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FB146C" w14:textId="77777777" w:rsidR="00595110" w:rsidRPr="00A7341C" w:rsidRDefault="00595110" w:rsidP="00595110">
      <w:pPr>
        <w:autoSpaceDE w:val="0"/>
        <w:autoSpaceDN w:val="0"/>
        <w:adjustRightInd w:val="0"/>
        <w:spacing w:line="360" w:lineRule="auto"/>
        <w:jc w:val="center"/>
        <w:rPr>
          <w:bCs/>
          <w:color w:val="000000"/>
          <w:sz w:val="28"/>
          <w:szCs w:val="28"/>
          <w:lang w:val="uk-UA"/>
        </w:rPr>
      </w:pPr>
      <w:bookmarkStart w:id="1" w:name="_Toc27136146"/>
      <w:bookmarkStart w:id="2" w:name="_Toc28187607"/>
      <w:r w:rsidRPr="00A7341C">
        <w:rPr>
          <w:bCs/>
          <w:color w:val="000000"/>
          <w:sz w:val="28"/>
          <w:szCs w:val="28"/>
          <w:lang w:val="uk-UA"/>
        </w:rPr>
        <w:t>МІНІСТЕРСТВО ОСВІТИ І НАУКИ УКРАЇНИ</w:t>
      </w:r>
    </w:p>
    <w:p w14:paraId="744B2A27" w14:textId="77777777" w:rsidR="00595110" w:rsidRDefault="00595110" w:rsidP="00595110">
      <w:pPr>
        <w:jc w:val="center"/>
        <w:rPr>
          <w:sz w:val="28"/>
          <w:szCs w:val="28"/>
          <w:lang w:val="uk-UA"/>
        </w:rPr>
      </w:pPr>
      <w:r>
        <w:rPr>
          <w:sz w:val="28"/>
          <w:szCs w:val="28"/>
          <w:lang w:val="uk-UA"/>
        </w:rPr>
        <w:t>ЖИТОМИРСЬКИЙ</w:t>
      </w:r>
      <w:r w:rsidRPr="00733977">
        <w:rPr>
          <w:sz w:val="28"/>
          <w:szCs w:val="28"/>
        </w:rPr>
        <w:t xml:space="preserve"> </w:t>
      </w:r>
      <w:r>
        <w:rPr>
          <w:sz w:val="28"/>
          <w:szCs w:val="28"/>
          <w:lang w:val="uk-UA"/>
        </w:rPr>
        <w:t>ДЕРЖАВНИЙ ТЕХНОЛОГІЧНИЙ УНІВЕРСИТЕТ</w:t>
      </w:r>
    </w:p>
    <w:p w14:paraId="029D1FD8" w14:textId="77777777" w:rsidR="00595110" w:rsidRPr="003A753F" w:rsidRDefault="00595110" w:rsidP="00595110">
      <w:pPr>
        <w:jc w:val="center"/>
        <w:rPr>
          <w:sz w:val="28"/>
          <w:szCs w:val="28"/>
          <w:lang w:val="uk-UA"/>
        </w:rPr>
      </w:pPr>
    </w:p>
    <w:p w14:paraId="60DB56BE" w14:textId="77777777" w:rsidR="00595110" w:rsidRPr="00E251DA" w:rsidRDefault="00595110" w:rsidP="00595110">
      <w:pPr>
        <w:jc w:val="center"/>
      </w:pPr>
    </w:p>
    <w:p w14:paraId="599B967C" w14:textId="77777777" w:rsidR="00595110" w:rsidRPr="00733977" w:rsidRDefault="00595110" w:rsidP="00595110">
      <w:pPr>
        <w:jc w:val="center"/>
      </w:pPr>
    </w:p>
    <w:p w14:paraId="40E8ED43" w14:textId="77777777" w:rsidR="00595110" w:rsidRPr="005F6844" w:rsidRDefault="00595110" w:rsidP="00595110">
      <w:pPr>
        <w:jc w:val="center"/>
        <w:rPr>
          <w:sz w:val="28"/>
          <w:szCs w:val="28"/>
          <w:lang w:val="uk-UA"/>
        </w:rPr>
      </w:pPr>
      <w:r w:rsidRPr="00E41B64">
        <w:rPr>
          <w:sz w:val="28"/>
          <w:szCs w:val="28"/>
          <w:lang w:val="uk-UA"/>
        </w:rPr>
        <w:t xml:space="preserve">Кафедра </w:t>
      </w:r>
      <w:r>
        <w:rPr>
          <w:noProof/>
          <w:sz w:val="28"/>
          <w:szCs w:val="28"/>
          <w:lang w:val="uk-UA"/>
        </w:rPr>
        <w:t>інженерії програмного забезпечення</w:t>
      </w:r>
    </w:p>
    <w:p w14:paraId="42E2F17D" w14:textId="77777777" w:rsidR="00595110" w:rsidRDefault="00595110" w:rsidP="00595110">
      <w:pPr>
        <w:rPr>
          <w:sz w:val="28"/>
          <w:szCs w:val="28"/>
          <w:lang w:val="uk-UA"/>
        </w:rPr>
      </w:pPr>
    </w:p>
    <w:p w14:paraId="1757338F" w14:textId="77777777" w:rsidR="00595110" w:rsidRDefault="00595110" w:rsidP="00595110">
      <w:pPr>
        <w:rPr>
          <w:sz w:val="28"/>
          <w:szCs w:val="28"/>
          <w:lang w:val="uk-UA"/>
        </w:rPr>
      </w:pPr>
    </w:p>
    <w:p w14:paraId="0761C50D" w14:textId="77777777" w:rsidR="00595110" w:rsidRDefault="00595110" w:rsidP="00595110">
      <w:pPr>
        <w:rPr>
          <w:sz w:val="28"/>
          <w:szCs w:val="28"/>
          <w:lang w:val="uk-UA"/>
        </w:rPr>
      </w:pPr>
    </w:p>
    <w:p w14:paraId="4CD13DDE" w14:textId="77777777" w:rsidR="00595110" w:rsidRDefault="00595110" w:rsidP="00595110">
      <w:pPr>
        <w:rPr>
          <w:sz w:val="28"/>
          <w:szCs w:val="28"/>
          <w:lang w:val="uk-UA"/>
        </w:rPr>
      </w:pPr>
    </w:p>
    <w:p w14:paraId="123F45B1" w14:textId="77777777" w:rsidR="00595110" w:rsidRPr="005F6844" w:rsidRDefault="00595110" w:rsidP="00595110">
      <w:pPr>
        <w:autoSpaceDE w:val="0"/>
        <w:autoSpaceDN w:val="0"/>
        <w:adjustRightInd w:val="0"/>
        <w:spacing w:line="360" w:lineRule="auto"/>
        <w:jc w:val="center"/>
        <w:rPr>
          <w:b/>
          <w:bCs/>
          <w:color w:val="000000"/>
          <w:sz w:val="40"/>
          <w:szCs w:val="40"/>
        </w:rPr>
      </w:pPr>
      <w:r w:rsidRPr="005F6844">
        <w:rPr>
          <w:b/>
          <w:bCs/>
          <w:color w:val="000000"/>
          <w:sz w:val="40"/>
          <w:szCs w:val="40"/>
        </w:rPr>
        <w:t>КУРСОВИЙ ПРОЕКТ</w:t>
      </w:r>
    </w:p>
    <w:p w14:paraId="20615B30" w14:textId="77777777" w:rsidR="00595110" w:rsidRPr="00A7341C" w:rsidRDefault="00595110" w:rsidP="00595110">
      <w:pPr>
        <w:autoSpaceDE w:val="0"/>
        <w:autoSpaceDN w:val="0"/>
        <w:adjustRightInd w:val="0"/>
        <w:spacing w:line="360" w:lineRule="auto"/>
        <w:jc w:val="center"/>
        <w:rPr>
          <w:bCs/>
          <w:color w:val="000000"/>
          <w:sz w:val="28"/>
          <w:szCs w:val="28"/>
        </w:rPr>
      </w:pPr>
      <w:r w:rsidRPr="00A7341C">
        <w:rPr>
          <w:bCs/>
          <w:color w:val="000000"/>
          <w:sz w:val="28"/>
          <w:szCs w:val="28"/>
        </w:rPr>
        <w:t>(ПОЯСНЮВАЛЬНА ЗАПИСКА)</w:t>
      </w:r>
    </w:p>
    <w:p w14:paraId="51F409A4" w14:textId="77777777" w:rsidR="00595110" w:rsidRDefault="00595110" w:rsidP="00595110">
      <w:pPr>
        <w:widowControl w:val="0"/>
        <w:spacing w:line="360" w:lineRule="auto"/>
        <w:jc w:val="center"/>
        <w:rPr>
          <w:bCs/>
          <w:color w:val="000000"/>
          <w:sz w:val="28"/>
          <w:szCs w:val="28"/>
          <w:lang w:val="uk-UA"/>
        </w:rPr>
      </w:pPr>
    </w:p>
    <w:p w14:paraId="1A22C42E" w14:textId="77777777" w:rsidR="00595110" w:rsidRPr="00733977" w:rsidRDefault="00595110" w:rsidP="00595110">
      <w:pPr>
        <w:widowControl w:val="0"/>
        <w:spacing w:line="360" w:lineRule="auto"/>
        <w:jc w:val="center"/>
        <w:rPr>
          <w:bCs/>
          <w:color w:val="000000"/>
          <w:sz w:val="28"/>
          <w:szCs w:val="28"/>
          <w:lang w:val="uk-UA"/>
        </w:rPr>
      </w:pPr>
      <w:r>
        <w:rPr>
          <w:bCs/>
          <w:color w:val="000000"/>
          <w:sz w:val="28"/>
          <w:szCs w:val="28"/>
        </w:rPr>
        <w:t>з дисципліни</w:t>
      </w:r>
      <w:r>
        <w:rPr>
          <w:bCs/>
          <w:color w:val="000000"/>
          <w:sz w:val="28"/>
          <w:szCs w:val="28"/>
          <w:lang w:val="uk-UA"/>
        </w:rPr>
        <w:t>:</w:t>
      </w:r>
      <w:r>
        <w:rPr>
          <w:bCs/>
          <w:color w:val="000000"/>
          <w:sz w:val="28"/>
          <w:szCs w:val="28"/>
        </w:rPr>
        <w:t xml:space="preserve"> </w:t>
      </w:r>
      <w:r>
        <w:rPr>
          <w:bCs/>
          <w:color w:val="000000"/>
          <w:sz w:val="28"/>
          <w:szCs w:val="28"/>
          <w:lang w:val="uk-UA"/>
        </w:rPr>
        <w:t>«Інтернет-програмування»</w:t>
      </w:r>
    </w:p>
    <w:p w14:paraId="42CCC5E5" w14:textId="77777777" w:rsidR="00595110" w:rsidRPr="00A7341C" w:rsidRDefault="00595110" w:rsidP="00595110">
      <w:pPr>
        <w:autoSpaceDE w:val="0"/>
        <w:autoSpaceDN w:val="0"/>
        <w:adjustRightInd w:val="0"/>
        <w:spacing w:line="360" w:lineRule="auto"/>
        <w:jc w:val="center"/>
        <w:rPr>
          <w:bCs/>
          <w:color w:val="000000"/>
          <w:sz w:val="28"/>
          <w:szCs w:val="28"/>
        </w:rPr>
      </w:pPr>
      <w:r w:rsidRPr="00A7341C">
        <w:rPr>
          <w:bCs/>
          <w:color w:val="000000"/>
          <w:sz w:val="28"/>
          <w:szCs w:val="28"/>
        </w:rPr>
        <w:t>на тему:</w:t>
      </w:r>
    </w:p>
    <w:p w14:paraId="44D0A9F9" w14:textId="77777777" w:rsidR="00595110" w:rsidRDefault="00595110" w:rsidP="00595110">
      <w:pPr>
        <w:autoSpaceDE w:val="0"/>
        <w:autoSpaceDN w:val="0"/>
        <w:adjustRightInd w:val="0"/>
        <w:ind w:firstLine="540"/>
        <w:jc w:val="center"/>
        <w:rPr>
          <w:b/>
          <w:bCs/>
          <w:color w:val="000000"/>
          <w:sz w:val="28"/>
          <w:szCs w:val="28"/>
        </w:rPr>
      </w:pPr>
      <w:r>
        <w:rPr>
          <w:b/>
          <w:bCs/>
          <w:color w:val="000000"/>
          <w:sz w:val="28"/>
          <w:szCs w:val="28"/>
        </w:rPr>
        <w:t>«</w:t>
      </w:r>
      <w:r w:rsidRPr="00E41B64">
        <w:rPr>
          <w:b/>
          <w:color w:val="000000"/>
          <w:sz w:val="28"/>
          <w:szCs w:val="28"/>
          <w:lang w:val="uk-UA"/>
        </w:rPr>
        <w:t>ІНТЕРНЕТ-МАГАЗИН САДІВНИЧИХ ТОВАРІВ</w:t>
      </w:r>
      <w:r w:rsidRPr="00E41B64">
        <w:rPr>
          <w:b/>
          <w:bCs/>
          <w:color w:val="000000"/>
          <w:sz w:val="28"/>
          <w:szCs w:val="28"/>
        </w:rPr>
        <w:t>»</w:t>
      </w:r>
    </w:p>
    <w:p w14:paraId="14158FC0" w14:textId="77777777" w:rsidR="00595110" w:rsidRPr="00A7341C" w:rsidRDefault="00595110" w:rsidP="00595110">
      <w:pPr>
        <w:autoSpaceDE w:val="0"/>
        <w:autoSpaceDN w:val="0"/>
        <w:adjustRightInd w:val="0"/>
        <w:ind w:firstLine="540"/>
        <w:jc w:val="center"/>
        <w:rPr>
          <w:b/>
          <w:bCs/>
          <w:color w:val="000000"/>
          <w:sz w:val="28"/>
          <w:szCs w:val="28"/>
        </w:rPr>
      </w:pPr>
    </w:p>
    <w:p w14:paraId="1A386782" w14:textId="77777777" w:rsidR="00595110" w:rsidRPr="005F6844" w:rsidRDefault="00595110" w:rsidP="00595110">
      <w:pPr>
        <w:ind w:left="4395"/>
        <w:rPr>
          <w:sz w:val="28"/>
          <w:szCs w:val="28"/>
        </w:rPr>
      </w:pPr>
    </w:p>
    <w:p w14:paraId="00E7A6E5" w14:textId="77777777" w:rsidR="00595110" w:rsidRDefault="00595110" w:rsidP="00595110">
      <w:pPr>
        <w:ind w:left="4395"/>
        <w:rPr>
          <w:sz w:val="28"/>
          <w:szCs w:val="28"/>
          <w:lang w:val="uk-UA"/>
        </w:rPr>
      </w:pPr>
    </w:p>
    <w:p w14:paraId="51FA494D" w14:textId="77777777" w:rsidR="00595110" w:rsidRDefault="00595110" w:rsidP="00595110">
      <w:pPr>
        <w:ind w:left="4395"/>
        <w:rPr>
          <w:sz w:val="28"/>
          <w:szCs w:val="28"/>
          <w:lang w:val="uk-UA"/>
        </w:rPr>
      </w:pPr>
    </w:p>
    <w:p w14:paraId="09DAEBF7" w14:textId="77777777" w:rsidR="00595110" w:rsidRPr="00412CAF" w:rsidRDefault="00595110" w:rsidP="00595110">
      <w:pPr>
        <w:ind w:left="4395"/>
        <w:rPr>
          <w:sz w:val="28"/>
          <w:szCs w:val="28"/>
        </w:rPr>
      </w:pPr>
      <w:r>
        <w:rPr>
          <w:sz w:val="28"/>
          <w:szCs w:val="28"/>
          <w:lang w:val="uk-UA"/>
        </w:rPr>
        <w:t xml:space="preserve">студента </w:t>
      </w:r>
      <w:r>
        <w:rPr>
          <w:sz w:val="28"/>
          <w:szCs w:val="28"/>
          <w:lang w:val="en-US"/>
        </w:rPr>
        <w:t>II</w:t>
      </w:r>
      <w:r w:rsidRPr="00176A09">
        <w:rPr>
          <w:sz w:val="28"/>
          <w:szCs w:val="28"/>
          <w:lang w:val="uk-UA"/>
        </w:rPr>
        <w:t xml:space="preserve"> курсу групи </w:t>
      </w:r>
      <w:r>
        <w:rPr>
          <w:sz w:val="28"/>
          <w:szCs w:val="28"/>
          <w:lang w:val="uk-UA"/>
        </w:rPr>
        <w:t>ПІ-60</w:t>
      </w:r>
    </w:p>
    <w:p w14:paraId="2E9B0B45" w14:textId="77777777" w:rsidR="00595110" w:rsidRPr="002E27C3" w:rsidRDefault="00595110" w:rsidP="00595110">
      <w:pPr>
        <w:ind w:left="4395"/>
        <w:rPr>
          <w:sz w:val="28"/>
          <w:szCs w:val="28"/>
          <w:u w:val="single"/>
        </w:rPr>
      </w:pPr>
      <w:r w:rsidRPr="00F00D05">
        <w:rPr>
          <w:noProof/>
          <w:sz w:val="28"/>
          <w:szCs w:val="28"/>
          <w:lang w:val="uk-UA"/>
        </w:rPr>
        <w:t>с</w:t>
      </w:r>
      <w:r w:rsidRPr="00F00D05">
        <w:rPr>
          <w:noProof/>
          <w:sz w:val="28"/>
          <w:szCs w:val="28"/>
        </w:rPr>
        <w:t>пеціальн</w:t>
      </w:r>
      <w:r w:rsidRPr="00F00D05">
        <w:rPr>
          <w:noProof/>
          <w:sz w:val="28"/>
          <w:szCs w:val="28"/>
          <w:lang w:val="uk-UA"/>
        </w:rPr>
        <w:t>ості</w:t>
      </w:r>
      <w:r w:rsidRPr="00F00D05">
        <w:rPr>
          <w:noProof/>
          <w:sz w:val="28"/>
          <w:szCs w:val="28"/>
        </w:rPr>
        <w:t xml:space="preserve"> 12</w:t>
      </w:r>
      <w:r w:rsidRPr="00F00D05">
        <w:rPr>
          <w:noProof/>
          <w:sz w:val="28"/>
          <w:szCs w:val="28"/>
          <w:lang w:val="uk-UA"/>
        </w:rPr>
        <w:t>1</w:t>
      </w:r>
      <w:r w:rsidRPr="00F00D05">
        <w:rPr>
          <w:noProof/>
          <w:sz w:val="28"/>
          <w:szCs w:val="28"/>
        </w:rPr>
        <w:t xml:space="preserve"> «</w:t>
      </w:r>
      <w:r w:rsidRPr="00F00D05">
        <w:rPr>
          <w:noProof/>
          <w:sz w:val="28"/>
          <w:szCs w:val="28"/>
          <w:lang w:val="uk-UA"/>
        </w:rPr>
        <w:t>Інженерія програмного забезпечення</w:t>
      </w:r>
      <w:r w:rsidRPr="00F00D05">
        <w:rPr>
          <w:noProof/>
          <w:sz w:val="28"/>
          <w:szCs w:val="28"/>
        </w:rPr>
        <w:t>»</w:t>
      </w:r>
    </w:p>
    <w:p w14:paraId="0D0C13D0" w14:textId="77777777" w:rsidR="00595110" w:rsidRPr="005818B0" w:rsidRDefault="00595110" w:rsidP="00595110">
      <w:pPr>
        <w:ind w:left="4395"/>
        <w:rPr>
          <w:sz w:val="28"/>
          <w:szCs w:val="28"/>
          <w:u w:val="single"/>
          <w:lang w:val="uk-UA"/>
        </w:rPr>
      </w:pPr>
      <w:r>
        <w:rPr>
          <w:sz w:val="28"/>
          <w:szCs w:val="28"/>
          <w:u w:val="single"/>
          <w:lang w:val="uk-UA"/>
        </w:rPr>
        <w:t>Хіміча Владислава Олеговича</w:t>
      </w:r>
    </w:p>
    <w:p w14:paraId="2360B974" w14:textId="77777777" w:rsidR="00595110" w:rsidRDefault="00595110" w:rsidP="00595110">
      <w:pPr>
        <w:jc w:val="center"/>
        <w:rPr>
          <w:sz w:val="16"/>
          <w:szCs w:val="16"/>
          <w:lang w:val="uk-UA"/>
        </w:rPr>
      </w:pPr>
      <w:r>
        <w:rPr>
          <w:sz w:val="16"/>
          <w:szCs w:val="16"/>
          <w:lang w:val="uk-UA"/>
        </w:rPr>
        <w:t xml:space="preserve">                                                                                  </w:t>
      </w:r>
      <w:r w:rsidRPr="00456521">
        <w:rPr>
          <w:sz w:val="16"/>
          <w:szCs w:val="16"/>
          <w:lang w:val="uk-UA"/>
        </w:rPr>
        <w:t>(</w:t>
      </w:r>
      <w:r>
        <w:rPr>
          <w:sz w:val="16"/>
          <w:szCs w:val="16"/>
          <w:lang w:val="uk-UA"/>
        </w:rPr>
        <w:t>прізвище, ім’я та по-батькові</w:t>
      </w:r>
      <w:r w:rsidRPr="00456521">
        <w:rPr>
          <w:sz w:val="16"/>
          <w:szCs w:val="16"/>
          <w:lang w:val="uk-UA"/>
        </w:rPr>
        <w:t>)</w:t>
      </w:r>
    </w:p>
    <w:p w14:paraId="50B75508" w14:textId="77777777" w:rsidR="00595110" w:rsidRPr="00176A09" w:rsidRDefault="00595110" w:rsidP="00595110">
      <w:pPr>
        <w:ind w:left="3969"/>
        <w:rPr>
          <w:sz w:val="28"/>
          <w:szCs w:val="28"/>
          <w:u w:val="single"/>
          <w:lang w:val="uk-UA"/>
        </w:rPr>
      </w:pPr>
    </w:p>
    <w:p w14:paraId="2445EF19" w14:textId="77777777" w:rsidR="00595110" w:rsidRDefault="00595110" w:rsidP="00595110">
      <w:pPr>
        <w:ind w:left="4395"/>
        <w:jc w:val="both"/>
        <w:rPr>
          <w:sz w:val="28"/>
          <w:szCs w:val="28"/>
          <w:u w:val="single"/>
          <w:lang w:val="uk-UA"/>
        </w:rPr>
      </w:pPr>
      <w:r w:rsidRPr="00176A09">
        <w:rPr>
          <w:sz w:val="28"/>
          <w:szCs w:val="28"/>
          <w:lang w:val="uk-UA"/>
        </w:rPr>
        <w:t xml:space="preserve">Керівник </w:t>
      </w:r>
      <w:r>
        <w:rPr>
          <w:sz w:val="28"/>
          <w:szCs w:val="28"/>
          <w:lang w:val="uk-UA"/>
        </w:rPr>
        <w:t xml:space="preserve"> </w:t>
      </w:r>
      <w:r>
        <w:rPr>
          <w:sz w:val="28"/>
          <w:szCs w:val="28"/>
          <w:u w:val="single"/>
          <w:lang w:val="uk-UA"/>
        </w:rPr>
        <w:t xml:space="preserve">               </w:t>
      </w:r>
      <w:r w:rsidRPr="00E749C5">
        <w:rPr>
          <w:sz w:val="28"/>
          <w:szCs w:val="28"/>
          <w:lang w:val="uk-UA"/>
        </w:rPr>
        <w:t>_________________</w:t>
      </w:r>
      <w:r>
        <w:rPr>
          <w:sz w:val="28"/>
          <w:szCs w:val="28"/>
          <w:u w:val="single"/>
          <w:lang w:val="uk-UA"/>
        </w:rPr>
        <w:t xml:space="preserve">  </w:t>
      </w:r>
      <w:r w:rsidRPr="00415D95">
        <w:rPr>
          <w:color w:val="FFFFFF"/>
          <w:sz w:val="28"/>
          <w:szCs w:val="28"/>
          <w:u w:val="single"/>
          <w:lang w:val="uk-UA"/>
        </w:rPr>
        <w:t>,</w:t>
      </w:r>
      <w:r>
        <w:rPr>
          <w:sz w:val="28"/>
          <w:szCs w:val="28"/>
          <w:u w:val="single"/>
          <w:lang w:val="uk-UA"/>
        </w:rPr>
        <w:t xml:space="preserve">                </w:t>
      </w:r>
    </w:p>
    <w:p w14:paraId="29F247BB" w14:textId="77777777" w:rsidR="00595110" w:rsidRDefault="00595110" w:rsidP="00595110">
      <w:pPr>
        <w:ind w:left="4395"/>
        <w:rPr>
          <w:sz w:val="28"/>
          <w:szCs w:val="28"/>
          <w:lang w:val="uk-UA"/>
        </w:rPr>
      </w:pPr>
      <w:r w:rsidRPr="00415D95">
        <w:rPr>
          <w:color w:val="FFFFFF"/>
          <w:sz w:val="28"/>
          <w:szCs w:val="28"/>
          <w:u w:val="single"/>
          <w:lang w:val="uk-UA"/>
        </w:rPr>
        <w:t>,</w:t>
      </w:r>
      <w:r>
        <w:rPr>
          <w:sz w:val="28"/>
          <w:szCs w:val="28"/>
          <w:u w:val="single"/>
          <w:lang w:val="uk-UA"/>
        </w:rPr>
        <w:t xml:space="preserve">       </w:t>
      </w:r>
      <w:r>
        <w:rPr>
          <w:sz w:val="28"/>
          <w:szCs w:val="28"/>
          <w:lang w:val="uk-UA"/>
        </w:rPr>
        <w:t xml:space="preserve"> </w:t>
      </w:r>
    </w:p>
    <w:p w14:paraId="4EB6ACDF" w14:textId="77777777" w:rsidR="00595110" w:rsidRDefault="00595110" w:rsidP="00595110">
      <w:pPr>
        <w:ind w:left="4395"/>
        <w:rPr>
          <w:sz w:val="26"/>
          <w:szCs w:val="26"/>
          <w:lang w:val="uk-UA"/>
        </w:rPr>
      </w:pPr>
    </w:p>
    <w:p w14:paraId="5112BBFB" w14:textId="77777777" w:rsidR="00595110" w:rsidRPr="00456521" w:rsidRDefault="00595110" w:rsidP="00595110">
      <w:pPr>
        <w:ind w:left="4395"/>
        <w:rPr>
          <w:sz w:val="26"/>
          <w:szCs w:val="26"/>
          <w:lang w:val="uk-UA"/>
        </w:rPr>
      </w:pPr>
      <w:r w:rsidRPr="00456521">
        <w:rPr>
          <w:sz w:val="26"/>
          <w:szCs w:val="26"/>
          <w:lang w:val="uk-UA"/>
        </w:rPr>
        <w:t>Дата захисту: " _</w:t>
      </w:r>
      <w:r>
        <w:rPr>
          <w:sz w:val="26"/>
          <w:szCs w:val="26"/>
          <w:lang w:val="uk-UA"/>
        </w:rPr>
        <w:t>_</w:t>
      </w:r>
      <w:r w:rsidRPr="00456521">
        <w:rPr>
          <w:sz w:val="26"/>
          <w:szCs w:val="26"/>
          <w:lang w:val="uk-UA"/>
        </w:rPr>
        <w:t xml:space="preserve">_ " </w:t>
      </w:r>
      <w:r>
        <w:rPr>
          <w:sz w:val="26"/>
          <w:szCs w:val="26"/>
          <w:lang w:val="uk-UA"/>
        </w:rPr>
        <w:t>____________ 20__</w:t>
      </w:r>
      <w:r w:rsidRPr="00456521">
        <w:rPr>
          <w:sz w:val="26"/>
          <w:szCs w:val="26"/>
          <w:lang w:val="uk-UA"/>
        </w:rPr>
        <w:t xml:space="preserve"> р.</w:t>
      </w:r>
    </w:p>
    <w:p w14:paraId="56C26546" w14:textId="77777777" w:rsidR="00595110" w:rsidRPr="00456521" w:rsidRDefault="00595110" w:rsidP="00595110">
      <w:pPr>
        <w:ind w:left="4395"/>
        <w:rPr>
          <w:sz w:val="26"/>
          <w:szCs w:val="26"/>
          <w:lang w:val="uk-UA"/>
        </w:rPr>
      </w:pPr>
      <w:r w:rsidRPr="00456521">
        <w:rPr>
          <w:sz w:val="26"/>
          <w:szCs w:val="26"/>
          <w:lang w:val="uk-UA"/>
        </w:rPr>
        <w:t>Національна шкала ___________________</w:t>
      </w:r>
    </w:p>
    <w:p w14:paraId="7AB40724" w14:textId="77777777" w:rsidR="00595110" w:rsidRPr="00456521" w:rsidRDefault="00595110" w:rsidP="00595110">
      <w:pPr>
        <w:ind w:left="4395"/>
        <w:rPr>
          <w:sz w:val="26"/>
          <w:szCs w:val="26"/>
          <w:lang w:val="uk-UA"/>
        </w:rPr>
      </w:pPr>
      <w:r w:rsidRPr="00456521">
        <w:rPr>
          <w:sz w:val="26"/>
          <w:szCs w:val="26"/>
          <w:lang w:val="uk-UA"/>
        </w:rPr>
        <w:t>Кількість балів: ______________________</w:t>
      </w:r>
    </w:p>
    <w:p w14:paraId="6782F2AD" w14:textId="77777777" w:rsidR="00595110" w:rsidRPr="00456521" w:rsidRDefault="00595110" w:rsidP="00595110">
      <w:pPr>
        <w:ind w:left="4395"/>
        <w:rPr>
          <w:sz w:val="26"/>
          <w:szCs w:val="26"/>
          <w:lang w:val="uk-UA"/>
        </w:rPr>
      </w:pPr>
      <w:r w:rsidRPr="00456521">
        <w:rPr>
          <w:sz w:val="26"/>
          <w:szCs w:val="26"/>
          <w:lang w:val="uk-UA"/>
        </w:rPr>
        <w:t xml:space="preserve">Оцінка: </w:t>
      </w:r>
      <w:r w:rsidRPr="00456521">
        <w:rPr>
          <w:sz w:val="26"/>
          <w:szCs w:val="26"/>
          <w:lang w:val="en-GB"/>
        </w:rPr>
        <w:t>ECTS</w:t>
      </w:r>
      <w:r w:rsidRPr="00456521">
        <w:rPr>
          <w:sz w:val="26"/>
          <w:szCs w:val="26"/>
          <w:lang w:val="uk-UA"/>
        </w:rPr>
        <w:t xml:space="preserve"> ________________________</w:t>
      </w:r>
    </w:p>
    <w:p w14:paraId="25A4C7C4" w14:textId="77777777" w:rsidR="00595110" w:rsidRPr="00604EF1" w:rsidRDefault="00595110" w:rsidP="00595110">
      <w:pPr>
        <w:jc w:val="both"/>
        <w:rPr>
          <w:sz w:val="28"/>
          <w:szCs w:val="28"/>
        </w:rPr>
      </w:pPr>
    </w:p>
    <w:p w14:paraId="3D9079C7" w14:textId="7D4B76EE" w:rsidR="00595110" w:rsidRPr="00E6020C" w:rsidRDefault="00595110" w:rsidP="00595110">
      <w:pPr>
        <w:ind w:left="1416"/>
        <w:jc w:val="center"/>
        <w:rPr>
          <w:lang w:val="uk-UA"/>
        </w:rPr>
      </w:pPr>
      <w:r>
        <w:rPr>
          <w:sz w:val="28"/>
          <w:szCs w:val="28"/>
          <w:lang w:val="uk-UA"/>
        </w:rPr>
        <w:t xml:space="preserve">     </w:t>
      </w:r>
      <w:r w:rsidRPr="00596D46">
        <w:rPr>
          <w:sz w:val="28"/>
          <w:szCs w:val="28"/>
          <w:lang w:val="uk-UA"/>
        </w:rPr>
        <w:t>Члени комісії</w:t>
      </w:r>
      <w:r w:rsidRPr="00E6020C">
        <w:rPr>
          <w:lang w:val="uk-UA"/>
        </w:rPr>
        <w:t xml:space="preserve"> </w:t>
      </w:r>
      <w:r>
        <w:rPr>
          <w:lang w:val="uk-UA"/>
        </w:rPr>
        <w:t xml:space="preserve">    </w:t>
      </w:r>
      <w:r w:rsidRPr="00E6020C">
        <w:rPr>
          <w:lang w:val="uk-UA"/>
        </w:rPr>
        <w:t xml:space="preserve">   _________</w:t>
      </w:r>
      <w:r>
        <w:rPr>
          <w:lang w:val="uk-UA"/>
        </w:rPr>
        <w:t>__</w:t>
      </w:r>
      <w:r w:rsidRPr="00E6020C">
        <w:rPr>
          <w:lang w:val="uk-UA"/>
        </w:rPr>
        <w:t>_______</w:t>
      </w:r>
      <w:r>
        <w:rPr>
          <w:lang w:val="uk-UA"/>
        </w:rPr>
        <w:t xml:space="preserve">   </w:t>
      </w:r>
      <w:r w:rsidR="009A6E3F" w:rsidRPr="009A6E3F">
        <w:rPr>
          <w:u w:val="single"/>
          <w:lang w:val="uk-UA"/>
        </w:rPr>
        <w:t>Болотіна В.В</w:t>
      </w:r>
      <w:r w:rsidR="009A6E3F" w:rsidRPr="009A6E3F">
        <w:rPr>
          <w:sz w:val="22"/>
          <w:u w:val="single"/>
          <w:lang w:val="uk-UA"/>
        </w:rPr>
        <w:t>.</w:t>
      </w:r>
      <w:r w:rsidR="009A6E3F" w:rsidRPr="009A6E3F">
        <w:rPr>
          <w:szCs w:val="28"/>
          <w:lang w:val="uk-UA"/>
        </w:rPr>
        <w:t>____</w:t>
      </w:r>
      <w:r w:rsidRPr="009A6E3F">
        <w:rPr>
          <w:szCs w:val="28"/>
          <w:lang w:val="uk-UA"/>
        </w:rPr>
        <w:t>___</w:t>
      </w:r>
      <w:r w:rsidR="009A6E3F">
        <w:rPr>
          <w:szCs w:val="28"/>
          <w:lang w:val="uk-UA"/>
        </w:rPr>
        <w:t>______</w:t>
      </w:r>
    </w:p>
    <w:p w14:paraId="6A9C9D62" w14:textId="77777777" w:rsidR="00595110" w:rsidRPr="000F59AF" w:rsidRDefault="00595110" w:rsidP="00595110">
      <w:pPr>
        <w:jc w:val="both"/>
        <w:rPr>
          <w:sz w:val="18"/>
          <w:szCs w:val="18"/>
          <w:lang w:val="uk-UA"/>
        </w:rPr>
      </w:pPr>
      <w:r w:rsidRPr="000F59AF">
        <w:rPr>
          <w:sz w:val="18"/>
          <w:szCs w:val="18"/>
          <w:lang w:val="uk-UA"/>
        </w:rPr>
        <w:t xml:space="preserve"> </w:t>
      </w:r>
      <w:r>
        <w:rPr>
          <w:sz w:val="18"/>
          <w:szCs w:val="18"/>
          <w:lang w:val="uk-UA"/>
        </w:rPr>
        <w:t xml:space="preserve">                                                                                                </w:t>
      </w:r>
      <w:r w:rsidRPr="000F59AF">
        <w:rPr>
          <w:sz w:val="18"/>
          <w:szCs w:val="18"/>
          <w:lang w:val="uk-UA"/>
        </w:rPr>
        <w:t xml:space="preserve">            (підпис)        </w:t>
      </w:r>
      <w:r>
        <w:rPr>
          <w:sz w:val="18"/>
          <w:szCs w:val="18"/>
          <w:lang w:val="uk-UA"/>
        </w:rPr>
        <w:t xml:space="preserve">                     </w:t>
      </w:r>
      <w:r w:rsidRPr="000F59AF">
        <w:rPr>
          <w:sz w:val="18"/>
          <w:szCs w:val="18"/>
          <w:lang w:val="uk-UA"/>
        </w:rPr>
        <w:t xml:space="preserve"> (прізвище та ініціали)</w:t>
      </w:r>
    </w:p>
    <w:p w14:paraId="154EAD7E" w14:textId="0FBD40B2" w:rsidR="00595110" w:rsidRPr="00E6020C" w:rsidRDefault="009A6E3F" w:rsidP="00595110">
      <w:pPr>
        <w:ind w:left="3540"/>
        <w:jc w:val="center"/>
        <w:rPr>
          <w:lang w:val="uk-UA"/>
        </w:rPr>
      </w:pPr>
      <w:r>
        <w:rPr>
          <w:lang w:val="uk-UA"/>
        </w:rPr>
        <w:t xml:space="preserve">       </w:t>
      </w:r>
      <w:r w:rsidR="00595110" w:rsidRPr="00E6020C">
        <w:rPr>
          <w:lang w:val="uk-UA"/>
        </w:rPr>
        <w:t>___________</w:t>
      </w:r>
      <w:r w:rsidR="00595110">
        <w:rPr>
          <w:lang w:val="uk-UA"/>
        </w:rPr>
        <w:t>_</w:t>
      </w:r>
      <w:r w:rsidR="00595110" w:rsidRPr="00E6020C">
        <w:rPr>
          <w:lang w:val="uk-UA"/>
        </w:rPr>
        <w:t>__</w:t>
      </w:r>
      <w:r w:rsidR="00595110">
        <w:rPr>
          <w:lang w:val="uk-UA"/>
        </w:rPr>
        <w:t>__</w:t>
      </w:r>
      <w:r w:rsidR="00595110" w:rsidRPr="00E6020C">
        <w:rPr>
          <w:lang w:val="uk-UA"/>
        </w:rPr>
        <w:t>__</w:t>
      </w:r>
      <w:r w:rsidR="00595110">
        <w:rPr>
          <w:lang w:val="uk-UA"/>
        </w:rPr>
        <w:t xml:space="preserve">   </w:t>
      </w:r>
      <w:r w:rsidRPr="009A6E3F">
        <w:rPr>
          <w:u w:val="single"/>
          <w:lang w:val="uk-UA"/>
        </w:rPr>
        <w:t>Чижмотря О.Г.</w:t>
      </w:r>
      <w:r w:rsidRPr="009A6E3F">
        <w:rPr>
          <w:sz w:val="28"/>
          <w:szCs w:val="28"/>
          <w:lang w:val="uk-UA"/>
        </w:rPr>
        <w:t>__________</w:t>
      </w:r>
    </w:p>
    <w:p w14:paraId="06627C0A" w14:textId="77777777" w:rsidR="00595110" w:rsidRPr="000F59AF" w:rsidRDefault="00595110" w:rsidP="00595110">
      <w:pPr>
        <w:jc w:val="both"/>
        <w:rPr>
          <w:sz w:val="18"/>
          <w:szCs w:val="18"/>
          <w:lang w:val="uk-UA"/>
        </w:rPr>
      </w:pPr>
      <w:r w:rsidRPr="000F59AF">
        <w:rPr>
          <w:sz w:val="18"/>
          <w:szCs w:val="18"/>
          <w:lang w:val="uk-UA"/>
        </w:rPr>
        <w:t xml:space="preserve"> </w:t>
      </w:r>
      <w:r>
        <w:rPr>
          <w:sz w:val="18"/>
          <w:szCs w:val="18"/>
          <w:lang w:val="uk-UA"/>
        </w:rPr>
        <w:t xml:space="preserve">                                                                                                </w:t>
      </w:r>
      <w:r w:rsidRPr="000F59AF">
        <w:rPr>
          <w:sz w:val="18"/>
          <w:szCs w:val="18"/>
          <w:lang w:val="uk-UA"/>
        </w:rPr>
        <w:t xml:space="preserve">            (підпис)        </w:t>
      </w:r>
      <w:r>
        <w:rPr>
          <w:sz w:val="18"/>
          <w:szCs w:val="18"/>
          <w:lang w:val="uk-UA"/>
        </w:rPr>
        <w:t xml:space="preserve">                     </w:t>
      </w:r>
      <w:r w:rsidRPr="000F59AF">
        <w:rPr>
          <w:sz w:val="18"/>
          <w:szCs w:val="18"/>
          <w:lang w:val="uk-UA"/>
        </w:rPr>
        <w:t xml:space="preserve"> (прізвище та ініціали)</w:t>
      </w:r>
    </w:p>
    <w:p w14:paraId="0B3D4721" w14:textId="07FEFA13" w:rsidR="00595110" w:rsidRPr="00E6020C" w:rsidRDefault="00595110" w:rsidP="00595110">
      <w:pPr>
        <w:ind w:left="3540"/>
        <w:rPr>
          <w:lang w:val="uk-UA"/>
        </w:rPr>
      </w:pPr>
      <w:r>
        <w:rPr>
          <w:lang w:val="uk-UA"/>
        </w:rPr>
        <w:t xml:space="preserve">         </w:t>
      </w:r>
      <w:r w:rsidR="009A6E3F">
        <w:rPr>
          <w:lang w:val="uk-UA"/>
        </w:rPr>
        <w:t xml:space="preserve">   </w:t>
      </w:r>
      <w:r w:rsidRPr="00E6020C">
        <w:rPr>
          <w:lang w:val="uk-UA"/>
        </w:rPr>
        <w:t>_________</w:t>
      </w:r>
      <w:r w:rsidR="009A6E3F">
        <w:rPr>
          <w:lang w:val="uk-UA"/>
        </w:rPr>
        <w:t>_________</w:t>
      </w:r>
      <w:r>
        <w:rPr>
          <w:lang w:val="uk-UA"/>
        </w:rPr>
        <w:t xml:space="preserve">   </w:t>
      </w:r>
      <w:r w:rsidR="009A6E3F" w:rsidRPr="009A6E3F">
        <w:rPr>
          <w:szCs w:val="28"/>
          <w:u w:val="single"/>
          <w:lang w:val="uk-UA"/>
        </w:rPr>
        <w:t>Кузьменко О.В.</w:t>
      </w:r>
      <w:r>
        <w:rPr>
          <w:sz w:val="28"/>
          <w:szCs w:val="28"/>
          <w:lang w:val="uk-UA"/>
        </w:rPr>
        <w:t>_________</w:t>
      </w:r>
    </w:p>
    <w:p w14:paraId="48DE7901" w14:textId="77777777" w:rsidR="00595110" w:rsidRPr="000F59AF" w:rsidRDefault="00595110" w:rsidP="00595110">
      <w:pPr>
        <w:jc w:val="both"/>
        <w:rPr>
          <w:sz w:val="18"/>
          <w:szCs w:val="18"/>
          <w:lang w:val="uk-UA"/>
        </w:rPr>
      </w:pPr>
      <w:r w:rsidRPr="000F59AF">
        <w:rPr>
          <w:sz w:val="18"/>
          <w:szCs w:val="18"/>
          <w:lang w:val="uk-UA"/>
        </w:rPr>
        <w:t xml:space="preserve"> </w:t>
      </w:r>
      <w:r>
        <w:rPr>
          <w:sz w:val="18"/>
          <w:szCs w:val="18"/>
          <w:lang w:val="uk-UA"/>
        </w:rPr>
        <w:t xml:space="preserve">                                                                                                </w:t>
      </w:r>
      <w:r w:rsidRPr="000F59AF">
        <w:rPr>
          <w:sz w:val="18"/>
          <w:szCs w:val="18"/>
          <w:lang w:val="uk-UA"/>
        </w:rPr>
        <w:t xml:space="preserve">            (підпис)        </w:t>
      </w:r>
      <w:r>
        <w:rPr>
          <w:sz w:val="18"/>
          <w:szCs w:val="18"/>
          <w:lang w:val="uk-UA"/>
        </w:rPr>
        <w:t xml:space="preserve">                     </w:t>
      </w:r>
      <w:r w:rsidRPr="000F59AF">
        <w:rPr>
          <w:sz w:val="18"/>
          <w:szCs w:val="18"/>
          <w:lang w:val="uk-UA"/>
        </w:rPr>
        <w:t xml:space="preserve"> (прізвище та ініціали)</w:t>
      </w:r>
    </w:p>
    <w:p w14:paraId="19D50829" w14:textId="77777777" w:rsidR="00595110" w:rsidRPr="00F577F7" w:rsidRDefault="00595110" w:rsidP="00595110">
      <w:pPr>
        <w:pStyle w:val="a4"/>
        <w:jc w:val="both"/>
        <w:rPr>
          <w:bCs/>
          <w:sz w:val="28"/>
          <w:szCs w:val="28"/>
          <w:lang w:val="uk-UA"/>
        </w:rPr>
      </w:pPr>
    </w:p>
    <w:p w14:paraId="1CA6DCD8" w14:textId="77777777" w:rsidR="00595110" w:rsidRDefault="00595110" w:rsidP="00595110">
      <w:pPr>
        <w:pStyle w:val="a4"/>
        <w:jc w:val="both"/>
        <w:rPr>
          <w:bCs/>
          <w:sz w:val="16"/>
          <w:szCs w:val="16"/>
          <w:lang w:val="uk-UA"/>
        </w:rPr>
      </w:pPr>
    </w:p>
    <w:p w14:paraId="48731D0A" w14:textId="77777777" w:rsidR="00595110" w:rsidRPr="00456521" w:rsidRDefault="00595110" w:rsidP="00595110">
      <w:pPr>
        <w:pStyle w:val="a4"/>
        <w:jc w:val="both"/>
        <w:rPr>
          <w:bCs/>
          <w:sz w:val="16"/>
          <w:szCs w:val="16"/>
          <w:lang w:val="uk-UA"/>
        </w:rPr>
      </w:pPr>
    </w:p>
    <w:p w14:paraId="032DE8EB" w14:textId="74D7CBCF" w:rsidR="00595110" w:rsidRPr="009A6E3F" w:rsidRDefault="00A02C83" w:rsidP="00595110">
      <w:pPr>
        <w:jc w:val="center"/>
        <w:rPr>
          <w:sz w:val="28"/>
          <w:szCs w:val="28"/>
          <w:lang w:val="uk-UA"/>
        </w:rPr>
      </w:pPr>
      <w:r>
        <w:rPr>
          <w:sz w:val="28"/>
          <w:szCs w:val="28"/>
          <w:lang w:val="uk-UA"/>
        </w:rPr>
        <w:t>Житомир – 2020</w:t>
      </w:r>
    </w:p>
    <w:p w14:paraId="134D4283" w14:textId="77777777" w:rsidR="00595110" w:rsidRDefault="00595110" w:rsidP="00595110"/>
    <w:p w14:paraId="15FD457B" w14:textId="77777777" w:rsidR="00595110" w:rsidRPr="001D331C" w:rsidRDefault="00595110" w:rsidP="00595110">
      <w:pPr>
        <w:jc w:val="center"/>
        <w:rPr>
          <w:sz w:val="28"/>
          <w:szCs w:val="28"/>
          <w:lang w:val="uk-UA"/>
        </w:rPr>
      </w:pPr>
      <w:r w:rsidRPr="001D331C">
        <w:rPr>
          <w:sz w:val="28"/>
          <w:szCs w:val="28"/>
          <w:lang w:val="uk-UA"/>
        </w:rPr>
        <w:t>ЖИТОМИРСЬКИЙ</w:t>
      </w:r>
      <w:r w:rsidRPr="001D331C">
        <w:rPr>
          <w:sz w:val="28"/>
          <w:szCs w:val="28"/>
        </w:rPr>
        <w:t xml:space="preserve"> </w:t>
      </w:r>
      <w:r w:rsidRPr="001D331C">
        <w:rPr>
          <w:sz w:val="28"/>
          <w:szCs w:val="28"/>
          <w:lang w:val="uk-UA"/>
        </w:rPr>
        <w:t>ДЕРЖАВНИЙ ТЕХНОЛОГІЧНИЙ УНІВЕРСИТЕТ</w:t>
      </w:r>
    </w:p>
    <w:p w14:paraId="305F3868" w14:textId="77777777" w:rsidR="00595110" w:rsidRPr="001D331C" w:rsidRDefault="00595110" w:rsidP="00595110">
      <w:pPr>
        <w:ind w:firstLine="709"/>
        <w:jc w:val="center"/>
        <w:rPr>
          <w:sz w:val="28"/>
          <w:szCs w:val="28"/>
          <w:lang w:val="uk-UA"/>
        </w:rPr>
      </w:pPr>
      <w:r w:rsidRPr="001D331C">
        <w:rPr>
          <w:sz w:val="28"/>
          <w:szCs w:val="28"/>
          <w:lang w:val="uk-UA"/>
        </w:rPr>
        <w:t>Факультет інформаці</w:t>
      </w:r>
      <w:r>
        <w:rPr>
          <w:sz w:val="28"/>
          <w:szCs w:val="28"/>
          <w:lang w:val="uk-UA"/>
        </w:rPr>
        <w:t>й</w:t>
      </w:r>
      <w:r w:rsidRPr="001D331C">
        <w:rPr>
          <w:sz w:val="28"/>
          <w:szCs w:val="28"/>
          <w:lang w:val="uk-UA"/>
        </w:rPr>
        <w:t>но-комп’ютерн</w:t>
      </w:r>
      <w:r>
        <w:rPr>
          <w:sz w:val="28"/>
          <w:szCs w:val="28"/>
          <w:lang w:val="uk-UA"/>
        </w:rPr>
        <w:t>их</w:t>
      </w:r>
      <w:r w:rsidRPr="001D331C">
        <w:rPr>
          <w:sz w:val="28"/>
          <w:szCs w:val="28"/>
          <w:lang w:val="uk-UA"/>
        </w:rPr>
        <w:t xml:space="preserve"> технологій</w:t>
      </w:r>
    </w:p>
    <w:p w14:paraId="5003B483" w14:textId="77777777" w:rsidR="00595110" w:rsidRPr="005F6844" w:rsidRDefault="00595110" w:rsidP="00595110">
      <w:pPr>
        <w:jc w:val="center"/>
        <w:rPr>
          <w:sz w:val="28"/>
          <w:szCs w:val="28"/>
          <w:lang w:val="uk-UA"/>
        </w:rPr>
      </w:pPr>
      <w:r w:rsidRPr="005F6844">
        <w:rPr>
          <w:sz w:val="28"/>
          <w:szCs w:val="28"/>
          <w:lang w:val="uk-UA"/>
        </w:rPr>
        <w:t xml:space="preserve">Кафедра </w:t>
      </w:r>
      <w:r>
        <w:rPr>
          <w:noProof/>
          <w:sz w:val="28"/>
          <w:szCs w:val="28"/>
          <w:lang w:val="uk-UA"/>
        </w:rPr>
        <w:t>комп’ютерної інженерії та кібербезпеки</w:t>
      </w:r>
    </w:p>
    <w:p w14:paraId="3930F16A" w14:textId="77777777" w:rsidR="00595110" w:rsidRPr="001D331C" w:rsidRDefault="00595110" w:rsidP="00595110">
      <w:pPr>
        <w:ind w:firstLine="709"/>
        <w:jc w:val="center"/>
        <w:rPr>
          <w:sz w:val="28"/>
          <w:szCs w:val="28"/>
          <w:lang w:val="uk-UA"/>
        </w:rPr>
      </w:pPr>
      <w:r w:rsidRPr="001D331C">
        <w:rPr>
          <w:sz w:val="28"/>
          <w:szCs w:val="28"/>
          <w:lang w:val="uk-UA"/>
        </w:rPr>
        <w:t xml:space="preserve">Освітній рівень: </w:t>
      </w:r>
      <w:r>
        <w:rPr>
          <w:sz w:val="28"/>
          <w:szCs w:val="28"/>
          <w:lang w:val="uk-UA"/>
        </w:rPr>
        <w:t>магістр</w:t>
      </w:r>
    </w:p>
    <w:p w14:paraId="25AA3199" w14:textId="77777777" w:rsidR="00595110" w:rsidRPr="005F0A3B" w:rsidRDefault="00595110" w:rsidP="00595110">
      <w:pPr>
        <w:jc w:val="center"/>
        <w:rPr>
          <w:sz w:val="28"/>
          <w:szCs w:val="28"/>
          <w:lang w:val="uk-UA"/>
        </w:rPr>
      </w:pPr>
      <w:r w:rsidRPr="005F0A3B">
        <w:rPr>
          <w:noProof/>
          <w:sz w:val="28"/>
          <w:szCs w:val="28"/>
          <w:lang w:val="uk-UA"/>
        </w:rPr>
        <w:t>С</w:t>
      </w:r>
      <w:r w:rsidRPr="00E251DA">
        <w:rPr>
          <w:noProof/>
          <w:sz w:val="28"/>
          <w:szCs w:val="28"/>
          <w:lang w:val="uk-UA"/>
        </w:rPr>
        <w:t>пеціальн</w:t>
      </w:r>
      <w:r>
        <w:rPr>
          <w:noProof/>
          <w:sz w:val="28"/>
          <w:szCs w:val="28"/>
          <w:lang w:val="uk-UA"/>
        </w:rPr>
        <w:t>ість</w:t>
      </w:r>
      <w:r w:rsidRPr="00E251DA">
        <w:rPr>
          <w:noProof/>
          <w:sz w:val="28"/>
          <w:szCs w:val="28"/>
          <w:lang w:val="uk-UA"/>
        </w:rPr>
        <w:t xml:space="preserve"> 12</w:t>
      </w:r>
      <w:r>
        <w:rPr>
          <w:noProof/>
          <w:sz w:val="28"/>
          <w:szCs w:val="28"/>
          <w:lang w:val="uk-UA"/>
        </w:rPr>
        <w:t>6</w:t>
      </w:r>
      <w:r w:rsidRPr="00E251DA">
        <w:rPr>
          <w:noProof/>
          <w:sz w:val="28"/>
          <w:szCs w:val="28"/>
          <w:lang w:val="uk-UA"/>
        </w:rPr>
        <w:t xml:space="preserve"> «</w:t>
      </w:r>
      <w:r>
        <w:rPr>
          <w:noProof/>
          <w:sz w:val="28"/>
          <w:szCs w:val="28"/>
          <w:lang w:val="uk-UA"/>
        </w:rPr>
        <w:t>Інформаційні системи та технології</w:t>
      </w:r>
      <w:r w:rsidRPr="00E251DA">
        <w:rPr>
          <w:noProof/>
          <w:sz w:val="28"/>
          <w:szCs w:val="28"/>
          <w:lang w:val="uk-UA"/>
        </w:rPr>
        <w:t>»</w:t>
      </w:r>
    </w:p>
    <w:p w14:paraId="0D3D7601" w14:textId="77777777" w:rsidR="00595110" w:rsidRDefault="00595110" w:rsidP="00595110">
      <w:pPr>
        <w:ind w:firstLine="709"/>
        <w:jc w:val="center"/>
        <w:rPr>
          <w:szCs w:val="28"/>
          <w:lang w:val="uk-UA"/>
        </w:rPr>
      </w:pPr>
    </w:p>
    <w:p w14:paraId="09E4B96B" w14:textId="77777777" w:rsidR="00595110" w:rsidRPr="00932246" w:rsidRDefault="00595110" w:rsidP="00595110">
      <w:pPr>
        <w:ind w:firstLine="4536"/>
        <w:jc w:val="center"/>
        <w:rPr>
          <w:sz w:val="28"/>
          <w:szCs w:val="28"/>
          <w:lang w:val="uk-UA"/>
        </w:rPr>
      </w:pPr>
      <w:r w:rsidRPr="00932246">
        <w:rPr>
          <w:sz w:val="28"/>
          <w:szCs w:val="28"/>
          <w:lang w:val="uk-UA"/>
        </w:rPr>
        <w:t>«ЗАТВЕРДЖУЮ»</w:t>
      </w:r>
    </w:p>
    <w:p w14:paraId="26A9E210" w14:textId="77777777" w:rsidR="00595110" w:rsidRPr="00932246" w:rsidRDefault="00595110" w:rsidP="00595110">
      <w:pPr>
        <w:ind w:left="1128" w:firstLine="4536"/>
        <w:rPr>
          <w:sz w:val="28"/>
          <w:szCs w:val="28"/>
          <w:lang w:val="uk-UA"/>
        </w:rPr>
      </w:pPr>
      <w:r>
        <w:rPr>
          <w:sz w:val="28"/>
          <w:szCs w:val="28"/>
          <w:lang w:val="uk-UA"/>
        </w:rPr>
        <w:t xml:space="preserve">    </w:t>
      </w:r>
      <w:r w:rsidRPr="00932246">
        <w:rPr>
          <w:sz w:val="28"/>
          <w:szCs w:val="28"/>
          <w:lang w:val="uk-UA"/>
        </w:rPr>
        <w:t>Зав. к</w:t>
      </w:r>
      <w:r>
        <w:rPr>
          <w:sz w:val="28"/>
          <w:szCs w:val="28"/>
          <w:lang w:val="uk-UA"/>
        </w:rPr>
        <w:t xml:space="preserve">афедри   </w:t>
      </w:r>
    </w:p>
    <w:p w14:paraId="5E524F63" w14:textId="346847AE" w:rsidR="00595110" w:rsidRPr="00932246" w:rsidRDefault="00595110" w:rsidP="00595110">
      <w:pPr>
        <w:ind w:firstLine="4536"/>
        <w:jc w:val="center"/>
        <w:rPr>
          <w:sz w:val="28"/>
          <w:szCs w:val="28"/>
          <w:lang w:val="uk-UA"/>
        </w:rPr>
      </w:pPr>
      <w:r>
        <w:rPr>
          <w:sz w:val="28"/>
          <w:szCs w:val="28"/>
          <w:lang w:val="uk-UA"/>
        </w:rPr>
        <w:t xml:space="preserve">                 ________</w:t>
      </w:r>
      <w:r w:rsidRPr="00932246">
        <w:rPr>
          <w:sz w:val="28"/>
          <w:szCs w:val="28"/>
          <w:lang w:val="uk-UA"/>
        </w:rPr>
        <w:t xml:space="preserve">___ </w:t>
      </w:r>
      <w:r w:rsidR="00F84AC7">
        <w:rPr>
          <w:sz w:val="28"/>
          <w:szCs w:val="28"/>
          <w:lang w:val="uk-UA"/>
        </w:rPr>
        <w:t>Пулеко І.В.</w:t>
      </w:r>
      <w:r w:rsidRPr="00932246">
        <w:rPr>
          <w:sz w:val="28"/>
          <w:szCs w:val="28"/>
          <w:lang w:val="uk-UA"/>
        </w:rPr>
        <w:t xml:space="preserve"> </w:t>
      </w:r>
    </w:p>
    <w:p w14:paraId="16BC5F0F" w14:textId="77777777" w:rsidR="00595110" w:rsidRPr="002D3F67" w:rsidRDefault="00595110" w:rsidP="00595110">
      <w:pPr>
        <w:ind w:firstLine="4536"/>
        <w:jc w:val="center"/>
        <w:rPr>
          <w:sz w:val="28"/>
          <w:szCs w:val="28"/>
        </w:rPr>
      </w:pPr>
      <w:r w:rsidRPr="00932246">
        <w:rPr>
          <w:sz w:val="28"/>
          <w:szCs w:val="28"/>
        </w:rPr>
        <w:t xml:space="preserve">          </w:t>
      </w:r>
      <w:r>
        <w:rPr>
          <w:sz w:val="28"/>
          <w:szCs w:val="28"/>
        </w:rPr>
        <w:t xml:space="preserve">         “___</w:t>
      </w:r>
      <w:proofErr w:type="gramStart"/>
      <w:r>
        <w:rPr>
          <w:sz w:val="28"/>
          <w:szCs w:val="28"/>
        </w:rPr>
        <w:t>_”_</w:t>
      </w:r>
      <w:proofErr w:type="gramEnd"/>
      <w:r>
        <w:rPr>
          <w:sz w:val="28"/>
          <w:szCs w:val="28"/>
        </w:rPr>
        <w:t>____________20</w:t>
      </w:r>
      <w:r>
        <w:rPr>
          <w:sz w:val="28"/>
          <w:szCs w:val="28"/>
          <w:lang w:val="uk-UA"/>
        </w:rPr>
        <w:t>__</w:t>
      </w:r>
      <w:r w:rsidRPr="00932246">
        <w:rPr>
          <w:sz w:val="28"/>
          <w:szCs w:val="28"/>
        </w:rPr>
        <w:t>р.</w:t>
      </w:r>
    </w:p>
    <w:p w14:paraId="539790F9" w14:textId="77777777" w:rsidR="00595110" w:rsidRPr="00D23503" w:rsidRDefault="00595110" w:rsidP="00595110">
      <w:pPr>
        <w:ind w:firstLine="709"/>
        <w:rPr>
          <w:szCs w:val="28"/>
          <w:lang w:val="uk-UA"/>
        </w:rPr>
      </w:pPr>
    </w:p>
    <w:p w14:paraId="78A18814" w14:textId="77777777" w:rsidR="00595110" w:rsidRPr="004F5B40" w:rsidRDefault="00595110" w:rsidP="00595110">
      <w:pPr>
        <w:ind w:firstLine="709"/>
        <w:jc w:val="center"/>
        <w:rPr>
          <w:sz w:val="28"/>
          <w:szCs w:val="28"/>
        </w:rPr>
      </w:pPr>
      <w:r w:rsidRPr="004F5B40">
        <w:rPr>
          <w:sz w:val="28"/>
          <w:szCs w:val="28"/>
        </w:rPr>
        <w:t>ЗАВДАННЯ</w:t>
      </w:r>
    </w:p>
    <w:p w14:paraId="67EE6F7C" w14:textId="77777777" w:rsidR="00595110" w:rsidRPr="004F5B40" w:rsidRDefault="00595110" w:rsidP="00595110">
      <w:pPr>
        <w:ind w:firstLine="709"/>
        <w:jc w:val="center"/>
        <w:rPr>
          <w:sz w:val="28"/>
          <w:szCs w:val="28"/>
        </w:rPr>
      </w:pPr>
      <w:r w:rsidRPr="004F5B40">
        <w:rPr>
          <w:sz w:val="28"/>
          <w:szCs w:val="28"/>
        </w:rPr>
        <w:t>НА КУРСОВИЙ ПРОЕКТ СТУДЕНТУ</w:t>
      </w:r>
    </w:p>
    <w:p w14:paraId="4137CA94" w14:textId="77777777" w:rsidR="00595110" w:rsidRPr="00D24E57" w:rsidRDefault="00595110" w:rsidP="00595110">
      <w:pPr>
        <w:spacing w:line="360" w:lineRule="auto"/>
        <w:ind w:left="709"/>
        <w:jc w:val="center"/>
        <w:rPr>
          <w:szCs w:val="28"/>
        </w:rPr>
      </w:pPr>
      <w:r>
        <w:rPr>
          <w:sz w:val="28"/>
          <w:szCs w:val="28"/>
          <w:lang w:val="uk-UA"/>
        </w:rPr>
        <w:t>Громському Олександру Олександровичу</w:t>
      </w:r>
    </w:p>
    <w:p w14:paraId="14636423" w14:textId="77777777" w:rsidR="00595110" w:rsidRPr="00E41B64" w:rsidRDefault="00595110" w:rsidP="00595110">
      <w:pPr>
        <w:numPr>
          <w:ilvl w:val="0"/>
          <w:numId w:val="25"/>
        </w:numPr>
        <w:ind w:left="0" w:hanging="426"/>
        <w:jc w:val="both"/>
        <w:rPr>
          <w:sz w:val="28"/>
          <w:szCs w:val="28"/>
          <w:lang w:val="uk-UA"/>
        </w:rPr>
      </w:pPr>
      <w:r w:rsidRPr="00E41B64">
        <w:rPr>
          <w:sz w:val="28"/>
          <w:szCs w:val="28"/>
          <w:lang w:val="uk-UA"/>
        </w:rPr>
        <w:t xml:space="preserve">Тема роботи: </w:t>
      </w:r>
      <w:r w:rsidRPr="00E41B64">
        <w:rPr>
          <w:sz w:val="28"/>
          <w:szCs w:val="28"/>
          <w:u w:val="single"/>
          <w:lang w:val="uk-UA"/>
        </w:rPr>
        <w:t>Розробка інтернет-магазину садівничих товарів</w:t>
      </w:r>
    </w:p>
    <w:p w14:paraId="44055A6C" w14:textId="77777777" w:rsidR="00595110" w:rsidRPr="001D331C" w:rsidRDefault="00595110" w:rsidP="00595110">
      <w:pPr>
        <w:rPr>
          <w:sz w:val="28"/>
          <w:szCs w:val="28"/>
          <w:lang w:val="uk-UA"/>
        </w:rPr>
      </w:pPr>
      <w:r w:rsidRPr="001D331C">
        <w:rPr>
          <w:sz w:val="28"/>
          <w:szCs w:val="28"/>
          <w:lang w:val="uk-UA"/>
        </w:rPr>
        <w:t xml:space="preserve">керівник роботи: </w:t>
      </w:r>
      <w:r>
        <w:rPr>
          <w:sz w:val="28"/>
          <w:szCs w:val="28"/>
          <w:u w:val="single"/>
          <w:lang w:val="uk-UA"/>
        </w:rPr>
        <w:t>к.т.н., доцент Морозов Андрій Васильович</w:t>
      </w:r>
      <w:r w:rsidRPr="001D331C">
        <w:rPr>
          <w:sz w:val="28"/>
          <w:szCs w:val="28"/>
          <w:u w:val="single"/>
          <w:lang w:val="uk-UA"/>
        </w:rPr>
        <w:t>.</w:t>
      </w:r>
    </w:p>
    <w:p w14:paraId="1C6AB48F" w14:textId="77777777" w:rsidR="00595110" w:rsidRPr="001D331C" w:rsidRDefault="00595110" w:rsidP="00595110">
      <w:pPr>
        <w:numPr>
          <w:ilvl w:val="0"/>
          <w:numId w:val="25"/>
        </w:numPr>
        <w:ind w:left="0" w:hanging="426"/>
        <w:jc w:val="both"/>
        <w:rPr>
          <w:sz w:val="28"/>
          <w:szCs w:val="28"/>
          <w:lang w:val="uk-UA"/>
        </w:rPr>
      </w:pPr>
      <w:r w:rsidRPr="001D331C">
        <w:rPr>
          <w:sz w:val="28"/>
          <w:szCs w:val="28"/>
          <w:lang w:val="uk-UA"/>
        </w:rPr>
        <w:t xml:space="preserve">Строк подання студентом: </w:t>
      </w:r>
      <w:r w:rsidRPr="00E41B64">
        <w:rPr>
          <w:sz w:val="28"/>
          <w:szCs w:val="28"/>
        </w:rPr>
        <w:t>“</w:t>
      </w:r>
      <w:r w:rsidRPr="00E41B64">
        <w:rPr>
          <w:sz w:val="28"/>
          <w:szCs w:val="28"/>
          <w:u w:val="single"/>
          <w:lang w:val="uk-UA"/>
        </w:rPr>
        <w:t>13</w:t>
      </w:r>
      <w:r w:rsidRPr="00E41B64">
        <w:rPr>
          <w:sz w:val="28"/>
          <w:szCs w:val="28"/>
        </w:rPr>
        <w:t>”_</w:t>
      </w:r>
      <w:r w:rsidRPr="00E41B64">
        <w:rPr>
          <w:sz w:val="28"/>
          <w:szCs w:val="28"/>
          <w:u w:val="single"/>
          <w:lang w:val="uk-UA"/>
        </w:rPr>
        <w:t>травня</w:t>
      </w:r>
      <w:r w:rsidRPr="00E41B64">
        <w:rPr>
          <w:sz w:val="28"/>
          <w:szCs w:val="28"/>
        </w:rPr>
        <w:t>__2020</w:t>
      </w:r>
      <w:r w:rsidRPr="00E41B64">
        <w:rPr>
          <w:sz w:val="28"/>
          <w:szCs w:val="28"/>
          <w:lang w:val="uk-UA"/>
        </w:rPr>
        <w:t>р.</w:t>
      </w:r>
    </w:p>
    <w:p w14:paraId="449D84D3" w14:textId="77777777" w:rsidR="00595110" w:rsidRPr="00E41B64" w:rsidRDefault="00595110" w:rsidP="00595110">
      <w:pPr>
        <w:numPr>
          <w:ilvl w:val="0"/>
          <w:numId w:val="25"/>
        </w:numPr>
        <w:ind w:left="0" w:hanging="426"/>
        <w:jc w:val="both"/>
        <w:rPr>
          <w:sz w:val="28"/>
          <w:szCs w:val="28"/>
          <w:lang w:val="uk-UA"/>
        </w:rPr>
      </w:pPr>
      <w:r w:rsidRPr="00E41B64">
        <w:rPr>
          <w:sz w:val="28"/>
          <w:szCs w:val="28"/>
          <w:lang w:val="uk-UA"/>
        </w:rPr>
        <w:t xml:space="preserve">Вихідні дані до роботи: </w:t>
      </w:r>
      <w:r w:rsidRPr="00E41B64">
        <w:rPr>
          <w:sz w:val="28"/>
          <w:szCs w:val="28"/>
          <w:u w:val="single"/>
          <w:lang w:val="uk-UA"/>
        </w:rPr>
        <w:t>Розробити інтернет-магазин садівничих товарів</w:t>
      </w:r>
    </w:p>
    <w:p w14:paraId="69FD794D" w14:textId="77777777" w:rsidR="00595110" w:rsidRPr="001D331C" w:rsidRDefault="00595110" w:rsidP="00595110">
      <w:pPr>
        <w:numPr>
          <w:ilvl w:val="0"/>
          <w:numId w:val="25"/>
        </w:numPr>
        <w:ind w:left="0" w:hanging="426"/>
        <w:jc w:val="both"/>
        <w:rPr>
          <w:sz w:val="28"/>
          <w:szCs w:val="28"/>
          <w:lang w:val="uk-UA"/>
        </w:rPr>
      </w:pPr>
      <w:r w:rsidRPr="001D331C">
        <w:rPr>
          <w:sz w:val="28"/>
          <w:szCs w:val="28"/>
          <w:lang w:val="uk-UA"/>
        </w:rPr>
        <w:t>Зміст розрахунково-пояснювальної записки(перелік питань. Які підлягають розробці)</w:t>
      </w:r>
    </w:p>
    <w:p w14:paraId="3C237955" w14:textId="77777777" w:rsidR="00595110" w:rsidRPr="001D331C" w:rsidRDefault="00595110" w:rsidP="00595110">
      <w:pPr>
        <w:numPr>
          <w:ilvl w:val="3"/>
          <w:numId w:val="25"/>
        </w:numPr>
        <w:ind w:left="284" w:hanging="284"/>
        <w:rPr>
          <w:sz w:val="28"/>
          <w:szCs w:val="28"/>
          <w:lang w:val="uk-UA"/>
        </w:rPr>
      </w:pPr>
      <w:r>
        <w:rPr>
          <w:sz w:val="28"/>
          <w:szCs w:val="28"/>
          <w:lang w:val="uk-UA"/>
        </w:rPr>
        <w:t>Аналіз проблематики, методів та засобів вирішення задач</w:t>
      </w:r>
    </w:p>
    <w:p w14:paraId="37F27D1C" w14:textId="77777777" w:rsidR="00595110" w:rsidRPr="001D331C" w:rsidRDefault="00595110" w:rsidP="00595110">
      <w:pPr>
        <w:numPr>
          <w:ilvl w:val="3"/>
          <w:numId w:val="25"/>
        </w:numPr>
        <w:ind w:left="284" w:hanging="284"/>
        <w:rPr>
          <w:sz w:val="28"/>
          <w:szCs w:val="28"/>
          <w:lang w:val="uk-UA"/>
        </w:rPr>
      </w:pPr>
      <w:r>
        <w:rPr>
          <w:sz w:val="28"/>
          <w:szCs w:val="28"/>
          <w:lang w:val="uk-UA"/>
        </w:rPr>
        <w:t>Проектування та розробка програмного забезпечення</w:t>
      </w:r>
    </w:p>
    <w:p w14:paraId="6CB65CBB" w14:textId="77777777" w:rsidR="00595110" w:rsidRPr="001D331C" w:rsidRDefault="00595110" w:rsidP="00595110">
      <w:pPr>
        <w:numPr>
          <w:ilvl w:val="3"/>
          <w:numId w:val="25"/>
        </w:numPr>
        <w:ind w:left="284" w:hanging="284"/>
        <w:rPr>
          <w:sz w:val="28"/>
          <w:szCs w:val="28"/>
          <w:lang w:val="uk-UA"/>
        </w:rPr>
      </w:pPr>
      <w:r>
        <w:rPr>
          <w:sz w:val="28"/>
          <w:szCs w:val="28"/>
          <w:lang w:val="uk-UA"/>
        </w:rPr>
        <w:t>Опис роботи з програмним додатком та його тестування</w:t>
      </w:r>
    </w:p>
    <w:p w14:paraId="2B106FAA" w14:textId="77777777" w:rsidR="00595110" w:rsidRPr="001D331C" w:rsidRDefault="00595110" w:rsidP="00595110">
      <w:pPr>
        <w:ind w:hanging="284"/>
        <w:rPr>
          <w:sz w:val="28"/>
          <w:szCs w:val="28"/>
          <w:lang w:val="uk-UA"/>
        </w:rPr>
      </w:pPr>
    </w:p>
    <w:p w14:paraId="30989ECE" w14:textId="77777777" w:rsidR="00595110" w:rsidRDefault="00595110" w:rsidP="00595110">
      <w:pPr>
        <w:numPr>
          <w:ilvl w:val="0"/>
          <w:numId w:val="25"/>
        </w:numPr>
        <w:ind w:left="0" w:hanging="426"/>
        <w:jc w:val="both"/>
        <w:rPr>
          <w:sz w:val="28"/>
          <w:szCs w:val="28"/>
          <w:lang w:val="uk-UA"/>
        </w:rPr>
      </w:pPr>
      <w:r w:rsidRPr="001D331C">
        <w:rPr>
          <w:sz w:val="28"/>
          <w:szCs w:val="28"/>
          <w:lang w:val="uk-UA"/>
        </w:rPr>
        <w:t>Перелік графічного матеріалу(з точним  зазначенням обов’язкових креслень)</w:t>
      </w:r>
    </w:p>
    <w:p w14:paraId="6A111AB4" w14:textId="77777777" w:rsidR="00595110" w:rsidRPr="00DA6308" w:rsidRDefault="00595110" w:rsidP="00595110">
      <w:pPr>
        <w:rPr>
          <w:sz w:val="28"/>
          <w:szCs w:val="28"/>
          <w:u w:val="single"/>
          <w:lang w:val="uk-UA"/>
        </w:rPr>
      </w:pPr>
      <w:r w:rsidRPr="00DA6308">
        <w:rPr>
          <w:sz w:val="28"/>
          <w:szCs w:val="28"/>
          <w:u w:val="single"/>
        </w:rPr>
        <w:t>1)</w:t>
      </w:r>
      <w:r w:rsidRPr="00DA6308">
        <w:rPr>
          <w:sz w:val="28"/>
          <w:szCs w:val="28"/>
          <w:u w:val="single"/>
          <w:lang w:val="uk-UA"/>
        </w:rPr>
        <w:t>Презентація</w:t>
      </w:r>
      <w:r w:rsidRPr="00DA6308">
        <w:rPr>
          <w:sz w:val="28"/>
          <w:szCs w:val="28"/>
          <w:u w:val="single"/>
        </w:rPr>
        <w:t xml:space="preserve"> </w:t>
      </w:r>
      <w:r w:rsidRPr="00DA6308">
        <w:rPr>
          <w:sz w:val="28"/>
          <w:szCs w:val="28"/>
          <w:u w:val="single"/>
          <w:lang w:val="en-US"/>
        </w:rPr>
        <w:t>PowerPoint</w:t>
      </w:r>
      <w:r w:rsidRPr="00DA6308">
        <w:rPr>
          <w:sz w:val="28"/>
          <w:szCs w:val="28"/>
          <w:u w:val="single"/>
          <w:lang w:val="uk-UA"/>
        </w:rPr>
        <w:t xml:space="preserve">, </w:t>
      </w:r>
    </w:p>
    <w:p w14:paraId="2D3A4B60" w14:textId="77777777" w:rsidR="00595110" w:rsidRPr="003B1063" w:rsidRDefault="00595110" w:rsidP="00595110">
      <w:pPr>
        <w:rPr>
          <w:sz w:val="28"/>
          <w:szCs w:val="28"/>
          <w:u w:val="single"/>
        </w:rPr>
      </w:pPr>
      <w:r w:rsidRPr="00DA6308">
        <w:rPr>
          <w:sz w:val="28"/>
          <w:szCs w:val="28"/>
          <w:u w:val="single"/>
        </w:rPr>
        <w:t>2)</w:t>
      </w:r>
      <w:r>
        <w:rPr>
          <w:sz w:val="28"/>
          <w:szCs w:val="28"/>
          <w:u w:val="single"/>
          <w:lang w:val="uk-UA"/>
        </w:rPr>
        <w:t>Репозиторій з повним кодом проекту:</w:t>
      </w:r>
    </w:p>
    <w:p w14:paraId="306A6F81" w14:textId="77777777" w:rsidR="00595110" w:rsidRPr="001D331C" w:rsidRDefault="00595110" w:rsidP="00595110">
      <w:pPr>
        <w:ind w:hanging="284"/>
        <w:rPr>
          <w:sz w:val="28"/>
          <w:szCs w:val="28"/>
          <w:lang w:val="uk-UA"/>
        </w:rPr>
      </w:pPr>
      <w:hyperlink r:id="rId8" w:history="1">
        <w:r w:rsidRPr="00E41B64">
          <w:rPr>
            <w:rStyle w:val="a9"/>
            <w:sz w:val="28"/>
            <w:szCs w:val="28"/>
          </w:rPr>
          <w:t>https://gitlab.com/pi60_hvo/course-project-sadivnyk</w:t>
        </w:r>
      </w:hyperlink>
    </w:p>
    <w:p w14:paraId="7E44623B" w14:textId="77777777" w:rsidR="00595110" w:rsidRPr="001D331C" w:rsidRDefault="00595110" w:rsidP="00595110">
      <w:pPr>
        <w:numPr>
          <w:ilvl w:val="0"/>
          <w:numId w:val="25"/>
        </w:numPr>
        <w:ind w:left="0" w:hanging="426"/>
        <w:jc w:val="both"/>
        <w:rPr>
          <w:sz w:val="28"/>
          <w:szCs w:val="28"/>
          <w:lang w:val="uk-UA"/>
        </w:rPr>
      </w:pPr>
      <w:r w:rsidRPr="001D331C">
        <w:rPr>
          <w:sz w:val="28"/>
          <w:szCs w:val="28"/>
          <w:lang w:val="uk-UA"/>
        </w:rPr>
        <w:t>Консультанти розділів проекту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5199"/>
        <w:gridCol w:w="1823"/>
        <w:gridCol w:w="1823"/>
      </w:tblGrid>
      <w:tr w:rsidR="00595110" w:rsidRPr="001D331C" w14:paraId="339D1B9B" w14:textId="77777777" w:rsidTr="00595110">
        <w:trPr>
          <w:trHeight w:val="319"/>
        </w:trPr>
        <w:tc>
          <w:tcPr>
            <w:tcW w:w="1483" w:type="dxa"/>
            <w:vMerge w:val="restart"/>
            <w:shd w:val="clear" w:color="auto" w:fill="auto"/>
            <w:vAlign w:val="center"/>
          </w:tcPr>
          <w:p w14:paraId="20795E62" w14:textId="77777777" w:rsidR="00595110" w:rsidRPr="001D331C" w:rsidRDefault="00595110" w:rsidP="00595110">
            <w:pPr>
              <w:jc w:val="center"/>
              <w:rPr>
                <w:sz w:val="28"/>
                <w:szCs w:val="28"/>
                <w:lang w:val="uk-UA"/>
              </w:rPr>
            </w:pPr>
            <w:r w:rsidRPr="001D331C">
              <w:rPr>
                <w:sz w:val="28"/>
                <w:szCs w:val="28"/>
                <w:lang w:val="uk-UA"/>
              </w:rPr>
              <w:t>Розділ</w:t>
            </w:r>
          </w:p>
        </w:tc>
        <w:tc>
          <w:tcPr>
            <w:tcW w:w="5199" w:type="dxa"/>
            <w:vMerge w:val="restart"/>
            <w:shd w:val="clear" w:color="auto" w:fill="auto"/>
            <w:vAlign w:val="center"/>
          </w:tcPr>
          <w:p w14:paraId="6B268D45" w14:textId="77777777" w:rsidR="00595110" w:rsidRPr="001D331C" w:rsidRDefault="00595110" w:rsidP="00595110">
            <w:pPr>
              <w:jc w:val="center"/>
              <w:rPr>
                <w:sz w:val="28"/>
                <w:szCs w:val="28"/>
                <w:lang w:val="uk-UA"/>
              </w:rPr>
            </w:pPr>
            <w:r w:rsidRPr="001D331C">
              <w:rPr>
                <w:sz w:val="28"/>
                <w:szCs w:val="28"/>
                <w:lang w:val="uk-UA"/>
              </w:rPr>
              <w:t>Прізвище, ініціали та посади консультанта</w:t>
            </w:r>
          </w:p>
        </w:tc>
        <w:tc>
          <w:tcPr>
            <w:tcW w:w="3645" w:type="dxa"/>
            <w:gridSpan w:val="2"/>
            <w:shd w:val="clear" w:color="auto" w:fill="auto"/>
          </w:tcPr>
          <w:p w14:paraId="41068EB2" w14:textId="77777777" w:rsidR="00595110" w:rsidRPr="001D331C" w:rsidRDefault="00595110" w:rsidP="00595110">
            <w:pPr>
              <w:jc w:val="center"/>
              <w:rPr>
                <w:sz w:val="28"/>
                <w:szCs w:val="28"/>
                <w:lang w:val="uk-UA"/>
              </w:rPr>
            </w:pPr>
            <w:r w:rsidRPr="001D331C">
              <w:rPr>
                <w:sz w:val="28"/>
                <w:szCs w:val="28"/>
                <w:lang w:val="uk-UA"/>
              </w:rPr>
              <w:t>Підпис, дата</w:t>
            </w:r>
          </w:p>
        </w:tc>
      </w:tr>
      <w:tr w:rsidR="00595110" w:rsidRPr="001D331C" w14:paraId="33627EDD" w14:textId="77777777" w:rsidTr="00595110">
        <w:trPr>
          <w:trHeight w:val="219"/>
        </w:trPr>
        <w:tc>
          <w:tcPr>
            <w:tcW w:w="1483" w:type="dxa"/>
            <w:vMerge/>
            <w:shd w:val="clear" w:color="auto" w:fill="auto"/>
          </w:tcPr>
          <w:p w14:paraId="2D38D417" w14:textId="77777777" w:rsidR="00595110" w:rsidRPr="001D331C" w:rsidRDefault="00595110" w:rsidP="00595110">
            <w:pPr>
              <w:jc w:val="center"/>
              <w:rPr>
                <w:sz w:val="28"/>
                <w:szCs w:val="28"/>
                <w:lang w:val="uk-UA"/>
              </w:rPr>
            </w:pPr>
          </w:p>
        </w:tc>
        <w:tc>
          <w:tcPr>
            <w:tcW w:w="5199" w:type="dxa"/>
            <w:vMerge/>
            <w:shd w:val="clear" w:color="auto" w:fill="auto"/>
          </w:tcPr>
          <w:p w14:paraId="782D3478" w14:textId="77777777" w:rsidR="00595110" w:rsidRPr="001D331C" w:rsidRDefault="00595110" w:rsidP="00595110">
            <w:pPr>
              <w:jc w:val="center"/>
              <w:rPr>
                <w:sz w:val="28"/>
                <w:szCs w:val="28"/>
                <w:lang w:val="uk-UA"/>
              </w:rPr>
            </w:pPr>
          </w:p>
        </w:tc>
        <w:tc>
          <w:tcPr>
            <w:tcW w:w="1823" w:type="dxa"/>
            <w:shd w:val="clear" w:color="auto" w:fill="auto"/>
          </w:tcPr>
          <w:p w14:paraId="7942CFAF" w14:textId="77777777" w:rsidR="00595110" w:rsidRPr="001D331C" w:rsidRDefault="00595110" w:rsidP="00595110">
            <w:pPr>
              <w:jc w:val="center"/>
              <w:rPr>
                <w:sz w:val="28"/>
                <w:szCs w:val="28"/>
                <w:lang w:val="uk-UA"/>
              </w:rPr>
            </w:pPr>
            <w:r w:rsidRPr="001D331C">
              <w:rPr>
                <w:sz w:val="28"/>
                <w:szCs w:val="28"/>
                <w:lang w:val="uk-UA"/>
              </w:rPr>
              <w:t xml:space="preserve">завдання </w:t>
            </w:r>
          </w:p>
          <w:p w14:paraId="13266297" w14:textId="77777777" w:rsidR="00595110" w:rsidRPr="001D331C" w:rsidRDefault="00595110" w:rsidP="00595110">
            <w:pPr>
              <w:jc w:val="center"/>
              <w:rPr>
                <w:sz w:val="28"/>
                <w:szCs w:val="28"/>
                <w:lang w:val="uk-UA"/>
              </w:rPr>
            </w:pPr>
            <w:r w:rsidRPr="001D331C">
              <w:rPr>
                <w:sz w:val="28"/>
                <w:szCs w:val="28"/>
                <w:lang w:val="uk-UA"/>
              </w:rPr>
              <w:t>видав</w:t>
            </w:r>
          </w:p>
        </w:tc>
        <w:tc>
          <w:tcPr>
            <w:tcW w:w="1823" w:type="dxa"/>
            <w:shd w:val="clear" w:color="auto" w:fill="auto"/>
          </w:tcPr>
          <w:p w14:paraId="42A0F1A1" w14:textId="77777777" w:rsidR="00595110" w:rsidRPr="001D331C" w:rsidRDefault="00595110" w:rsidP="00595110">
            <w:pPr>
              <w:jc w:val="center"/>
              <w:rPr>
                <w:sz w:val="28"/>
                <w:szCs w:val="28"/>
                <w:lang w:val="uk-UA"/>
              </w:rPr>
            </w:pPr>
            <w:r w:rsidRPr="001D331C">
              <w:rPr>
                <w:sz w:val="28"/>
                <w:szCs w:val="28"/>
                <w:lang w:val="uk-UA"/>
              </w:rPr>
              <w:t>завдання прийняв</w:t>
            </w:r>
          </w:p>
        </w:tc>
      </w:tr>
      <w:tr w:rsidR="00595110" w:rsidRPr="001D331C" w14:paraId="24E96558" w14:textId="77777777" w:rsidTr="00595110">
        <w:trPr>
          <w:trHeight w:val="319"/>
        </w:trPr>
        <w:tc>
          <w:tcPr>
            <w:tcW w:w="1483" w:type="dxa"/>
            <w:shd w:val="clear" w:color="auto" w:fill="auto"/>
          </w:tcPr>
          <w:p w14:paraId="64A9A1CD" w14:textId="77777777" w:rsidR="00595110" w:rsidRPr="00932246" w:rsidRDefault="00595110" w:rsidP="00595110">
            <w:pPr>
              <w:jc w:val="center"/>
              <w:rPr>
                <w:sz w:val="28"/>
                <w:szCs w:val="28"/>
                <w:lang w:val="uk-UA"/>
              </w:rPr>
            </w:pPr>
            <w:r w:rsidRPr="00932246">
              <w:rPr>
                <w:sz w:val="28"/>
                <w:szCs w:val="28"/>
                <w:lang w:val="uk-UA"/>
              </w:rPr>
              <w:t>1,</w:t>
            </w:r>
            <w:r>
              <w:rPr>
                <w:sz w:val="28"/>
                <w:szCs w:val="28"/>
                <w:lang w:val="uk-UA"/>
              </w:rPr>
              <w:t xml:space="preserve"> </w:t>
            </w:r>
            <w:r w:rsidRPr="00932246">
              <w:rPr>
                <w:sz w:val="28"/>
                <w:szCs w:val="28"/>
                <w:lang w:val="uk-UA"/>
              </w:rPr>
              <w:t>2</w:t>
            </w:r>
            <w:r>
              <w:rPr>
                <w:sz w:val="28"/>
                <w:szCs w:val="28"/>
                <w:lang w:val="uk-UA"/>
              </w:rPr>
              <w:t>, 3</w:t>
            </w:r>
          </w:p>
        </w:tc>
        <w:tc>
          <w:tcPr>
            <w:tcW w:w="5199" w:type="dxa"/>
            <w:shd w:val="clear" w:color="auto" w:fill="auto"/>
          </w:tcPr>
          <w:p w14:paraId="5AB1142E" w14:textId="77777777" w:rsidR="00595110" w:rsidRPr="002B0C84" w:rsidRDefault="00595110" w:rsidP="00595110">
            <w:pPr>
              <w:rPr>
                <w:sz w:val="28"/>
                <w:szCs w:val="28"/>
                <w:lang w:val="uk-UA"/>
              </w:rPr>
            </w:pPr>
            <w:r>
              <w:rPr>
                <w:sz w:val="28"/>
                <w:szCs w:val="28"/>
                <w:lang w:val="uk-UA"/>
              </w:rPr>
              <w:t>Болотіна В.В., асистент кафедри КІ та КБ</w:t>
            </w:r>
          </w:p>
        </w:tc>
        <w:tc>
          <w:tcPr>
            <w:tcW w:w="1823" w:type="dxa"/>
            <w:shd w:val="clear" w:color="auto" w:fill="auto"/>
          </w:tcPr>
          <w:p w14:paraId="56601954" w14:textId="77777777" w:rsidR="00595110" w:rsidRPr="001D331C" w:rsidRDefault="00595110" w:rsidP="00595110">
            <w:pPr>
              <w:rPr>
                <w:sz w:val="28"/>
                <w:szCs w:val="28"/>
                <w:lang w:val="uk-UA"/>
              </w:rPr>
            </w:pPr>
          </w:p>
        </w:tc>
        <w:tc>
          <w:tcPr>
            <w:tcW w:w="1823" w:type="dxa"/>
            <w:shd w:val="clear" w:color="auto" w:fill="auto"/>
          </w:tcPr>
          <w:p w14:paraId="3FB88594" w14:textId="77777777" w:rsidR="00595110" w:rsidRPr="001D331C" w:rsidRDefault="00595110" w:rsidP="00595110">
            <w:pPr>
              <w:rPr>
                <w:sz w:val="28"/>
                <w:szCs w:val="28"/>
                <w:lang w:val="uk-UA"/>
              </w:rPr>
            </w:pPr>
          </w:p>
        </w:tc>
      </w:tr>
      <w:tr w:rsidR="00595110" w:rsidRPr="001D331C" w14:paraId="0EBCFE57" w14:textId="77777777" w:rsidTr="00595110">
        <w:trPr>
          <w:trHeight w:val="303"/>
        </w:trPr>
        <w:tc>
          <w:tcPr>
            <w:tcW w:w="1483" w:type="dxa"/>
            <w:shd w:val="clear" w:color="auto" w:fill="auto"/>
          </w:tcPr>
          <w:p w14:paraId="28E1ADFF" w14:textId="77777777" w:rsidR="00595110" w:rsidRPr="00932246" w:rsidRDefault="00595110" w:rsidP="00595110">
            <w:pPr>
              <w:rPr>
                <w:sz w:val="28"/>
                <w:szCs w:val="28"/>
                <w:lang w:val="uk-UA"/>
              </w:rPr>
            </w:pPr>
          </w:p>
        </w:tc>
        <w:tc>
          <w:tcPr>
            <w:tcW w:w="5199" w:type="dxa"/>
            <w:shd w:val="clear" w:color="auto" w:fill="auto"/>
          </w:tcPr>
          <w:p w14:paraId="74DCDEFC" w14:textId="77777777" w:rsidR="00595110" w:rsidRPr="00932246" w:rsidRDefault="00595110" w:rsidP="00595110">
            <w:pPr>
              <w:rPr>
                <w:sz w:val="28"/>
                <w:szCs w:val="28"/>
                <w:lang w:val="uk-UA"/>
              </w:rPr>
            </w:pPr>
          </w:p>
        </w:tc>
        <w:tc>
          <w:tcPr>
            <w:tcW w:w="1823" w:type="dxa"/>
            <w:shd w:val="clear" w:color="auto" w:fill="auto"/>
          </w:tcPr>
          <w:p w14:paraId="58635119" w14:textId="77777777" w:rsidR="00595110" w:rsidRPr="001D331C" w:rsidRDefault="00595110" w:rsidP="00595110">
            <w:pPr>
              <w:rPr>
                <w:sz w:val="28"/>
                <w:szCs w:val="28"/>
                <w:lang w:val="uk-UA"/>
              </w:rPr>
            </w:pPr>
          </w:p>
        </w:tc>
        <w:tc>
          <w:tcPr>
            <w:tcW w:w="1823" w:type="dxa"/>
            <w:shd w:val="clear" w:color="auto" w:fill="auto"/>
          </w:tcPr>
          <w:p w14:paraId="752B071E" w14:textId="77777777" w:rsidR="00595110" w:rsidRPr="001D331C" w:rsidRDefault="00595110" w:rsidP="00595110">
            <w:pPr>
              <w:rPr>
                <w:sz w:val="28"/>
                <w:szCs w:val="28"/>
                <w:lang w:val="uk-UA"/>
              </w:rPr>
            </w:pPr>
          </w:p>
        </w:tc>
      </w:tr>
      <w:tr w:rsidR="00595110" w:rsidRPr="001D331C" w14:paraId="74000D80" w14:textId="77777777" w:rsidTr="00595110">
        <w:trPr>
          <w:trHeight w:val="319"/>
        </w:trPr>
        <w:tc>
          <w:tcPr>
            <w:tcW w:w="1483" w:type="dxa"/>
            <w:shd w:val="clear" w:color="auto" w:fill="auto"/>
          </w:tcPr>
          <w:p w14:paraId="03760D93" w14:textId="77777777" w:rsidR="00595110" w:rsidRPr="001D331C" w:rsidRDefault="00595110" w:rsidP="00595110">
            <w:pPr>
              <w:rPr>
                <w:sz w:val="28"/>
                <w:szCs w:val="28"/>
                <w:lang w:val="uk-UA"/>
              </w:rPr>
            </w:pPr>
          </w:p>
        </w:tc>
        <w:tc>
          <w:tcPr>
            <w:tcW w:w="5199" w:type="dxa"/>
            <w:shd w:val="clear" w:color="auto" w:fill="auto"/>
          </w:tcPr>
          <w:p w14:paraId="62F37C31" w14:textId="77777777" w:rsidR="00595110" w:rsidRPr="001D331C" w:rsidRDefault="00595110" w:rsidP="00595110">
            <w:pPr>
              <w:rPr>
                <w:sz w:val="28"/>
                <w:szCs w:val="28"/>
                <w:lang w:val="uk-UA"/>
              </w:rPr>
            </w:pPr>
          </w:p>
        </w:tc>
        <w:tc>
          <w:tcPr>
            <w:tcW w:w="1823" w:type="dxa"/>
            <w:shd w:val="clear" w:color="auto" w:fill="auto"/>
          </w:tcPr>
          <w:p w14:paraId="31F0620E" w14:textId="77777777" w:rsidR="00595110" w:rsidRPr="001D331C" w:rsidRDefault="00595110" w:rsidP="00595110">
            <w:pPr>
              <w:rPr>
                <w:sz w:val="28"/>
                <w:szCs w:val="28"/>
                <w:lang w:val="uk-UA"/>
              </w:rPr>
            </w:pPr>
          </w:p>
        </w:tc>
        <w:tc>
          <w:tcPr>
            <w:tcW w:w="1823" w:type="dxa"/>
            <w:shd w:val="clear" w:color="auto" w:fill="auto"/>
          </w:tcPr>
          <w:p w14:paraId="6DEE8F65" w14:textId="77777777" w:rsidR="00595110" w:rsidRPr="001D331C" w:rsidRDefault="00595110" w:rsidP="00595110">
            <w:pPr>
              <w:rPr>
                <w:sz w:val="28"/>
                <w:szCs w:val="28"/>
                <w:lang w:val="uk-UA"/>
              </w:rPr>
            </w:pPr>
          </w:p>
        </w:tc>
      </w:tr>
      <w:tr w:rsidR="00595110" w:rsidRPr="001D331C" w14:paraId="355A4823" w14:textId="77777777" w:rsidTr="00595110">
        <w:trPr>
          <w:trHeight w:val="319"/>
        </w:trPr>
        <w:tc>
          <w:tcPr>
            <w:tcW w:w="1483" w:type="dxa"/>
            <w:shd w:val="clear" w:color="auto" w:fill="auto"/>
          </w:tcPr>
          <w:p w14:paraId="4112D26C" w14:textId="77777777" w:rsidR="00595110" w:rsidRPr="001D331C" w:rsidRDefault="00595110" w:rsidP="00595110">
            <w:pPr>
              <w:rPr>
                <w:sz w:val="28"/>
                <w:szCs w:val="28"/>
                <w:lang w:val="uk-UA"/>
              </w:rPr>
            </w:pPr>
          </w:p>
        </w:tc>
        <w:tc>
          <w:tcPr>
            <w:tcW w:w="5199" w:type="dxa"/>
            <w:shd w:val="clear" w:color="auto" w:fill="auto"/>
          </w:tcPr>
          <w:p w14:paraId="0A1F5ADF" w14:textId="77777777" w:rsidR="00595110" w:rsidRPr="001D331C" w:rsidRDefault="00595110" w:rsidP="00595110">
            <w:pPr>
              <w:rPr>
                <w:sz w:val="28"/>
                <w:szCs w:val="28"/>
                <w:lang w:val="uk-UA"/>
              </w:rPr>
            </w:pPr>
          </w:p>
        </w:tc>
        <w:tc>
          <w:tcPr>
            <w:tcW w:w="1823" w:type="dxa"/>
            <w:shd w:val="clear" w:color="auto" w:fill="auto"/>
          </w:tcPr>
          <w:p w14:paraId="6FEDC41F" w14:textId="77777777" w:rsidR="00595110" w:rsidRPr="001D331C" w:rsidRDefault="00595110" w:rsidP="00595110">
            <w:pPr>
              <w:rPr>
                <w:sz w:val="28"/>
                <w:szCs w:val="28"/>
                <w:lang w:val="uk-UA"/>
              </w:rPr>
            </w:pPr>
          </w:p>
        </w:tc>
        <w:tc>
          <w:tcPr>
            <w:tcW w:w="1823" w:type="dxa"/>
            <w:shd w:val="clear" w:color="auto" w:fill="auto"/>
          </w:tcPr>
          <w:p w14:paraId="0F89D26D" w14:textId="77777777" w:rsidR="00595110" w:rsidRPr="001D331C" w:rsidRDefault="00595110" w:rsidP="00595110">
            <w:pPr>
              <w:rPr>
                <w:sz w:val="28"/>
                <w:szCs w:val="28"/>
                <w:lang w:val="uk-UA"/>
              </w:rPr>
            </w:pPr>
          </w:p>
        </w:tc>
      </w:tr>
      <w:tr w:rsidR="00595110" w:rsidRPr="001D331C" w14:paraId="1694A955" w14:textId="77777777" w:rsidTr="00595110">
        <w:trPr>
          <w:trHeight w:val="319"/>
        </w:trPr>
        <w:tc>
          <w:tcPr>
            <w:tcW w:w="1483" w:type="dxa"/>
            <w:shd w:val="clear" w:color="auto" w:fill="auto"/>
          </w:tcPr>
          <w:p w14:paraId="638E2474" w14:textId="77777777" w:rsidR="00595110" w:rsidRPr="001D331C" w:rsidRDefault="00595110" w:rsidP="00595110">
            <w:pPr>
              <w:rPr>
                <w:sz w:val="28"/>
                <w:szCs w:val="28"/>
                <w:lang w:val="uk-UA"/>
              </w:rPr>
            </w:pPr>
          </w:p>
        </w:tc>
        <w:tc>
          <w:tcPr>
            <w:tcW w:w="5199" w:type="dxa"/>
            <w:shd w:val="clear" w:color="auto" w:fill="auto"/>
          </w:tcPr>
          <w:p w14:paraId="5F1969C1" w14:textId="77777777" w:rsidR="00595110" w:rsidRPr="001D331C" w:rsidRDefault="00595110" w:rsidP="00595110">
            <w:pPr>
              <w:rPr>
                <w:sz w:val="28"/>
                <w:szCs w:val="28"/>
                <w:lang w:val="uk-UA"/>
              </w:rPr>
            </w:pPr>
          </w:p>
        </w:tc>
        <w:tc>
          <w:tcPr>
            <w:tcW w:w="1823" w:type="dxa"/>
            <w:shd w:val="clear" w:color="auto" w:fill="auto"/>
          </w:tcPr>
          <w:p w14:paraId="6CFAF55D" w14:textId="77777777" w:rsidR="00595110" w:rsidRPr="001D331C" w:rsidRDefault="00595110" w:rsidP="00595110">
            <w:pPr>
              <w:rPr>
                <w:sz w:val="28"/>
                <w:szCs w:val="28"/>
                <w:lang w:val="uk-UA"/>
              </w:rPr>
            </w:pPr>
          </w:p>
        </w:tc>
        <w:tc>
          <w:tcPr>
            <w:tcW w:w="1823" w:type="dxa"/>
            <w:shd w:val="clear" w:color="auto" w:fill="auto"/>
          </w:tcPr>
          <w:p w14:paraId="72A3F255" w14:textId="77777777" w:rsidR="00595110" w:rsidRPr="001D331C" w:rsidRDefault="00595110" w:rsidP="00595110">
            <w:pPr>
              <w:rPr>
                <w:sz w:val="28"/>
                <w:szCs w:val="28"/>
                <w:lang w:val="uk-UA"/>
              </w:rPr>
            </w:pPr>
          </w:p>
        </w:tc>
      </w:tr>
      <w:tr w:rsidR="00595110" w:rsidRPr="001D331C" w14:paraId="5790BE28" w14:textId="77777777" w:rsidTr="00595110">
        <w:trPr>
          <w:trHeight w:val="319"/>
        </w:trPr>
        <w:tc>
          <w:tcPr>
            <w:tcW w:w="1483" w:type="dxa"/>
            <w:shd w:val="clear" w:color="auto" w:fill="auto"/>
          </w:tcPr>
          <w:p w14:paraId="6030DE7F" w14:textId="77777777" w:rsidR="00595110" w:rsidRPr="001D331C" w:rsidRDefault="00595110" w:rsidP="00595110">
            <w:pPr>
              <w:rPr>
                <w:sz w:val="28"/>
                <w:szCs w:val="28"/>
                <w:lang w:val="uk-UA"/>
              </w:rPr>
            </w:pPr>
          </w:p>
        </w:tc>
        <w:tc>
          <w:tcPr>
            <w:tcW w:w="5199" w:type="dxa"/>
            <w:shd w:val="clear" w:color="auto" w:fill="auto"/>
          </w:tcPr>
          <w:p w14:paraId="4DD485F4" w14:textId="77777777" w:rsidR="00595110" w:rsidRPr="001D331C" w:rsidRDefault="00595110" w:rsidP="00595110">
            <w:pPr>
              <w:rPr>
                <w:sz w:val="28"/>
                <w:szCs w:val="28"/>
                <w:lang w:val="uk-UA"/>
              </w:rPr>
            </w:pPr>
          </w:p>
        </w:tc>
        <w:tc>
          <w:tcPr>
            <w:tcW w:w="1823" w:type="dxa"/>
            <w:shd w:val="clear" w:color="auto" w:fill="auto"/>
          </w:tcPr>
          <w:p w14:paraId="6D23B6FB" w14:textId="77777777" w:rsidR="00595110" w:rsidRPr="001D331C" w:rsidRDefault="00595110" w:rsidP="00595110">
            <w:pPr>
              <w:rPr>
                <w:sz w:val="28"/>
                <w:szCs w:val="28"/>
                <w:lang w:val="uk-UA"/>
              </w:rPr>
            </w:pPr>
          </w:p>
        </w:tc>
        <w:tc>
          <w:tcPr>
            <w:tcW w:w="1823" w:type="dxa"/>
            <w:shd w:val="clear" w:color="auto" w:fill="auto"/>
          </w:tcPr>
          <w:p w14:paraId="0E2FB71E" w14:textId="77777777" w:rsidR="00595110" w:rsidRPr="001D331C" w:rsidRDefault="00595110" w:rsidP="00595110">
            <w:pPr>
              <w:rPr>
                <w:sz w:val="28"/>
                <w:szCs w:val="28"/>
                <w:lang w:val="uk-UA"/>
              </w:rPr>
            </w:pPr>
          </w:p>
        </w:tc>
      </w:tr>
      <w:tr w:rsidR="00595110" w:rsidRPr="001D331C" w14:paraId="3E5981EC" w14:textId="77777777" w:rsidTr="00595110">
        <w:trPr>
          <w:trHeight w:val="319"/>
        </w:trPr>
        <w:tc>
          <w:tcPr>
            <w:tcW w:w="1483" w:type="dxa"/>
            <w:shd w:val="clear" w:color="auto" w:fill="auto"/>
          </w:tcPr>
          <w:p w14:paraId="66DBF093" w14:textId="77777777" w:rsidR="00595110" w:rsidRPr="001D331C" w:rsidRDefault="00595110" w:rsidP="00595110">
            <w:pPr>
              <w:rPr>
                <w:sz w:val="28"/>
                <w:szCs w:val="28"/>
                <w:lang w:val="uk-UA"/>
              </w:rPr>
            </w:pPr>
          </w:p>
        </w:tc>
        <w:tc>
          <w:tcPr>
            <w:tcW w:w="5199" w:type="dxa"/>
            <w:shd w:val="clear" w:color="auto" w:fill="auto"/>
          </w:tcPr>
          <w:p w14:paraId="1EA934C2" w14:textId="77777777" w:rsidR="00595110" w:rsidRPr="001D331C" w:rsidRDefault="00595110" w:rsidP="00595110">
            <w:pPr>
              <w:rPr>
                <w:sz w:val="28"/>
                <w:szCs w:val="28"/>
                <w:lang w:val="uk-UA"/>
              </w:rPr>
            </w:pPr>
          </w:p>
        </w:tc>
        <w:tc>
          <w:tcPr>
            <w:tcW w:w="1823" w:type="dxa"/>
            <w:shd w:val="clear" w:color="auto" w:fill="auto"/>
          </w:tcPr>
          <w:p w14:paraId="5C59CBE5" w14:textId="77777777" w:rsidR="00595110" w:rsidRPr="001D331C" w:rsidRDefault="00595110" w:rsidP="00595110">
            <w:pPr>
              <w:rPr>
                <w:sz w:val="28"/>
                <w:szCs w:val="28"/>
                <w:lang w:val="uk-UA"/>
              </w:rPr>
            </w:pPr>
          </w:p>
        </w:tc>
        <w:tc>
          <w:tcPr>
            <w:tcW w:w="1823" w:type="dxa"/>
            <w:shd w:val="clear" w:color="auto" w:fill="auto"/>
          </w:tcPr>
          <w:p w14:paraId="7BEFECB9" w14:textId="77777777" w:rsidR="00595110" w:rsidRPr="001D331C" w:rsidRDefault="00595110" w:rsidP="00595110">
            <w:pPr>
              <w:rPr>
                <w:sz w:val="28"/>
                <w:szCs w:val="28"/>
                <w:lang w:val="uk-UA"/>
              </w:rPr>
            </w:pPr>
          </w:p>
        </w:tc>
      </w:tr>
      <w:tr w:rsidR="00595110" w:rsidRPr="001D331C" w14:paraId="06BEF733" w14:textId="77777777" w:rsidTr="00595110">
        <w:trPr>
          <w:trHeight w:val="319"/>
        </w:trPr>
        <w:tc>
          <w:tcPr>
            <w:tcW w:w="1483" w:type="dxa"/>
            <w:shd w:val="clear" w:color="auto" w:fill="auto"/>
          </w:tcPr>
          <w:p w14:paraId="0ADA195F" w14:textId="77777777" w:rsidR="00595110" w:rsidRPr="001D331C" w:rsidRDefault="00595110" w:rsidP="00595110">
            <w:pPr>
              <w:rPr>
                <w:sz w:val="28"/>
                <w:szCs w:val="28"/>
                <w:lang w:val="uk-UA"/>
              </w:rPr>
            </w:pPr>
          </w:p>
        </w:tc>
        <w:tc>
          <w:tcPr>
            <w:tcW w:w="5199" w:type="dxa"/>
            <w:shd w:val="clear" w:color="auto" w:fill="auto"/>
          </w:tcPr>
          <w:p w14:paraId="6C0C14CC" w14:textId="77777777" w:rsidR="00595110" w:rsidRPr="001D331C" w:rsidRDefault="00595110" w:rsidP="00595110">
            <w:pPr>
              <w:rPr>
                <w:sz w:val="28"/>
                <w:szCs w:val="28"/>
                <w:lang w:val="uk-UA"/>
              </w:rPr>
            </w:pPr>
          </w:p>
        </w:tc>
        <w:tc>
          <w:tcPr>
            <w:tcW w:w="1823" w:type="dxa"/>
            <w:shd w:val="clear" w:color="auto" w:fill="auto"/>
          </w:tcPr>
          <w:p w14:paraId="2686B44C" w14:textId="77777777" w:rsidR="00595110" w:rsidRPr="001D331C" w:rsidRDefault="00595110" w:rsidP="00595110">
            <w:pPr>
              <w:rPr>
                <w:sz w:val="28"/>
                <w:szCs w:val="28"/>
                <w:lang w:val="uk-UA"/>
              </w:rPr>
            </w:pPr>
          </w:p>
        </w:tc>
        <w:tc>
          <w:tcPr>
            <w:tcW w:w="1823" w:type="dxa"/>
            <w:shd w:val="clear" w:color="auto" w:fill="auto"/>
          </w:tcPr>
          <w:p w14:paraId="18BF8787" w14:textId="77777777" w:rsidR="00595110" w:rsidRPr="001D331C" w:rsidRDefault="00595110" w:rsidP="00595110">
            <w:pPr>
              <w:rPr>
                <w:sz w:val="28"/>
                <w:szCs w:val="28"/>
                <w:lang w:val="uk-UA"/>
              </w:rPr>
            </w:pPr>
          </w:p>
        </w:tc>
      </w:tr>
    </w:tbl>
    <w:p w14:paraId="671E18FF" w14:textId="77777777" w:rsidR="00595110" w:rsidRPr="001D331C" w:rsidRDefault="00595110" w:rsidP="00595110">
      <w:pPr>
        <w:rPr>
          <w:sz w:val="28"/>
          <w:szCs w:val="28"/>
          <w:lang w:val="uk-UA"/>
        </w:rPr>
      </w:pPr>
    </w:p>
    <w:p w14:paraId="08B1D4B1" w14:textId="77777777" w:rsidR="00595110" w:rsidRDefault="00595110" w:rsidP="00595110">
      <w:pPr>
        <w:numPr>
          <w:ilvl w:val="0"/>
          <w:numId w:val="25"/>
        </w:numPr>
        <w:ind w:left="0" w:hanging="426"/>
        <w:jc w:val="both"/>
        <w:rPr>
          <w:sz w:val="28"/>
          <w:szCs w:val="28"/>
          <w:lang w:val="uk-UA"/>
        </w:rPr>
      </w:pPr>
      <w:r w:rsidRPr="001D331C">
        <w:rPr>
          <w:sz w:val="28"/>
          <w:szCs w:val="28"/>
          <w:lang w:val="uk-UA"/>
        </w:rPr>
        <w:t xml:space="preserve">Дата видачі завдання </w:t>
      </w:r>
      <w:r w:rsidRPr="002D3F67">
        <w:rPr>
          <w:sz w:val="28"/>
          <w:szCs w:val="28"/>
          <w:lang w:val="uk-UA"/>
        </w:rPr>
        <w:t>“_</w:t>
      </w:r>
      <w:r w:rsidRPr="00DE454B">
        <w:rPr>
          <w:sz w:val="28"/>
          <w:szCs w:val="28"/>
          <w:u w:val="single"/>
          <w:lang w:val="uk-UA"/>
        </w:rPr>
        <w:t>0</w:t>
      </w:r>
      <w:r>
        <w:rPr>
          <w:sz w:val="28"/>
          <w:szCs w:val="28"/>
          <w:u w:val="single"/>
          <w:lang w:val="uk-UA"/>
        </w:rPr>
        <w:t>3</w:t>
      </w:r>
      <w:r w:rsidRPr="00932246">
        <w:rPr>
          <w:sz w:val="28"/>
          <w:szCs w:val="28"/>
          <w:lang w:val="uk-UA"/>
        </w:rPr>
        <w:t>_”</w:t>
      </w:r>
      <w:r>
        <w:rPr>
          <w:sz w:val="28"/>
          <w:szCs w:val="28"/>
          <w:u w:val="single"/>
          <w:lang w:val="uk-UA"/>
        </w:rPr>
        <w:t xml:space="preserve"> лютого </w:t>
      </w:r>
      <w:r w:rsidRPr="00932246">
        <w:rPr>
          <w:sz w:val="28"/>
          <w:szCs w:val="28"/>
          <w:lang w:val="uk-UA"/>
        </w:rPr>
        <w:t>201</w:t>
      </w:r>
      <w:r>
        <w:rPr>
          <w:sz w:val="28"/>
          <w:szCs w:val="28"/>
          <w:lang w:val="uk-UA"/>
        </w:rPr>
        <w:t xml:space="preserve">9 </w:t>
      </w:r>
      <w:r w:rsidRPr="002D3F67">
        <w:rPr>
          <w:sz w:val="28"/>
          <w:szCs w:val="28"/>
          <w:lang w:val="uk-UA"/>
        </w:rPr>
        <w:t>р.</w:t>
      </w:r>
    </w:p>
    <w:p w14:paraId="29394CEA" w14:textId="77777777" w:rsidR="00595110" w:rsidRPr="001D331C" w:rsidRDefault="00595110" w:rsidP="00595110">
      <w:pPr>
        <w:jc w:val="both"/>
        <w:rPr>
          <w:sz w:val="28"/>
          <w:szCs w:val="28"/>
          <w:lang w:val="uk-UA"/>
        </w:rPr>
      </w:pPr>
    </w:p>
    <w:p w14:paraId="164872D8" w14:textId="77777777" w:rsidR="00595110" w:rsidRPr="00843F03" w:rsidRDefault="00595110" w:rsidP="00595110">
      <w:pPr>
        <w:ind w:left="720"/>
        <w:rPr>
          <w:lang w:val="uk-UA"/>
        </w:rPr>
      </w:pP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101"/>
        <w:gridCol w:w="1572"/>
        <w:gridCol w:w="1754"/>
      </w:tblGrid>
      <w:tr w:rsidR="00595110" w:rsidRPr="00791FA5" w14:paraId="5BEB33A9" w14:textId="77777777" w:rsidTr="00595110">
        <w:trPr>
          <w:trHeight w:val="700"/>
        </w:trPr>
        <w:tc>
          <w:tcPr>
            <w:tcW w:w="817" w:type="dxa"/>
            <w:shd w:val="clear" w:color="auto" w:fill="auto"/>
            <w:vAlign w:val="center"/>
          </w:tcPr>
          <w:p w14:paraId="746A8708" w14:textId="77777777" w:rsidR="00595110" w:rsidRPr="00791FA5" w:rsidRDefault="00595110" w:rsidP="00595110">
            <w:pPr>
              <w:jc w:val="center"/>
              <w:rPr>
                <w:sz w:val="28"/>
                <w:szCs w:val="28"/>
                <w:lang w:val="uk-UA"/>
              </w:rPr>
            </w:pPr>
            <w:r w:rsidRPr="00791FA5">
              <w:rPr>
                <w:sz w:val="28"/>
                <w:szCs w:val="28"/>
                <w:lang w:val="uk-UA"/>
              </w:rPr>
              <w:lastRenderedPageBreak/>
              <w:t>№ з/п</w:t>
            </w:r>
          </w:p>
        </w:tc>
        <w:tc>
          <w:tcPr>
            <w:tcW w:w="6101" w:type="dxa"/>
            <w:shd w:val="clear" w:color="auto" w:fill="auto"/>
            <w:vAlign w:val="center"/>
          </w:tcPr>
          <w:p w14:paraId="35CB3172" w14:textId="77777777" w:rsidR="00595110" w:rsidRPr="00791FA5" w:rsidRDefault="00595110" w:rsidP="00595110">
            <w:pPr>
              <w:jc w:val="center"/>
              <w:rPr>
                <w:sz w:val="28"/>
                <w:szCs w:val="28"/>
                <w:lang w:val="uk-UA"/>
              </w:rPr>
            </w:pPr>
            <w:r w:rsidRPr="00791FA5">
              <w:rPr>
                <w:sz w:val="28"/>
                <w:szCs w:val="28"/>
                <w:lang w:val="uk-UA"/>
              </w:rPr>
              <w:t>Назва етапів курсової роботи</w:t>
            </w:r>
          </w:p>
        </w:tc>
        <w:tc>
          <w:tcPr>
            <w:tcW w:w="1572" w:type="dxa"/>
            <w:shd w:val="clear" w:color="auto" w:fill="auto"/>
          </w:tcPr>
          <w:p w14:paraId="4F34BFD9" w14:textId="77777777" w:rsidR="00595110" w:rsidRPr="00C90EA6" w:rsidRDefault="00595110" w:rsidP="00595110">
            <w:pPr>
              <w:jc w:val="center"/>
              <w:rPr>
                <w:sz w:val="28"/>
                <w:szCs w:val="28"/>
                <w:lang w:val="uk-UA"/>
              </w:rPr>
            </w:pPr>
            <w:r w:rsidRPr="00C90EA6">
              <w:rPr>
                <w:sz w:val="28"/>
                <w:szCs w:val="28"/>
                <w:lang w:val="uk-UA"/>
              </w:rPr>
              <w:t>Строк виконання етапів роботи</w:t>
            </w:r>
          </w:p>
        </w:tc>
        <w:tc>
          <w:tcPr>
            <w:tcW w:w="1754" w:type="dxa"/>
            <w:shd w:val="clear" w:color="auto" w:fill="auto"/>
          </w:tcPr>
          <w:p w14:paraId="35B0D514" w14:textId="77777777" w:rsidR="00595110" w:rsidRPr="00791FA5" w:rsidRDefault="00595110" w:rsidP="00595110">
            <w:pPr>
              <w:jc w:val="center"/>
              <w:rPr>
                <w:sz w:val="28"/>
                <w:szCs w:val="28"/>
                <w:lang w:val="uk-UA"/>
              </w:rPr>
            </w:pPr>
            <w:r w:rsidRPr="00791FA5">
              <w:rPr>
                <w:sz w:val="28"/>
                <w:szCs w:val="28"/>
                <w:lang w:val="uk-UA"/>
              </w:rPr>
              <w:t>Примітки</w:t>
            </w:r>
          </w:p>
        </w:tc>
      </w:tr>
      <w:tr w:rsidR="00595110" w:rsidRPr="00791FA5" w14:paraId="3BCC25A9" w14:textId="77777777" w:rsidTr="00595110">
        <w:trPr>
          <w:trHeight w:val="218"/>
        </w:trPr>
        <w:tc>
          <w:tcPr>
            <w:tcW w:w="817" w:type="dxa"/>
            <w:shd w:val="clear" w:color="auto" w:fill="auto"/>
          </w:tcPr>
          <w:p w14:paraId="6929BA9A" w14:textId="77777777" w:rsidR="00595110" w:rsidRPr="00791FA5" w:rsidRDefault="00595110" w:rsidP="00595110">
            <w:pPr>
              <w:jc w:val="center"/>
              <w:rPr>
                <w:sz w:val="28"/>
                <w:szCs w:val="28"/>
                <w:lang w:val="uk-UA"/>
              </w:rPr>
            </w:pPr>
            <w:r w:rsidRPr="00791FA5">
              <w:rPr>
                <w:sz w:val="28"/>
                <w:szCs w:val="28"/>
                <w:lang w:val="uk-UA"/>
              </w:rPr>
              <w:t>1</w:t>
            </w:r>
          </w:p>
        </w:tc>
        <w:tc>
          <w:tcPr>
            <w:tcW w:w="6101" w:type="dxa"/>
            <w:shd w:val="clear" w:color="auto" w:fill="auto"/>
          </w:tcPr>
          <w:p w14:paraId="00E8887B" w14:textId="77777777" w:rsidR="00595110" w:rsidRPr="00791FA5" w:rsidRDefault="00595110" w:rsidP="00595110">
            <w:pPr>
              <w:rPr>
                <w:sz w:val="28"/>
                <w:szCs w:val="28"/>
                <w:lang w:val="uk-UA"/>
              </w:rPr>
            </w:pPr>
            <w:r w:rsidRPr="00791FA5">
              <w:rPr>
                <w:sz w:val="28"/>
                <w:szCs w:val="28"/>
                <w:lang w:val="uk-UA"/>
              </w:rPr>
              <w:t>Постановка задачі</w:t>
            </w:r>
          </w:p>
        </w:tc>
        <w:tc>
          <w:tcPr>
            <w:tcW w:w="1572" w:type="dxa"/>
            <w:shd w:val="clear" w:color="auto" w:fill="auto"/>
          </w:tcPr>
          <w:p w14:paraId="73C884B0" w14:textId="77777777" w:rsidR="00595110" w:rsidRPr="00C90EA6" w:rsidRDefault="00595110" w:rsidP="00595110">
            <w:pPr>
              <w:rPr>
                <w:sz w:val="28"/>
                <w:szCs w:val="28"/>
                <w:lang w:val="uk-UA"/>
              </w:rPr>
            </w:pPr>
            <w:r>
              <w:rPr>
                <w:sz w:val="28"/>
                <w:szCs w:val="28"/>
                <w:lang w:val="uk-UA"/>
              </w:rPr>
              <w:t>10.05.20</w:t>
            </w:r>
          </w:p>
        </w:tc>
        <w:tc>
          <w:tcPr>
            <w:tcW w:w="1754" w:type="dxa"/>
            <w:shd w:val="clear" w:color="auto" w:fill="auto"/>
          </w:tcPr>
          <w:p w14:paraId="6E974201" w14:textId="77777777" w:rsidR="00595110" w:rsidRPr="00791FA5" w:rsidRDefault="00595110" w:rsidP="00595110">
            <w:pPr>
              <w:rPr>
                <w:sz w:val="28"/>
                <w:szCs w:val="28"/>
                <w:lang w:val="uk-UA"/>
              </w:rPr>
            </w:pPr>
          </w:p>
        </w:tc>
      </w:tr>
      <w:tr w:rsidR="00595110" w:rsidRPr="00791FA5" w14:paraId="4E7653D1" w14:textId="77777777" w:rsidTr="00595110">
        <w:trPr>
          <w:trHeight w:val="207"/>
        </w:trPr>
        <w:tc>
          <w:tcPr>
            <w:tcW w:w="817" w:type="dxa"/>
            <w:shd w:val="clear" w:color="auto" w:fill="auto"/>
          </w:tcPr>
          <w:p w14:paraId="21CDA3A1" w14:textId="77777777" w:rsidR="00595110" w:rsidRPr="00791FA5" w:rsidRDefault="00595110" w:rsidP="00595110">
            <w:pPr>
              <w:jc w:val="center"/>
              <w:rPr>
                <w:sz w:val="28"/>
                <w:szCs w:val="28"/>
                <w:lang w:val="uk-UA"/>
              </w:rPr>
            </w:pPr>
            <w:r w:rsidRPr="00791FA5">
              <w:rPr>
                <w:sz w:val="28"/>
                <w:szCs w:val="28"/>
                <w:lang w:val="uk-UA"/>
              </w:rPr>
              <w:t>2</w:t>
            </w:r>
          </w:p>
        </w:tc>
        <w:tc>
          <w:tcPr>
            <w:tcW w:w="6101" w:type="dxa"/>
            <w:shd w:val="clear" w:color="auto" w:fill="auto"/>
          </w:tcPr>
          <w:p w14:paraId="690B2C28" w14:textId="77777777" w:rsidR="00595110" w:rsidRPr="00791FA5" w:rsidRDefault="00595110" w:rsidP="00595110">
            <w:pPr>
              <w:rPr>
                <w:sz w:val="28"/>
                <w:szCs w:val="28"/>
                <w:lang w:val="uk-UA"/>
              </w:rPr>
            </w:pPr>
            <w:r w:rsidRPr="00791FA5">
              <w:rPr>
                <w:sz w:val="28"/>
                <w:szCs w:val="28"/>
                <w:lang w:val="uk-UA"/>
              </w:rPr>
              <w:t>Пошук, огляд та аналіз аналогічних розробок</w:t>
            </w:r>
          </w:p>
        </w:tc>
        <w:tc>
          <w:tcPr>
            <w:tcW w:w="1572" w:type="dxa"/>
            <w:shd w:val="clear" w:color="auto" w:fill="auto"/>
          </w:tcPr>
          <w:p w14:paraId="6CA9DE1C" w14:textId="77777777" w:rsidR="00595110" w:rsidRDefault="00595110" w:rsidP="00595110">
            <w:pPr>
              <w:rPr>
                <w:sz w:val="28"/>
                <w:szCs w:val="28"/>
                <w:lang w:val="uk-UA"/>
              </w:rPr>
            </w:pPr>
            <w:r>
              <w:rPr>
                <w:sz w:val="28"/>
                <w:szCs w:val="28"/>
                <w:lang w:val="uk-UA"/>
              </w:rPr>
              <w:t>14.05.20</w:t>
            </w:r>
          </w:p>
          <w:p w14:paraId="4BBAC15F" w14:textId="77777777" w:rsidR="00595110" w:rsidRPr="00C90EA6" w:rsidRDefault="00595110" w:rsidP="00595110">
            <w:pPr>
              <w:rPr>
                <w:sz w:val="28"/>
                <w:szCs w:val="28"/>
                <w:lang w:val="uk-UA"/>
              </w:rPr>
            </w:pPr>
          </w:p>
        </w:tc>
        <w:tc>
          <w:tcPr>
            <w:tcW w:w="1754" w:type="dxa"/>
            <w:shd w:val="clear" w:color="auto" w:fill="auto"/>
          </w:tcPr>
          <w:p w14:paraId="56993440" w14:textId="77777777" w:rsidR="00595110" w:rsidRPr="00791FA5" w:rsidRDefault="00595110" w:rsidP="00595110">
            <w:pPr>
              <w:rPr>
                <w:sz w:val="28"/>
                <w:szCs w:val="28"/>
                <w:lang w:val="uk-UA"/>
              </w:rPr>
            </w:pPr>
          </w:p>
        </w:tc>
      </w:tr>
      <w:tr w:rsidR="00595110" w:rsidRPr="00791FA5" w14:paraId="571644DD" w14:textId="77777777" w:rsidTr="00595110">
        <w:trPr>
          <w:trHeight w:val="218"/>
        </w:trPr>
        <w:tc>
          <w:tcPr>
            <w:tcW w:w="817" w:type="dxa"/>
            <w:shd w:val="clear" w:color="auto" w:fill="auto"/>
          </w:tcPr>
          <w:p w14:paraId="2C7A473A" w14:textId="77777777" w:rsidR="00595110" w:rsidRPr="00791FA5" w:rsidRDefault="00595110" w:rsidP="00595110">
            <w:pPr>
              <w:jc w:val="center"/>
              <w:rPr>
                <w:sz w:val="28"/>
                <w:szCs w:val="28"/>
                <w:lang w:val="uk-UA"/>
              </w:rPr>
            </w:pPr>
            <w:r w:rsidRPr="00791FA5">
              <w:rPr>
                <w:sz w:val="28"/>
                <w:szCs w:val="28"/>
                <w:lang w:val="uk-UA"/>
              </w:rPr>
              <w:t>3</w:t>
            </w:r>
          </w:p>
        </w:tc>
        <w:tc>
          <w:tcPr>
            <w:tcW w:w="6101" w:type="dxa"/>
            <w:shd w:val="clear" w:color="auto" w:fill="auto"/>
          </w:tcPr>
          <w:p w14:paraId="6A0B4ECA" w14:textId="77777777" w:rsidR="00595110" w:rsidRPr="00791FA5" w:rsidRDefault="00595110" w:rsidP="00595110">
            <w:pPr>
              <w:rPr>
                <w:sz w:val="28"/>
                <w:szCs w:val="28"/>
                <w:lang w:val="uk-UA"/>
              </w:rPr>
            </w:pPr>
            <w:r w:rsidRPr="00791FA5">
              <w:rPr>
                <w:sz w:val="28"/>
                <w:szCs w:val="28"/>
                <w:lang w:val="uk-UA"/>
              </w:rPr>
              <w:t>Формулювання технічного завдання</w:t>
            </w:r>
          </w:p>
        </w:tc>
        <w:tc>
          <w:tcPr>
            <w:tcW w:w="1572" w:type="dxa"/>
            <w:shd w:val="clear" w:color="auto" w:fill="auto"/>
          </w:tcPr>
          <w:p w14:paraId="4EDA899A" w14:textId="77777777" w:rsidR="00595110" w:rsidRDefault="00595110" w:rsidP="00595110">
            <w:pPr>
              <w:rPr>
                <w:sz w:val="28"/>
                <w:szCs w:val="28"/>
                <w:lang w:val="uk-UA"/>
              </w:rPr>
            </w:pPr>
            <w:r>
              <w:rPr>
                <w:sz w:val="28"/>
                <w:szCs w:val="28"/>
                <w:lang w:val="uk-UA"/>
              </w:rPr>
              <w:t>16.05.20</w:t>
            </w:r>
          </w:p>
          <w:p w14:paraId="30DDBA34" w14:textId="77777777" w:rsidR="00595110" w:rsidRPr="00C90EA6" w:rsidRDefault="00595110" w:rsidP="00595110">
            <w:pPr>
              <w:rPr>
                <w:sz w:val="28"/>
                <w:szCs w:val="28"/>
                <w:lang w:val="uk-UA"/>
              </w:rPr>
            </w:pPr>
          </w:p>
        </w:tc>
        <w:tc>
          <w:tcPr>
            <w:tcW w:w="1754" w:type="dxa"/>
            <w:shd w:val="clear" w:color="auto" w:fill="auto"/>
          </w:tcPr>
          <w:p w14:paraId="453D2DE3" w14:textId="77777777" w:rsidR="00595110" w:rsidRPr="00791FA5" w:rsidRDefault="00595110" w:rsidP="00595110">
            <w:pPr>
              <w:rPr>
                <w:sz w:val="28"/>
                <w:szCs w:val="28"/>
                <w:lang w:val="uk-UA"/>
              </w:rPr>
            </w:pPr>
          </w:p>
        </w:tc>
      </w:tr>
      <w:tr w:rsidR="00595110" w:rsidRPr="00791FA5" w14:paraId="231FAAD2" w14:textId="77777777" w:rsidTr="00595110">
        <w:trPr>
          <w:trHeight w:val="218"/>
        </w:trPr>
        <w:tc>
          <w:tcPr>
            <w:tcW w:w="817" w:type="dxa"/>
            <w:shd w:val="clear" w:color="auto" w:fill="auto"/>
          </w:tcPr>
          <w:p w14:paraId="0C5CC59A" w14:textId="77777777" w:rsidR="00595110" w:rsidRPr="00791FA5" w:rsidRDefault="00595110" w:rsidP="00595110">
            <w:pPr>
              <w:jc w:val="center"/>
              <w:rPr>
                <w:sz w:val="28"/>
                <w:szCs w:val="28"/>
                <w:lang w:val="uk-UA"/>
              </w:rPr>
            </w:pPr>
            <w:r w:rsidRPr="00791FA5">
              <w:rPr>
                <w:sz w:val="28"/>
                <w:szCs w:val="28"/>
                <w:lang w:val="uk-UA"/>
              </w:rPr>
              <w:t>4</w:t>
            </w:r>
          </w:p>
        </w:tc>
        <w:tc>
          <w:tcPr>
            <w:tcW w:w="6101" w:type="dxa"/>
            <w:shd w:val="clear" w:color="auto" w:fill="auto"/>
          </w:tcPr>
          <w:p w14:paraId="5E156D53" w14:textId="77777777" w:rsidR="00595110" w:rsidRPr="00791FA5" w:rsidRDefault="00595110" w:rsidP="00595110">
            <w:pPr>
              <w:rPr>
                <w:sz w:val="28"/>
                <w:szCs w:val="28"/>
                <w:lang w:val="uk-UA"/>
              </w:rPr>
            </w:pPr>
            <w:r w:rsidRPr="00791FA5">
              <w:rPr>
                <w:sz w:val="28"/>
                <w:szCs w:val="28"/>
                <w:lang w:val="uk-UA"/>
              </w:rPr>
              <w:t>Опрацювання літературних джерел</w:t>
            </w:r>
          </w:p>
        </w:tc>
        <w:tc>
          <w:tcPr>
            <w:tcW w:w="1572" w:type="dxa"/>
            <w:shd w:val="clear" w:color="auto" w:fill="auto"/>
          </w:tcPr>
          <w:p w14:paraId="770FF4D2" w14:textId="77777777" w:rsidR="00595110" w:rsidRDefault="00595110" w:rsidP="00595110">
            <w:pPr>
              <w:rPr>
                <w:sz w:val="28"/>
                <w:szCs w:val="28"/>
                <w:lang w:val="uk-UA"/>
              </w:rPr>
            </w:pPr>
            <w:r>
              <w:rPr>
                <w:sz w:val="28"/>
                <w:szCs w:val="28"/>
                <w:lang w:val="uk-UA"/>
              </w:rPr>
              <w:t>18.05.20</w:t>
            </w:r>
          </w:p>
          <w:p w14:paraId="3A301D2B" w14:textId="77777777" w:rsidR="00595110" w:rsidRPr="00C90EA6" w:rsidRDefault="00595110" w:rsidP="00595110">
            <w:pPr>
              <w:rPr>
                <w:sz w:val="28"/>
                <w:szCs w:val="28"/>
                <w:lang w:val="uk-UA"/>
              </w:rPr>
            </w:pPr>
          </w:p>
        </w:tc>
        <w:tc>
          <w:tcPr>
            <w:tcW w:w="1754" w:type="dxa"/>
            <w:shd w:val="clear" w:color="auto" w:fill="auto"/>
          </w:tcPr>
          <w:p w14:paraId="62DBBE48" w14:textId="77777777" w:rsidR="00595110" w:rsidRPr="00791FA5" w:rsidRDefault="00595110" w:rsidP="00595110">
            <w:pPr>
              <w:rPr>
                <w:sz w:val="28"/>
                <w:szCs w:val="28"/>
                <w:lang w:val="uk-UA"/>
              </w:rPr>
            </w:pPr>
          </w:p>
        </w:tc>
      </w:tr>
      <w:tr w:rsidR="00595110" w:rsidRPr="00791FA5" w14:paraId="236ED3AA" w14:textId="77777777" w:rsidTr="00595110">
        <w:trPr>
          <w:trHeight w:val="218"/>
        </w:trPr>
        <w:tc>
          <w:tcPr>
            <w:tcW w:w="817" w:type="dxa"/>
            <w:shd w:val="clear" w:color="auto" w:fill="auto"/>
          </w:tcPr>
          <w:p w14:paraId="10E90BE4" w14:textId="77777777" w:rsidR="00595110" w:rsidRPr="00791FA5" w:rsidRDefault="00595110" w:rsidP="00595110">
            <w:pPr>
              <w:jc w:val="center"/>
              <w:rPr>
                <w:sz w:val="28"/>
                <w:szCs w:val="28"/>
                <w:lang w:val="uk-UA"/>
              </w:rPr>
            </w:pPr>
            <w:r w:rsidRPr="00791FA5">
              <w:rPr>
                <w:sz w:val="28"/>
                <w:szCs w:val="28"/>
                <w:lang w:val="uk-UA"/>
              </w:rPr>
              <w:t>5</w:t>
            </w:r>
          </w:p>
        </w:tc>
        <w:tc>
          <w:tcPr>
            <w:tcW w:w="6101" w:type="dxa"/>
            <w:shd w:val="clear" w:color="auto" w:fill="auto"/>
          </w:tcPr>
          <w:p w14:paraId="5779D5E3" w14:textId="77777777" w:rsidR="00595110" w:rsidRPr="00791FA5" w:rsidRDefault="00595110" w:rsidP="00595110">
            <w:pPr>
              <w:rPr>
                <w:sz w:val="28"/>
                <w:szCs w:val="28"/>
                <w:lang w:val="uk-UA"/>
              </w:rPr>
            </w:pPr>
            <w:r w:rsidRPr="00791FA5">
              <w:rPr>
                <w:sz w:val="28"/>
                <w:szCs w:val="28"/>
                <w:lang w:val="uk-UA"/>
              </w:rPr>
              <w:t>Проектування структури</w:t>
            </w:r>
          </w:p>
        </w:tc>
        <w:tc>
          <w:tcPr>
            <w:tcW w:w="1572" w:type="dxa"/>
            <w:shd w:val="clear" w:color="auto" w:fill="auto"/>
          </w:tcPr>
          <w:p w14:paraId="780F37CF" w14:textId="77777777" w:rsidR="00595110" w:rsidRDefault="00595110" w:rsidP="00595110">
            <w:pPr>
              <w:rPr>
                <w:sz w:val="28"/>
                <w:szCs w:val="28"/>
                <w:lang w:val="uk-UA"/>
              </w:rPr>
            </w:pPr>
            <w:r>
              <w:rPr>
                <w:sz w:val="28"/>
                <w:szCs w:val="28"/>
                <w:lang w:val="uk-UA"/>
              </w:rPr>
              <w:t>20.05.20</w:t>
            </w:r>
          </w:p>
          <w:p w14:paraId="7ADCF1F0" w14:textId="77777777" w:rsidR="00595110" w:rsidRPr="00C90EA6" w:rsidRDefault="00595110" w:rsidP="00595110">
            <w:pPr>
              <w:rPr>
                <w:sz w:val="28"/>
                <w:szCs w:val="28"/>
                <w:lang w:val="uk-UA"/>
              </w:rPr>
            </w:pPr>
          </w:p>
        </w:tc>
        <w:tc>
          <w:tcPr>
            <w:tcW w:w="1754" w:type="dxa"/>
            <w:shd w:val="clear" w:color="auto" w:fill="auto"/>
          </w:tcPr>
          <w:p w14:paraId="093A7A34" w14:textId="77777777" w:rsidR="00595110" w:rsidRPr="00791FA5" w:rsidRDefault="00595110" w:rsidP="00595110">
            <w:pPr>
              <w:rPr>
                <w:sz w:val="28"/>
                <w:szCs w:val="28"/>
                <w:lang w:val="uk-UA"/>
              </w:rPr>
            </w:pPr>
          </w:p>
        </w:tc>
      </w:tr>
      <w:tr w:rsidR="00595110" w:rsidRPr="00791FA5" w14:paraId="7EA5186C" w14:textId="77777777" w:rsidTr="00595110">
        <w:trPr>
          <w:trHeight w:val="218"/>
        </w:trPr>
        <w:tc>
          <w:tcPr>
            <w:tcW w:w="817" w:type="dxa"/>
            <w:shd w:val="clear" w:color="auto" w:fill="auto"/>
          </w:tcPr>
          <w:p w14:paraId="6DBAF221" w14:textId="77777777" w:rsidR="00595110" w:rsidRPr="00791FA5" w:rsidRDefault="00595110" w:rsidP="00595110">
            <w:pPr>
              <w:jc w:val="center"/>
              <w:rPr>
                <w:sz w:val="28"/>
                <w:szCs w:val="28"/>
                <w:lang w:val="uk-UA"/>
              </w:rPr>
            </w:pPr>
            <w:r w:rsidRPr="00791FA5">
              <w:rPr>
                <w:sz w:val="28"/>
                <w:szCs w:val="28"/>
                <w:lang w:val="uk-UA"/>
              </w:rPr>
              <w:t>6</w:t>
            </w:r>
          </w:p>
        </w:tc>
        <w:tc>
          <w:tcPr>
            <w:tcW w:w="6101" w:type="dxa"/>
            <w:shd w:val="clear" w:color="auto" w:fill="auto"/>
          </w:tcPr>
          <w:p w14:paraId="37E7BFDE" w14:textId="77777777" w:rsidR="00595110" w:rsidRPr="00791FA5" w:rsidRDefault="00595110" w:rsidP="00595110">
            <w:pPr>
              <w:rPr>
                <w:sz w:val="28"/>
                <w:szCs w:val="28"/>
                <w:lang w:val="uk-UA"/>
              </w:rPr>
            </w:pPr>
            <w:r w:rsidRPr="00791FA5">
              <w:rPr>
                <w:sz w:val="28"/>
                <w:szCs w:val="28"/>
                <w:lang w:val="uk-UA"/>
              </w:rPr>
              <w:t>Написання програмного коду</w:t>
            </w:r>
          </w:p>
        </w:tc>
        <w:tc>
          <w:tcPr>
            <w:tcW w:w="1572" w:type="dxa"/>
            <w:shd w:val="clear" w:color="auto" w:fill="auto"/>
          </w:tcPr>
          <w:p w14:paraId="50B8866F" w14:textId="77777777" w:rsidR="00595110" w:rsidRDefault="00595110" w:rsidP="00595110">
            <w:pPr>
              <w:rPr>
                <w:sz w:val="28"/>
                <w:szCs w:val="28"/>
                <w:lang w:val="uk-UA"/>
              </w:rPr>
            </w:pPr>
            <w:r>
              <w:rPr>
                <w:sz w:val="28"/>
                <w:szCs w:val="28"/>
                <w:lang w:val="uk-UA"/>
              </w:rPr>
              <w:t>06.06.20</w:t>
            </w:r>
          </w:p>
          <w:p w14:paraId="520A218C" w14:textId="77777777" w:rsidR="00595110" w:rsidRPr="00C90EA6" w:rsidRDefault="00595110" w:rsidP="00595110">
            <w:pPr>
              <w:rPr>
                <w:sz w:val="28"/>
                <w:szCs w:val="28"/>
                <w:lang w:val="uk-UA"/>
              </w:rPr>
            </w:pPr>
          </w:p>
        </w:tc>
        <w:tc>
          <w:tcPr>
            <w:tcW w:w="1754" w:type="dxa"/>
            <w:shd w:val="clear" w:color="auto" w:fill="auto"/>
          </w:tcPr>
          <w:p w14:paraId="69B5CDCD" w14:textId="77777777" w:rsidR="00595110" w:rsidRPr="00791FA5" w:rsidRDefault="00595110" w:rsidP="00595110">
            <w:pPr>
              <w:rPr>
                <w:sz w:val="28"/>
                <w:szCs w:val="28"/>
                <w:lang w:val="uk-UA"/>
              </w:rPr>
            </w:pPr>
          </w:p>
        </w:tc>
      </w:tr>
      <w:tr w:rsidR="00595110" w:rsidRPr="00791FA5" w14:paraId="6F3B91A4" w14:textId="77777777" w:rsidTr="00595110">
        <w:trPr>
          <w:trHeight w:val="218"/>
        </w:trPr>
        <w:tc>
          <w:tcPr>
            <w:tcW w:w="817" w:type="dxa"/>
            <w:shd w:val="clear" w:color="auto" w:fill="auto"/>
          </w:tcPr>
          <w:p w14:paraId="1EA6D71B" w14:textId="77777777" w:rsidR="00595110" w:rsidRPr="00791FA5" w:rsidRDefault="00595110" w:rsidP="00595110">
            <w:pPr>
              <w:jc w:val="center"/>
              <w:rPr>
                <w:sz w:val="28"/>
                <w:szCs w:val="28"/>
                <w:lang w:val="uk-UA"/>
              </w:rPr>
            </w:pPr>
            <w:r w:rsidRPr="00791FA5">
              <w:rPr>
                <w:sz w:val="28"/>
                <w:szCs w:val="28"/>
                <w:lang w:val="uk-UA"/>
              </w:rPr>
              <w:t>7</w:t>
            </w:r>
          </w:p>
        </w:tc>
        <w:tc>
          <w:tcPr>
            <w:tcW w:w="6101" w:type="dxa"/>
            <w:shd w:val="clear" w:color="auto" w:fill="auto"/>
          </w:tcPr>
          <w:p w14:paraId="0196E1A2" w14:textId="77777777" w:rsidR="00595110" w:rsidRPr="00791FA5" w:rsidRDefault="00595110" w:rsidP="00595110">
            <w:pPr>
              <w:rPr>
                <w:sz w:val="28"/>
                <w:szCs w:val="28"/>
                <w:lang w:val="uk-UA"/>
              </w:rPr>
            </w:pPr>
            <w:r w:rsidRPr="00791FA5">
              <w:rPr>
                <w:sz w:val="28"/>
                <w:szCs w:val="28"/>
                <w:lang w:val="uk-UA"/>
              </w:rPr>
              <w:t>Відлагодження</w:t>
            </w:r>
          </w:p>
        </w:tc>
        <w:tc>
          <w:tcPr>
            <w:tcW w:w="1572" w:type="dxa"/>
            <w:shd w:val="clear" w:color="auto" w:fill="auto"/>
          </w:tcPr>
          <w:p w14:paraId="145AA785" w14:textId="77777777" w:rsidR="00595110" w:rsidRDefault="00595110" w:rsidP="00595110">
            <w:pPr>
              <w:rPr>
                <w:sz w:val="28"/>
                <w:szCs w:val="28"/>
                <w:lang w:val="uk-UA"/>
              </w:rPr>
            </w:pPr>
            <w:r>
              <w:rPr>
                <w:sz w:val="28"/>
                <w:szCs w:val="28"/>
                <w:lang w:val="uk-UA"/>
              </w:rPr>
              <w:t>07.06.20</w:t>
            </w:r>
          </w:p>
          <w:p w14:paraId="74D95E79" w14:textId="77777777" w:rsidR="00595110" w:rsidRPr="00C90EA6" w:rsidRDefault="00595110" w:rsidP="00595110">
            <w:pPr>
              <w:rPr>
                <w:sz w:val="28"/>
                <w:szCs w:val="28"/>
                <w:lang w:val="uk-UA"/>
              </w:rPr>
            </w:pPr>
          </w:p>
        </w:tc>
        <w:tc>
          <w:tcPr>
            <w:tcW w:w="1754" w:type="dxa"/>
            <w:shd w:val="clear" w:color="auto" w:fill="auto"/>
          </w:tcPr>
          <w:p w14:paraId="520A4666" w14:textId="77777777" w:rsidR="00595110" w:rsidRPr="00791FA5" w:rsidRDefault="00595110" w:rsidP="00595110">
            <w:pPr>
              <w:rPr>
                <w:sz w:val="28"/>
                <w:szCs w:val="28"/>
                <w:lang w:val="uk-UA"/>
              </w:rPr>
            </w:pPr>
          </w:p>
        </w:tc>
      </w:tr>
      <w:tr w:rsidR="00595110" w:rsidRPr="00791FA5" w14:paraId="0026C028" w14:textId="77777777" w:rsidTr="00595110">
        <w:trPr>
          <w:trHeight w:val="218"/>
        </w:trPr>
        <w:tc>
          <w:tcPr>
            <w:tcW w:w="817" w:type="dxa"/>
            <w:shd w:val="clear" w:color="auto" w:fill="auto"/>
          </w:tcPr>
          <w:p w14:paraId="5B4F3192" w14:textId="77777777" w:rsidR="00595110" w:rsidRPr="00791FA5" w:rsidRDefault="00595110" w:rsidP="00595110">
            <w:pPr>
              <w:jc w:val="center"/>
              <w:rPr>
                <w:sz w:val="28"/>
                <w:szCs w:val="28"/>
                <w:lang w:val="uk-UA"/>
              </w:rPr>
            </w:pPr>
            <w:r w:rsidRPr="00791FA5">
              <w:rPr>
                <w:sz w:val="28"/>
                <w:szCs w:val="28"/>
                <w:lang w:val="uk-UA"/>
              </w:rPr>
              <w:t>8</w:t>
            </w:r>
          </w:p>
        </w:tc>
        <w:tc>
          <w:tcPr>
            <w:tcW w:w="6101" w:type="dxa"/>
            <w:shd w:val="clear" w:color="auto" w:fill="auto"/>
          </w:tcPr>
          <w:p w14:paraId="082D8496" w14:textId="77777777" w:rsidR="00595110" w:rsidRPr="00791FA5" w:rsidRDefault="00595110" w:rsidP="00595110">
            <w:pPr>
              <w:rPr>
                <w:sz w:val="28"/>
                <w:szCs w:val="28"/>
                <w:lang w:val="uk-UA"/>
              </w:rPr>
            </w:pPr>
            <w:r w:rsidRPr="00791FA5">
              <w:rPr>
                <w:sz w:val="28"/>
                <w:szCs w:val="28"/>
                <w:lang w:val="uk-UA"/>
              </w:rPr>
              <w:t>Написання пояснювальної записки</w:t>
            </w:r>
          </w:p>
        </w:tc>
        <w:tc>
          <w:tcPr>
            <w:tcW w:w="1572" w:type="dxa"/>
            <w:shd w:val="clear" w:color="auto" w:fill="auto"/>
          </w:tcPr>
          <w:p w14:paraId="55441A19" w14:textId="77777777" w:rsidR="00595110" w:rsidRDefault="00595110" w:rsidP="00595110">
            <w:pPr>
              <w:rPr>
                <w:sz w:val="28"/>
                <w:szCs w:val="28"/>
                <w:lang w:val="uk-UA"/>
              </w:rPr>
            </w:pPr>
            <w:r>
              <w:rPr>
                <w:sz w:val="28"/>
                <w:szCs w:val="28"/>
                <w:lang w:val="uk-UA"/>
              </w:rPr>
              <w:t>08.06.20</w:t>
            </w:r>
          </w:p>
          <w:p w14:paraId="30AA2659" w14:textId="77777777" w:rsidR="00595110" w:rsidRPr="00C90EA6" w:rsidRDefault="00595110" w:rsidP="00595110">
            <w:pPr>
              <w:rPr>
                <w:sz w:val="28"/>
                <w:szCs w:val="28"/>
                <w:lang w:val="uk-UA"/>
              </w:rPr>
            </w:pPr>
          </w:p>
        </w:tc>
        <w:tc>
          <w:tcPr>
            <w:tcW w:w="1754" w:type="dxa"/>
            <w:shd w:val="clear" w:color="auto" w:fill="auto"/>
          </w:tcPr>
          <w:p w14:paraId="0A8DE214" w14:textId="77777777" w:rsidR="00595110" w:rsidRPr="00791FA5" w:rsidRDefault="00595110" w:rsidP="00595110">
            <w:pPr>
              <w:rPr>
                <w:sz w:val="28"/>
                <w:szCs w:val="28"/>
                <w:lang w:val="uk-UA"/>
              </w:rPr>
            </w:pPr>
          </w:p>
        </w:tc>
      </w:tr>
      <w:tr w:rsidR="00595110" w:rsidRPr="00791FA5" w14:paraId="187A8BA2" w14:textId="77777777" w:rsidTr="00595110">
        <w:trPr>
          <w:trHeight w:val="218"/>
        </w:trPr>
        <w:tc>
          <w:tcPr>
            <w:tcW w:w="817" w:type="dxa"/>
            <w:shd w:val="clear" w:color="auto" w:fill="auto"/>
          </w:tcPr>
          <w:p w14:paraId="69A67C6B" w14:textId="77777777" w:rsidR="00595110" w:rsidRPr="00791FA5" w:rsidRDefault="00595110" w:rsidP="00595110">
            <w:pPr>
              <w:jc w:val="center"/>
              <w:rPr>
                <w:sz w:val="28"/>
                <w:szCs w:val="28"/>
                <w:lang w:val="uk-UA"/>
              </w:rPr>
            </w:pPr>
            <w:r w:rsidRPr="00791FA5">
              <w:rPr>
                <w:sz w:val="28"/>
                <w:szCs w:val="28"/>
                <w:lang w:val="uk-UA"/>
              </w:rPr>
              <w:t>9</w:t>
            </w:r>
          </w:p>
        </w:tc>
        <w:tc>
          <w:tcPr>
            <w:tcW w:w="6101" w:type="dxa"/>
            <w:shd w:val="clear" w:color="auto" w:fill="auto"/>
          </w:tcPr>
          <w:p w14:paraId="3300166D" w14:textId="77777777" w:rsidR="00595110" w:rsidRPr="00791FA5" w:rsidRDefault="00595110" w:rsidP="00595110">
            <w:pPr>
              <w:rPr>
                <w:sz w:val="28"/>
                <w:szCs w:val="28"/>
                <w:lang w:val="uk-UA"/>
              </w:rPr>
            </w:pPr>
            <w:r w:rsidRPr="00791FA5">
              <w:rPr>
                <w:sz w:val="28"/>
                <w:szCs w:val="28"/>
                <w:lang w:val="uk-UA"/>
              </w:rPr>
              <w:t>Захист</w:t>
            </w:r>
          </w:p>
        </w:tc>
        <w:tc>
          <w:tcPr>
            <w:tcW w:w="1572" w:type="dxa"/>
            <w:shd w:val="clear" w:color="auto" w:fill="auto"/>
          </w:tcPr>
          <w:p w14:paraId="256917A2" w14:textId="77777777" w:rsidR="00595110" w:rsidRPr="00C90EA6" w:rsidRDefault="00595110" w:rsidP="00595110">
            <w:pPr>
              <w:rPr>
                <w:sz w:val="28"/>
                <w:szCs w:val="28"/>
                <w:lang w:val="uk-UA"/>
              </w:rPr>
            </w:pPr>
            <w:r>
              <w:rPr>
                <w:sz w:val="28"/>
                <w:szCs w:val="28"/>
                <w:lang w:val="uk-UA"/>
              </w:rPr>
              <w:t>10.06.20</w:t>
            </w:r>
          </w:p>
        </w:tc>
        <w:tc>
          <w:tcPr>
            <w:tcW w:w="1754" w:type="dxa"/>
            <w:shd w:val="clear" w:color="auto" w:fill="auto"/>
          </w:tcPr>
          <w:p w14:paraId="4BBC78FE" w14:textId="77777777" w:rsidR="00595110" w:rsidRPr="00791FA5" w:rsidRDefault="00595110" w:rsidP="00595110">
            <w:pPr>
              <w:rPr>
                <w:sz w:val="28"/>
                <w:szCs w:val="28"/>
                <w:lang w:val="uk-UA"/>
              </w:rPr>
            </w:pPr>
          </w:p>
        </w:tc>
      </w:tr>
    </w:tbl>
    <w:p w14:paraId="304B73C9" w14:textId="77777777" w:rsidR="00595110" w:rsidRDefault="00595110" w:rsidP="00595110">
      <w:pPr>
        <w:ind w:left="720"/>
        <w:jc w:val="center"/>
        <w:rPr>
          <w:b/>
        </w:rPr>
      </w:pPr>
      <w:r w:rsidRPr="00843F03">
        <w:rPr>
          <w:b/>
        </w:rPr>
        <w:t>КАЛЕНДАРНИЙ ПЛАН</w:t>
      </w:r>
    </w:p>
    <w:p w14:paraId="59A5A6C2" w14:textId="77777777" w:rsidR="00595110" w:rsidRPr="00791FA5" w:rsidRDefault="00595110" w:rsidP="00595110">
      <w:pPr>
        <w:ind w:left="720"/>
        <w:jc w:val="center"/>
        <w:rPr>
          <w:b/>
          <w:sz w:val="28"/>
          <w:szCs w:val="28"/>
          <w:lang w:val="uk-UA"/>
        </w:rPr>
      </w:pPr>
    </w:p>
    <w:p w14:paraId="42FB37EB" w14:textId="77777777" w:rsidR="00595110" w:rsidRPr="00791FA5" w:rsidRDefault="00595110" w:rsidP="00595110">
      <w:pPr>
        <w:rPr>
          <w:b/>
          <w:sz w:val="28"/>
          <w:szCs w:val="28"/>
          <w:lang w:val="uk-UA"/>
        </w:rPr>
      </w:pPr>
    </w:p>
    <w:p w14:paraId="3A9D0B3D" w14:textId="77777777" w:rsidR="00595110" w:rsidRPr="0065243D" w:rsidRDefault="00595110" w:rsidP="00595110">
      <w:pPr>
        <w:tabs>
          <w:tab w:val="left" w:pos="142"/>
        </w:tabs>
        <w:ind w:left="1134"/>
        <w:rPr>
          <w:sz w:val="28"/>
          <w:szCs w:val="28"/>
          <w:u w:val="single"/>
          <w:lang w:val="uk-UA"/>
        </w:rPr>
      </w:pPr>
      <w:r w:rsidRPr="00791FA5">
        <w:rPr>
          <w:b/>
          <w:sz w:val="28"/>
          <w:szCs w:val="28"/>
          <w:lang w:val="uk-UA"/>
        </w:rPr>
        <w:t xml:space="preserve">                Студент       </w:t>
      </w:r>
      <w:r w:rsidRPr="0065243D">
        <w:rPr>
          <w:sz w:val="28"/>
          <w:szCs w:val="28"/>
          <w:lang w:val="uk-UA"/>
        </w:rPr>
        <w:t xml:space="preserve">______________                    </w:t>
      </w:r>
      <w:r>
        <w:rPr>
          <w:sz w:val="28"/>
          <w:szCs w:val="28"/>
          <w:lang w:val="uk-UA"/>
        </w:rPr>
        <w:t xml:space="preserve">       </w:t>
      </w:r>
      <w:r>
        <w:rPr>
          <w:sz w:val="28"/>
          <w:szCs w:val="28"/>
          <w:u w:val="single"/>
          <w:lang w:val="uk-UA"/>
        </w:rPr>
        <w:t>Хіміч В.О.</w:t>
      </w:r>
      <w:r w:rsidRPr="00791FA5">
        <w:rPr>
          <w:sz w:val="28"/>
          <w:szCs w:val="28"/>
          <w:u w:val="single"/>
          <w:lang w:val="uk-UA"/>
        </w:rPr>
        <w:t xml:space="preserve"> </w:t>
      </w:r>
    </w:p>
    <w:p w14:paraId="35C4E6F9" w14:textId="77777777" w:rsidR="00595110" w:rsidRDefault="00595110" w:rsidP="00595110">
      <w:pPr>
        <w:tabs>
          <w:tab w:val="left" w:pos="142"/>
        </w:tabs>
        <w:ind w:left="1134"/>
        <w:rPr>
          <w:sz w:val="18"/>
          <w:szCs w:val="18"/>
          <w:lang w:val="uk-UA"/>
        </w:rPr>
      </w:pPr>
      <w:r w:rsidRPr="000F59AF">
        <w:rPr>
          <w:sz w:val="18"/>
          <w:szCs w:val="18"/>
          <w:lang w:val="uk-UA"/>
        </w:rPr>
        <w:t xml:space="preserve"> </w:t>
      </w:r>
      <w:r>
        <w:rPr>
          <w:sz w:val="18"/>
          <w:szCs w:val="18"/>
          <w:lang w:val="uk-UA"/>
        </w:rPr>
        <w:t xml:space="preserve">                                                                       </w:t>
      </w:r>
      <w:r w:rsidRPr="000F59AF">
        <w:rPr>
          <w:sz w:val="18"/>
          <w:szCs w:val="18"/>
          <w:lang w:val="uk-UA"/>
        </w:rPr>
        <w:t xml:space="preserve">(підпис)        </w:t>
      </w:r>
      <w:r>
        <w:rPr>
          <w:sz w:val="18"/>
          <w:szCs w:val="18"/>
          <w:lang w:val="uk-UA"/>
        </w:rPr>
        <w:t xml:space="preserve">                                         (прізвище та ініціали)</w:t>
      </w:r>
    </w:p>
    <w:p w14:paraId="5DDDA0B1" w14:textId="77777777" w:rsidR="00595110" w:rsidRDefault="00595110" w:rsidP="00595110">
      <w:pPr>
        <w:tabs>
          <w:tab w:val="left" w:pos="142"/>
        </w:tabs>
        <w:ind w:left="1134"/>
        <w:rPr>
          <w:sz w:val="18"/>
          <w:szCs w:val="18"/>
          <w:lang w:val="uk-UA"/>
        </w:rPr>
      </w:pPr>
    </w:p>
    <w:p w14:paraId="1A6A9605" w14:textId="77777777" w:rsidR="00595110" w:rsidRPr="00791FA5" w:rsidRDefault="00595110" w:rsidP="00595110">
      <w:pPr>
        <w:tabs>
          <w:tab w:val="left" w:pos="142"/>
        </w:tabs>
        <w:ind w:left="1134"/>
        <w:rPr>
          <w:sz w:val="28"/>
          <w:szCs w:val="28"/>
          <w:lang w:val="uk-UA"/>
        </w:rPr>
      </w:pPr>
      <w:r w:rsidRPr="00791FA5">
        <w:rPr>
          <w:b/>
          <w:sz w:val="28"/>
          <w:szCs w:val="28"/>
          <w:lang w:val="uk-UA"/>
        </w:rPr>
        <w:t>Керівник роботи</w:t>
      </w:r>
      <w:r w:rsidRPr="00791FA5">
        <w:rPr>
          <w:sz w:val="28"/>
          <w:szCs w:val="28"/>
          <w:lang w:val="uk-UA"/>
        </w:rPr>
        <w:t xml:space="preserve">       __</w:t>
      </w:r>
      <w:r>
        <w:rPr>
          <w:sz w:val="28"/>
          <w:szCs w:val="28"/>
          <w:lang w:val="uk-UA"/>
        </w:rPr>
        <w:t xml:space="preserve">____________                     </w:t>
      </w:r>
      <w:r w:rsidRPr="00E749C5">
        <w:rPr>
          <w:sz w:val="28"/>
          <w:szCs w:val="28"/>
          <w:u w:val="single"/>
          <w:lang w:val="uk-UA"/>
        </w:rPr>
        <w:t>Болотіна В. В.</w:t>
      </w:r>
      <w:r w:rsidRPr="00791FA5">
        <w:rPr>
          <w:sz w:val="28"/>
          <w:szCs w:val="28"/>
          <w:lang w:val="uk-UA"/>
        </w:rPr>
        <w:t xml:space="preserve">          </w:t>
      </w:r>
    </w:p>
    <w:p w14:paraId="060A10FE" w14:textId="77777777" w:rsidR="00595110" w:rsidRPr="000F59AF" w:rsidRDefault="00595110" w:rsidP="00595110">
      <w:pPr>
        <w:tabs>
          <w:tab w:val="left" w:pos="142"/>
        </w:tabs>
        <w:ind w:left="1134"/>
        <w:rPr>
          <w:sz w:val="18"/>
          <w:szCs w:val="18"/>
          <w:lang w:val="uk-UA"/>
        </w:rPr>
      </w:pPr>
      <w:r>
        <w:rPr>
          <w:sz w:val="18"/>
          <w:szCs w:val="18"/>
          <w:lang w:val="uk-UA"/>
        </w:rPr>
        <w:t xml:space="preserve"> </w:t>
      </w:r>
      <w:r w:rsidRPr="000F59AF">
        <w:rPr>
          <w:sz w:val="18"/>
          <w:szCs w:val="18"/>
          <w:lang w:val="uk-UA"/>
        </w:rPr>
        <w:t xml:space="preserve"> </w:t>
      </w:r>
      <w:r>
        <w:rPr>
          <w:sz w:val="18"/>
          <w:szCs w:val="18"/>
          <w:lang w:val="uk-UA"/>
        </w:rPr>
        <w:t xml:space="preserve">                                                                      </w:t>
      </w:r>
      <w:r w:rsidRPr="000F59AF">
        <w:rPr>
          <w:sz w:val="18"/>
          <w:szCs w:val="18"/>
          <w:lang w:val="uk-UA"/>
        </w:rPr>
        <w:t xml:space="preserve">(підпис)    </w:t>
      </w:r>
      <w:r>
        <w:rPr>
          <w:sz w:val="18"/>
          <w:szCs w:val="18"/>
          <w:lang w:val="uk-UA"/>
        </w:rPr>
        <w:t xml:space="preserve">            </w:t>
      </w:r>
      <w:r w:rsidRPr="000F59AF">
        <w:rPr>
          <w:sz w:val="18"/>
          <w:szCs w:val="18"/>
          <w:lang w:val="uk-UA"/>
        </w:rPr>
        <w:t xml:space="preserve">    </w:t>
      </w:r>
      <w:r>
        <w:rPr>
          <w:sz w:val="18"/>
          <w:szCs w:val="18"/>
          <w:lang w:val="uk-UA"/>
        </w:rPr>
        <w:t xml:space="preserve">                             </w:t>
      </w:r>
      <w:r w:rsidRPr="000F59AF">
        <w:rPr>
          <w:sz w:val="18"/>
          <w:szCs w:val="18"/>
          <w:lang w:val="uk-UA"/>
        </w:rPr>
        <w:t>(прізвище та ініціали)</w:t>
      </w:r>
    </w:p>
    <w:p w14:paraId="4B3A8536" w14:textId="77777777" w:rsidR="00595110" w:rsidRPr="00593321" w:rsidRDefault="00595110" w:rsidP="00595110"/>
    <w:p w14:paraId="1F155783" w14:textId="77777777" w:rsidR="00595110" w:rsidRPr="005F6844" w:rsidRDefault="00595110" w:rsidP="00595110">
      <w:pPr>
        <w:jc w:val="center"/>
        <w:rPr>
          <w:sz w:val="28"/>
          <w:szCs w:val="28"/>
          <w:lang w:val="uk-UA"/>
        </w:rPr>
      </w:pPr>
    </w:p>
    <w:p w14:paraId="10CB0FD7" w14:textId="77777777" w:rsidR="00595110" w:rsidRDefault="00595110" w:rsidP="00595110"/>
    <w:p w14:paraId="592B5703" w14:textId="77777777" w:rsidR="00595110" w:rsidRDefault="00595110" w:rsidP="00595110"/>
    <w:p w14:paraId="6EB5F8DC" w14:textId="77777777" w:rsidR="00595110" w:rsidRDefault="00595110" w:rsidP="00595110">
      <w:pPr>
        <w:spacing w:line="360" w:lineRule="auto"/>
        <w:jc w:val="both"/>
        <w:rPr>
          <w:sz w:val="28"/>
        </w:rPr>
      </w:pPr>
    </w:p>
    <w:p w14:paraId="561909E7" w14:textId="77777777" w:rsidR="00595110" w:rsidRDefault="00595110" w:rsidP="00595110">
      <w:pPr>
        <w:spacing w:line="360" w:lineRule="auto"/>
        <w:ind w:firstLine="709"/>
        <w:jc w:val="both"/>
        <w:rPr>
          <w:sz w:val="28"/>
        </w:rPr>
      </w:pPr>
    </w:p>
    <w:p w14:paraId="199DD809" w14:textId="77777777" w:rsidR="00595110" w:rsidRDefault="00595110" w:rsidP="00595110">
      <w:pPr>
        <w:spacing w:line="360" w:lineRule="auto"/>
        <w:jc w:val="both"/>
        <w:rPr>
          <w:sz w:val="28"/>
        </w:rPr>
      </w:pPr>
    </w:p>
    <w:p w14:paraId="57758113" w14:textId="77777777" w:rsidR="00595110" w:rsidRDefault="00595110" w:rsidP="00595110">
      <w:pPr>
        <w:spacing w:line="360" w:lineRule="auto"/>
        <w:ind w:firstLine="709"/>
        <w:jc w:val="both"/>
        <w:rPr>
          <w:sz w:val="28"/>
        </w:rPr>
      </w:pPr>
    </w:p>
    <w:p w14:paraId="51E58B65" w14:textId="77777777" w:rsidR="00595110" w:rsidRPr="00460F36" w:rsidRDefault="00595110" w:rsidP="00595110">
      <w:pPr>
        <w:rPr>
          <w:sz w:val="28"/>
        </w:rPr>
      </w:pPr>
    </w:p>
    <w:p w14:paraId="6E218532" w14:textId="77777777" w:rsidR="00595110" w:rsidRPr="005C2F1A" w:rsidRDefault="00595110" w:rsidP="00595110">
      <w:pPr>
        <w:tabs>
          <w:tab w:val="left" w:pos="9075"/>
        </w:tabs>
        <w:rPr>
          <w:sz w:val="28"/>
        </w:rPr>
      </w:pPr>
      <w:r>
        <w:rPr>
          <w:sz w:val="28"/>
        </w:rPr>
        <w:tab/>
      </w:r>
    </w:p>
    <w:p w14:paraId="16FFB166" w14:textId="77777777" w:rsidR="00595110" w:rsidRDefault="00595110" w:rsidP="00595110"/>
    <w:p w14:paraId="5772AABE" w14:textId="77777777" w:rsidR="002C0C21" w:rsidRDefault="002C0C21" w:rsidP="005F4759">
      <w:pPr>
        <w:pStyle w:val="1"/>
        <w:numPr>
          <w:ilvl w:val="0"/>
          <w:numId w:val="0"/>
        </w:numPr>
        <w:rPr>
          <w:lang w:val="uk-UA"/>
        </w:rPr>
        <w:sectPr w:rsidR="002C0C21" w:rsidSect="00774200">
          <w:headerReference w:type="first" r:id="rId9"/>
          <w:type w:val="continuous"/>
          <w:pgSz w:w="11906" w:h="16838"/>
          <w:pgMar w:top="567" w:right="567" w:bottom="1418" w:left="1418" w:header="709" w:footer="709" w:gutter="0"/>
          <w:cols w:space="708"/>
          <w:titlePg/>
          <w:docGrid w:linePitch="360"/>
        </w:sectPr>
      </w:pPr>
    </w:p>
    <w:p w14:paraId="780A3117" w14:textId="22FCCDDF" w:rsidR="00206605" w:rsidRPr="004D45D4" w:rsidRDefault="00206605" w:rsidP="005F4759">
      <w:pPr>
        <w:pStyle w:val="1"/>
        <w:numPr>
          <w:ilvl w:val="0"/>
          <w:numId w:val="0"/>
        </w:numPr>
        <w:rPr>
          <w:lang w:val="uk-UA"/>
        </w:rPr>
      </w:pPr>
      <w:bookmarkStart w:id="3" w:name="_Toc42678970"/>
      <w:r w:rsidRPr="004D45D4">
        <w:rPr>
          <w:lang w:val="uk-UA"/>
        </w:rPr>
        <w:lastRenderedPageBreak/>
        <w:t>РЕФЕРАТ</w:t>
      </w:r>
      <w:bookmarkEnd w:id="1"/>
      <w:bookmarkEnd w:id="2"/>
      <w:bookmarkEnd w:id="3"/>
    </w:p>
    <w:p w14:paraId="593367DD" w14:textId="41332419" w:rsidR="00C34F80" w:rsidRPr="004D45D4" w:rsidRDefault="00C34F80" w:rsidP="003F7E78">
      <w:pPr>
        <w:pStyle w:val="11"/>
      </w:pPr>
      <w:r w:rsidRPr="004D45D4">
        <w:t>Пояснювальна записка до курсового проекта на тему «</w:t>
      </w:r>
      <w:r w:rsidR="009A0657">
        <w:t>Інтернет-магазин садівничих товарів</w:t>
      </w:r>
      <w:r w:rsidRPr="004D45D4">
        <w:t>» складається з трьох розділів, висновків, списку використаної літератури та додатку.</w:t>
      </w:r>
    </w:p>
    <w:p w14:paraId="24247842" w14:textId="7DA18D3D" w:rsidR="00C34F80" w:rsidRPr="004D45D4" w:rsidRDefault="00C34F80" w:rsidP="003F7E78">
      <w:pPr>
        <w:pStyle w:val="11"/>
      </w:pPr>
      <w:r w:rsidRPr="004D45D4">
        <w:t xml:space="preserve">Текстова частина викладена на </w:t>
      </w:r>
      <w:r w:rsidR="00C12209">
        <w:t>46</w:t>
      </w:r>
      <w:r w:rsidRPr="004D45D4">
        <w:t xml:space="preserve"> сторінках друкованого тексту. </w:t>
      </w:r>
    </w:p>
    <w:p w14:paraId="26262FD4" w14:textId="4B1FD96C" w:rsidR="00C34F80" w:rsidRPr="004D45D4" w:rsidRDefault="00C34F80" w:rsidP="003F7E78">
      <w:pPr>
        <w:pStyle w:val="11"/>
      </w:pPr>
      <w:r w:rsidRPr="004D45D4">
        <w:t xml:space="preserve">Пояснювальна записка має </w:t>
      </w:r>
      <w:r w:rsidR="00C12209">
        <w:t>75 сторінок</w:t>
      </w:r>
      <w:r w:rsidRPr="004D45D4">
        <w:t xml:space="preserve"> додатків. Список використаних джерел містить </w:t>
      </w:r>
      <w:r w:rsidR="00BF5005">
        <w:t>6</w:t>
      </w:r>
      <w:r w:rsidRPr="004D45D4">
        <w:t xml:space="preserve"> найменувань і займає </w:t>
      </w:r>
      <w:r w:rsidR="00BF5005">
        <w:t>1</w:t>
      </w:r>
      <w:r w:rsidRPr="004D45D4">
        <w:rPr>
          <w:color w:val="FF0000"/>
        </w:rPr>
        <w:t xml:space="preserve"> </w:t>
      </w:r>
      <w:r w:rsidRPr="004D45D4">
        <w:t xml:space="preserve">сторінку. В роботі наведено </w:t>
      </w:r>
      <w:r w:rsidR="00BF5005">
        <w:t>43</w:t>
      </w:r>
      <w:r w:rsidRPr="004D45D4">
        <w:t xml:space="preserve"> рисунка. Загальний обсяг роботи  – </w:t>
      </w:r>
      <w:r w:rsidR="00BF5005" w:rsidRPr="00BF5005">
        <w:t>130</w:t>
      </w:r>
      <w:r w:rsidRPr="00BF5005">
        <w:t xml:space="preserve"> сторінок</w:t>
      </w:r>
      <w:r w:rsidRPr="004D45D4">
        <w:t xml:space="preserve">. </w:t>
      </w:r>
    </w:p>
    <w:p w14:paraId="2205A62B" w14:textId="25306386" w:rsidR="00C34F80" w:rsidRPr="004D45D4" w:rsidRDefault="00C34F80" w:rsidP="003F7E78">
      <w:pPr>
        <w:pStyle w:val="11"/>
      </w:pPr>
      <w:r w:rsidRPr="004D45D4">
        <w:t xml:space="preserve">У першому розділі було </w:t>
      </w:r>
      <w:r w:rsidR="00234EE4" w:rsidRPr="004D45D4">
        <w:t xml:space="preserve">проаналізовано задачі, наведено приклади </w:t>
      </w:r>
      <w:r w:rsidR="001F7BC1">
        <w:t>сайтів-аналогів, досліджено технології розробки та поставлені задачі, які має виконувати веб-сайт</w:t>
      </w:r>
      <w:r w:rsidR="00234EE4" w:rsidRPr="004D45D4">
        <w:t>.</w:t>
      </w:r>
    </w:p>
    <w:p w14:paraId="4DC48468" w14:textId="779B06C5" w:rsidR="00C34F80" w:rsidRPr="004D45D4" w:rsidRDefault="00C34F80" w:rsidP="003F7E78">
      <w:pPr>
        <w:pStyle w:val="11"/>
      </w:pPr>
      <w:r w:rsidRPr="004D45D4">
        <w:t>У другому розділі</w:t>
      </w:r>
      <w:r w:rsidR="001F7BC1">
        <w:t xml:space="preserve"> було спроектовано загальний алгоритм роботи веб-сайту, розроблено функціональні алгоритми його роботи</w:t>
      </w:r>
      <w:r w:rsidRPr="004D45D4">
        <w:t>.</w:t>
      </w:r>
    </w:p>
    <w:p w14:paraId="071859E2" w14:textId="664424C7" w:rsidR="00C34F80" w:rsidRPr="004D45D4" w:rsidRDefault="00C34F80" w:rsidP="003F7E78">
      <w:pPr>
        <w:pStyle w:val="11"/>
      </w:pPr>
      <w:r w:rsidRPr="004D45D4">
        <w:t>У третьому розділі проведено тестування програмного продукту.</w:t>
      </w:r>
    </w:p>
    <w:p w14:paraId="4C3CED3F" w14:textId="0439402E" w:rsidR="00C34F80" w:rsidRPr="004D45D4" w:rsidRDefault="00C34F80" w:rsidP="003F7E78">
      <w:pPr>
        <w:pStyle w:val="11"/>
      </w:pPr>
      <w:r w:rsidRPr="004D45D4">
        <w:t>Висновок містить в собі результати виконаної роботи</w:t>
      </w:r>
      <w:r w:rsidR="00072088">
        <w:t xml:space="preserve"> з створення</w:t>
      </w:r>
      <w:r w:rsidR="00613869" w:rsidRPr="004D45D4">
        <w:t xml:space="preserve"> </w:t>
      </w:r>
      <w:r w:rsidR="00072088">
        <w:t>веб-сайту</w:t>
      </w:r>
      <w:r w:rsidRPr="004D45D4">
        <w:t>.</w:t>
      </w:r>
    </w:p>
    <w:p w14:paraId="586661ED" w14:textId="77777777" w:rsidR="00C34F80" w:rsidRPr="004D45D4" w:rsidRDefault="00C34F80" w:rsidP="003F7E78">
      <w:pPr>
        <w:pStyle w:val="11"/>
      </w:pPr>
      <w:r w:rsidRPr="004D45D4">
        <w:t>У додатку представлений лістинг розробленого програмного продукту.</w:t>
      </w:r>
    </w:p>
    <w:p w14:paraId="6AC7AB58" w14:textId="0AE98023" w:rsidR="00C34F80" w:rsidRPr="004D45D4" w:rsidRDefault="00C34F80" w:rsidP="003F7E78">
      <w:pPr>
        <w:pStyle w:val="11"/>
      </w:pPr>
      <w:r w:rsidRPr="004D45D4">
        <w:t xml:space="preserve">Ключові слова: </w:t>
      </w:r>
      <w:r w:rsidR="00072088">
        <w:rPr>
          <w:lang w:val="en-US"/>
        </w:rPr>
        <w:t>Model</w:t>
      </w:r>
      <w:r w:rsidR="00072088" w:rsidRPr="00072088">
        <w:t>-</w:t>
      </w:r>
      <w:r w:rsidR="00072088">
        <w:rPr>
          <w:lang w:val="en-US"/>
        </w:rPr>
        <w:t>View</w:t>
      </w:r>
      <w:r w:rsidR="00072088" w:rsidRPr="00072088">
        <w:t>-</w:t>
      </w:r>
      <w:r w:rsidR="00072088">
        <w:rPr>
          <w:lang w:val="en-US"/>
        </w:rPr>
        <w:t>Controller</w:t>
      </w:r>
      <w:r w:rsidR="00072088" w:rsidRPr="00FA6653">
        <w:t>(</w:t>
      </w:r>
      <w:r w:rsidR="00072088">
        <w:rPr>
          <w:lang w:val="en-US"/>
        </w:rPr>
        <w:t>MVC</w:t>
      </w:r>
      <w:r w:rsidR="00072088" w:rsidRPr="00FA6653">
        <w:t>)</w:t>
      </w:r>
      <w:r w:rsidR="003F7E78" w:rsidRPr="004D45D4">
        <w:t xml:space="preserve">, </w:t>
      </w:r>
      <w:r w:rsidR="00072088">
        <w:rPr>
          <w:lang w:val="en-US"/>
        </w:rPr>
        <w:t>Back</w:t>
      </w:r>
      <w:r w:rsidR="00072088" w:rsidRPr="00FA6653">
        <w:t>-</w:t>
      </w:r>
      <w:r w:rsidR="00072088">
        <w:rPr>
          <w:lang w:val="en-US"/>
        </w:rPr>
        <w:t>end</w:t>
      </w:r>
      <w:r w:rsidR="006B709A" w:rsidRPr="004D45D4">
        <w:t xml:space="preserve">, </w:t>
      </w:r>
      <w:r w:rsidR="00072088">
        <w:rPr>
          <w:lang w:val="en-US"/>
        </w:rPr>
        <w:t>Front</w:t>
      </w:r>
      <w:r w:rsidR="00072088" w:rsidRPr="00FA6653">
        <w:t>-</w:t>
      </w:r>
      <w:r w:rsidR="00072088">
        <w:rPr>
          <w:lang w:val="en-US"/>
        </w:rPr>
        <w:t>end</w:t>
      </w:r>
      <w:r w:rsidR="00BF3ABF" w:rsidRPr="004D45D4">
        <w:t>,</w:t>
      </w:r>
      <w:r w:rsidR="006B709A" w:rsidRPr="004D45D4">
        <w:t xml:space="preserve"> </w:t>
      </w:r>
      <w:r w:rsidR="003D0B9D">
        <w:t>Сервер</w:t>
      </w:r>
      <w:r w:rsidR="00FA6653">
        <w:t>, Система керування вмістом</w:t>
      </w:r>
    </w:p>
    <w:p w14:paraId="3DD616BF" w14:textId="77777777" w:rsidR="00C34F80" w:rsidRPr="004D45D4" w:rsidRDefault="00C34F80" w:rsidP="00C34F80">
      <w:pPr>
        <w:rPr>
          <w:lang w:val="uk-UA" w:eastAsia="x-none"/>
        </w:rPr>
      </w:pPr>
    </w:p>
    <w:p w14:paraId="3A0A2AF4" w14:textId="27EEC63C" w:rsidR="00206605" w:rsidRPr="004D45D4" w:rsidRDefault="00206605" w:rsidP="00F84AC7">
      <w:pPr>
        <w:pStyle w:val="1"/>
        <w:numPr>
          <w:ilvl w:val="0"/>
          <w:numId w:val="0"/>
        </w:numPr>
        <w:spacing w:line="240" w:lineRule="auto"/>
        <w:rPr>
          <w:lang w:val="uk-UA"/>
        </w:rPr>
      </w:pPr>
      <w:bookmarkStart w:id="4" w:name="_Toc27136147"/>
      <w:bookmarkStart w:id="5" w:name="_Toc28187608"/>
      <w:bookmarkStart w:id="6" w:name="_Toc42678971"/>
      <w:r w:rsidRPr="004D45D4">
        <w:rPr>
          <w:lang w:val="uk-UA"/>
        </w:rPr>
        <w:lastRenderedPageBreak/>
        <w:t>ЗМІСТ</w:t>
      </w:r>
      <w:bookmarkEnd w:id="4"/>
      <w:bookmarkEnd w:id="5"/>
      <w:bookmarkEnd w:id="6"/>
    </w:p>
    <w:sdt>
      <w:sdtPr>
        <w:rPr>
          <w:iCs/>
          <w:sz w:val="24"/>
          <w:lang w:val="uk-UA"/>
        </w:rPr>
        <w:id w:val="973863191"/>
        <w:docPartObj>
          <w:docPartGallery w:val="Table of Contents"/>
          <w:docPartUnique/>
        </w:docPartObj>
      </w:sdtPr>
      <w:sdtEndPr>
        <w:rPr>
          <w:iCs w:val="0"/>
          <w:noProof/>
          <w:sz w:val="28"/>
          <w:szCs w:val="28"/>
        </w:rPr>
      </w:sdtEndPr>
      <w:sdtContent>
        <w:p w14:paraId="590CC731" w14:textId="61306656" w:rsidR="00F84AC7" w:rsidRDefault="005F4759">
          <w:pPr>
            <w:pStyle w:val="13"/>
            <w:rPr>
              <w:rFonts w:asciiTheme="minorHAnsi" w:eastAsiaTheme="minorEastAsia" w:hAnsiTheme="minorHAnsi" w:cstheme="minorBidi"/>
              <w:noProof/>
              <w:sz w:val="22"/>
              <w:szCs w:val="22"/>
            </w:rPr>
          </w:pPr>
          <w:r w:rsidRPr="004D45D4">
            <w:rPr>
              <w:szCs w:val="28"/>
              <w:lang w:val="uk-UA"/>
            </w:rPr>
            <w:fldChar w:fldCharType="begin"/>
          </w:r>
          <w:r w:rsidRPr="004D45D4">
            <w:rPr>
              <w:szCs w:val="28"/>
              <w:lang w:val="uk-UA"/>
            </w:rPr>
            <w:instrText xml:space="preserve"> TOC \o "1-3" \h \z \u </w:instrText>
          </w:r>
          <w:r w:rsidRPr="004D45D4">
            <w:rPr>
              <w:szCs w:val="28"/>
              <w:lang w:val="uk-UA"/>
            </w:rPr>
            <w:fldChar w:fldCharType="separate"/>
          </w:r>
          <w:hyperlink w:anchor="_Toc42678970" w:history="1">
            <w:r w:rsidR="00F84AC7" w:rsidRPr="00AA0DFA">
              <w:rPr>
                <w:rStyle w:val="a9"/>
                <w:noProof/>
                <w:lang w:val="uk-UA"/>
              </w:rPr>
              <w:t>РЕФЕРАТ</w:t>
            </w:r>
            <w:r w:rsidR="00F84AC7">
              <w:rPr>
                <w:noProof/>
                <w:webHidden/>
              </w:rPr>
              <w:tab/>
            </w:r>
            <w:r w:rsidR="00F84AC7">
              <w:rPr>
                <w:noProof/>
                <w:webHidden/>
              </w:rPr>
              <w:fldChar w:fldCharType="begin"/>
            </w:r>
            <w:r w:rsidR="00F84AC7">
              <w:rPr>
                <w:noProof/>
                <w:webHidden/>
              </w:rPr>
              <w:instrText xml:space="preserve"> PAGEREF _Toc42678970 \h </w:instrText>
            </w:r>
            <w:r w:rsidR="00F84AC7">
              <w:rPr>
                <w:noProof/>
                <w:webHidden/>
              </w:rPr>
            </w:r>
            <w:r w:rsidR="00F84AC7">
              <w:rPr>
                <w:noProof/>
                <w:webHidden/>
              </w:rPr>
              <w:fldChar w:fldCharType="separate"/>
            </w:r>
            <w:r w:rsidR="00F84AC7">
              <w:rPr>
                <w:noProof/>
                <w:webHidden/>
              </w:rPr>
              <w:t>4</w:t>
            </w:r>
            <w:r w:rsidR="00F84AC7">
              <w:rPr>
                <w:noProof/>
                <w:webHidden/>
              </w:rPr>
              <w:fldChar w:fldCharType="end"/>
            </w:r>
          </w:hyperlink>
        </w:p>
        <w:p w14:paraId="5A4286D4" w14:textId="00843DD9" w:rsidR="00F84AC7" w:rsidRDefault="00F84AC7">
          <w:pPr>
            <w:pStyle w:val="13"/>
            <w:rPr>
              <w:rFonts w:asciiTheme="minorHAnsi" w:eastAsiaTheme="minorEastAsia" w:hAnsiTheme="minorHAnsi" w:cstheme="minorBidi"/>
              <w:noProof/>
              <w:sz w:val="22"/>
              <w:szCs w:val="22"/>
            </w:rPr>
          </w:pPr>
          <w:hyperlink w:anchor="_Toc42678971" w:history="1">
            <w:r w:rsidRPr="00AA0DFA">
              <w:rPr>
                <w:rStyle w:val="a9"/>
                <w:noProof/>
                <w:lang w:val="uk-UA"/>
              </w:rPr>
              <w:t>ЗМІСТ</w:t>
            </w:r>
            <w:r>
              <w:rPr>
                <w:noProof/>
                <w:webHidden/>
              </w:rPr>
              <w:tab/>
            </w:r>
            <w:r>
              <w:rPr>
                <w:noProof/>
                <w:webHidden/>
              </w:rPr>
              <w:fldChar w:fldCharType="begin"/>
            </w:r>
            <w:r>
              <w:rPr>
                <w:noProof/>
                <w:webHidden/>
              </w:rPr>
              <w:instrText xml:space="preserve"> PAGEREF _Toc42678971 \h </w:instrText>
            </w:r>
            <w:r>
              <w:rPr>
                <w:noProof/>
                <w:webHidden/>
              </w:rPr>
            </w:r>
            <w:r>
              <w:rPr>
                <w:noProof/>
                <w:webHidden/>
              </w:rPr>
              <w:fldChar w:fldCharType="separate"/>
            </w:r>
            <w:r>
              <w:rPr>
                <w:noProof/>
                <w:webHidden/>
              </w:rPr>
              <w:t>5</w:t>
            </w:r>
            <w:r>
              <w:rPr>
                <w:noProof/>
                <w:webHidden/>
              </w:rPr>
              <w:fldChar w:fldCharType="end"/>
            </w:r>
          </w:hyperlink>
        </w:p>
        <w:p w14:paraId="453B5FA9" w14:textId="6D7985A3" w:rsidR="00F84AC7" w:rsidRDefault="00F84AC7">
          <w:pPr>
            <w:pStyle w:val="13"/>
            <w:rPr>
              <w:rFonts w:asciiTheme="minorHAnsi" w:eastAsiaTheme="minorEastAsia" w:hAnsiTheme="minorHAnsi" w:cstheme="minorBidi"/>
              <w:noProof/>
              <w:sz w:val="22"/>
              <w:szCs w:val="22"/>
            </w:rPr>
          </w:pPr>
          <w:hyperlink w:anchor="_Toc42678972" w:history="1">
            <w:r w:rsidRPr="00AA0DFA">
              <w:rPr>
                <w:rStyle w:val="a9"/>
                <w:noProof/>
                <w:lang w:val="uk-UA"/>
              </w:rPr>
              <w:t>Перелік умовних скорочень</w:t>
            </w:r>
            <w:r>
              <w:rPr>
                <w:noProof/>
                <w:webHidden/>
              </w:rPr>
              <w:tab/>
            </w:r>
            <w:r>
              <w:rPr>
                <w:noProof/>
                <w:webHidden/>
              </w:rPr>
              <w:fldChar w:fldCharType="begin"/>
            </w:r>
            <w:r>
              <w:rPr>
                <w:noProof/>
                <w:webHidden/>
              </w:rPr>
              <w:instrText xml:space="preserve"> PAGEREF _Toc42678972 \h </w:instrText>
            </w:r>
            <w:r>
              <w:rPr>
                <w:noProof/>
                <w:webHidden/>
              </w:rPr>
            </w:r>
            <w:r>
              <w:rPr>
                <w:noProof/>
                <w:webHidden/>
              </w:rPr>
              <w:fldChar w:fldCharType="separate"/>
            </w:r>
            <w:r>
              <w:rPr>
                <w:noProof/>
                <w:webHidden/>
              </w:rPr>
              <w:t>7</w:t>
            </w:r>
            <w:r>
              <w:rPr>
                <w:noProof/>
                <w:webHidden/>
              </w:rPr>
              <w:fldChar w:fldCharType="end"/>
            </w:r>
          </w:hyperlink>
        </w:p>
        <w:p w14:paraId="11D1BEC6" w14:textId="30C74744" w:rsidR="00F84AC7" w:rsidRDefault="00F84AC7">
          <w:pPr>
            <w:pStyle w:val="13"/>
            <w:rPr>
              <w:rFonts w:asciiTheme="minorHAnsi" w:eastAsiaTheme="minorEastAsia" w:hAnsiTheme="minorHAnsi" w:cstheme="minorBidi"/>
              <w:noProof/>
              <w:sz w:val="22"/>
              <w:szCs w:val="22"/>
            </w:rPr>
          </w:pPr>
          <w:hyperlink w:anchor="_Toc42678973" w:history="1">
            <w:r w:rsidRPr="00AA0DFA">
              <w:rPr>
                <w:rStyle w:val="a9"/>
                <w:noProof/>
                <w:lang w:val="uk-UA"/>
              </w:rPr>
              <w:t>ВСТУП</w:t>
            </w:r>
            <w:r>
              <w:rPr>
                <w:noProof/>
                <w:webHidden/>
              </w:rPr>
              <w:tab/>
            </w:r>
            <w:r>
              <w:rPr>
                <w:noProof/>
                <w:webHidden/>
              </w:rPr>
              <w:fldChar w:fldCharType="begin"/>
            </w:r>
            <w:r>
              <w:rPr>
                <w:noProof/>
                <w:webHidden/>
              </w:rPr>
              <w:instrText xml:space="preserve"> PAGEREF _Toc42678973 \h </w:instrText>
            </w:r>
            <w:r>
              <w:rPr>
                <w:noProof/>
                <w:webHidden/>
              </w:rPr>
            </w:r>
            <w:r>
              <w:rPr>
                <w:noProof/>
                <w:webHidden/>
              </w:rPr>
              <w:fldChar w:fldCharType="separate"/>
            </w:r>
            <w:r>
              <w:rPr>
                <w:noProof/>
                <w:webHidden/>
              </w:rPr>
              <w:t>8</w:t>
            </w:r>
            <w:r>
              <w:rPr>
                <w:noProof/>
                <w:webHidden/>
              </w:rPr>
              <w:fldChar w:fldCharType="end"/>
            </w:r>
          </w:hyperlink>
        </w:p>
        <w:p w14:paraId="36906661" w14:textId="1CB6F2E8" w:rsidR="00F84AC7" w:rsidRDefault="00F84AC7">
          <w:pPr>
            <w:pStyle w:val="13"/>
            <w:tabs>
              <w:tab w:val="left" w:pos="1440"/>
            </w:tabs>
            <w:rPr>
              <w:rFonts w:asciiTheme="minorHAnsi" w:eastAsiaTheme="minorEastAsia" w:hAnsiTheme="minorHAnsi" w:cstheme="minorBidi"/>
              <w:noProof/>
              <w:sz w:val="22"/>
              <w:szCs w:val="22"/>
            </w:rPr>
          </w:pPr>
          <w:hyperlink w:anchor="_Toc42678974" w:history="1">
            <w:r w:rsidRPr="00AA0DFA">
              <w:rPr>
                <w:rStyle w:val="a9"/>
                <w:noProof/>
                <w:lang w:val="uk-UA"/>
              </w:rPr>
              <w:t>РОЗДІЛ 1</w:t>
            </w:r>
            <w:r>
              <w:rPr>
                <w:rFonts w:asciiTheme="minorHAnsi" w:eastAsiaTheme="minorEastAsia" w:hAnsiTheme="minorHAnsi" w:cstheme="minorBidi"/>
                <w:noProof/>
                <w:sz w:val="22"/>
                <w:szCs w:val="22"/>
              </w:rPr>
              <w:tab/>
            </w:r>
            <w:r w:rsidRPr="00AA0DFA">
              <w:rPr>
                <w:rStyle w:val="a9"/>
                <w:noProof/>
                <w:lang w:val="uk-UA"/>
              </w:rPr>
              <w:t>АНАЛІЗ ПРОБЛЕМАТИКИ, МЕТОДІВ ТА ЗАСОБІВ ВИРІШЕННЯ ЗАДАЧІ</w:t>
            </w:r>
            <w:r>
              <w:rPr>
                <w:noProof/>
                <w:webHidden/>
              </w:rPr>
              <w:tab/>
            </w:r>
            <w:r>
              <w:rPr>
                <w:noProof/>
                <w:webHidden/>
              </w:rPr>
              <w:fldChar w:fldCharType="begin"/>
            </w:r>
            <w:r>
              <w:rPr>
                <w:noProof/>
                <w:webHidden/>
              </w:rPr>
              <w:instrText xml:space="preserve"> PAGEREF _Toc42678974 \h </w:instrText>
            </w:r>
            <w:r>
              <w:rPr>
                <w:noProof/>
                <w:webHidden/>
              </w:rPr>
            </w:r>
            <w:r>
              <w:rPr>
                <w:noProof/>
                <w:webHidden/>
              </w:rPr>
              <w:fldChar w:fldCharType="separate"/>
            </w:r>
            <w:r>
              <w:rPr>
                <w:noProof/>
                <w:webHidden/>
              </w:rPr>
              <w:t>9</w:t>
            </w:r>
            <w:r>
              <w:rPr>
                <w:noProof/>
                <w:webHidden/>
              </w:rPr>
              <w:fldChar w:fldCharType="end"/>
            </w:r>
          </w:hyperlink>
        </w:p>
        <w:p w14:paraId="5CB476C5" w14:textId="24D43091" w:rsidR="00F84AC7" w:rsidRDefault="00F84AC7">
          <w:pPr>
            <w:pStyle w:val="22"/>
            <w:tabs>
              <w:tab w:val="left" w:pos="880"/>
            </w:tabs>
            <w:rPr>
              <w:rFonts w:asciiTheme="minorHAnsi" w:eastAsiaTheme="minorEastAsia" w:hAnsiTheme="minorHAnsi" w:cstheme="minorBidi"/>
              <w:noProof/>
              <w:sz w:val="22"/>
              <w:szCs w:val="22"/>
            </w:rPr>
          </w:pPr>
          <w:hyperlink w:anchor="_Toc42678975" w:history="1">
            <w:r w:rsidRPr="00AA0DFA">
              <w:rPr>
                <w:rStyle w:val="a9"/>
                <w:noProof/>
                <w:lang w:val="uk-UA"/>
              </w:rPr>
              <w:t>1.1</w:t>
            </w:r>
            <w:r>
              <w:rPr>
                <w:rFonts w:asciiTheme="minorHAnsi" w:eastAsiaTheme="minorEastAsia" w:hAnsiTheme="minorHAnsi" w:cstheme="minorBidi"/>
                <w:noProof/>
                <w:sz w:val="22"/>
                <w:szCs w:val="22"/>
              </w:rPr>
              <w:tab/>
            </w:r>
            <w:r w:rsidRPr="00AA0DFA">
              <w:rPr>
                <w:rStyle w:val="a9"/>
                <w:noProof/>
                <w:lang w:val="uk-UA"/>
              </w:rPr>
              <w:t>Аналіз задачі, засобів та методів її вирішення</w:t>
            </w:r>
            <w:r>
              <w:rPr>
                <w:noProof/>
                <w:webHidden/>
              </w:rPr>
              <w:tab/>
            </w:r>
            <w:r>
              <w:rPr>
                <w:noProof/>
                <w:webHidden/>
              </w:rPr>
              <w:fldChar w:fldCharType="begin"/>
            </w:r>
            <w:r>
              <w:rPr>
                <w:noProof/>
                <w:webHidden/>
              </w:rPr>
              <w:instrText xml:space="preserve"> PAGEREF _Toc42678975 \h </w:instrText>
            </w:r>
            <w:r>
              <w:rPr>
                <w:noProof/>
                <w:webHidden/>
              </w:rPr>
            </w:r>
            <w:r>
              <w:rPr>
                <w:noProof/>
                <w:webHidden/>
              </w:rPr>
              <w:fldChar w:fldCharType="separate"/>
            </w:r>
            <w:r>
              <w:rPr>
                <w:noProof/>
                <w:webHidden/>
              </w:rPr>
              <w:t>9</w:t>
            </w:r>
            <w:r>
              <w:rPr>
                <w:noProof/>
                <w:webHidden/>
              </w:rPr>
              <w:fldChar w:fldCharType="end"/>
            </w:r>
          </w:hyperlink>
        </w:p>
        <w:p w14:paraId="123D541D" w14:textId="51AC19BC" w:rsidR="00F84AC7" w:rsidRDefault="00F84AC7">
          <w:pPr>
            <w:pStyle w:val="22"/>
            <w:tabs>
              <w:tab w:val="left" w:pos="880"/>
            </w:tabs>
            <w:rPr>
              <w:rFonts w:asciiTheme="minorHAnsi" w:eastAsiaTheme="minorEastAsia" w:hAnsiTheme="minorHAnsi" w:cstheme="minorBidi"/>
              <w:noProof/>
              <w:sz w:val="22"/>
              <w:szCs w:val="22"/>
            </w:rPr>
          </w:pPr>
          <w:hyperlink w:anchor="_Toc42678976" w:history="1">
            <w:r w:rsidRPr="00AA0DFA">
              <w:rPr>
                <w:rStyle w:val="a9"/>
                <w:noProof/>
              </w:rPr>
              <w:t>1.2</w:t>
            </w:r>
            <w:r>
              <w:rPr>
                <w:rFonts w:asciiTheme="minorHAnsi" w:eastAsiaTheme="minorEastAsia" w:hAnsiTheme="minorHAnsi" w:cstheme="minorBidi"/>
                <w:noProof/>
                <w:sz w:val="22"/>
                <w:szCs w:val="22"/>
              </w:rPr>
              <w:tab/>
            </w:r>
            <w:r w:rsidRPr="00AA0DFA">
              <w:rPr>
                <w:rStyle w:val="a9"/>
                <w:noProof/>
              </w:rPr>
              <w:t>Аналіз існуючих веб-сайтів за тематикою курсового проекту (роботи)</w:t>
            </w:r>
            <w:r>
              <w:rPr>
                <w:noProof/>
                <w:webHidden/>
              </w:rPr>
              <w:tab/>
            </w:r>
            <w:r>
              <w:rPr>
                <w:noProof/>
                <w:webHidden/>
              </w:rPr>
              <w:fldChar w:fldCharType="begin"/>
            </w:r>
            <w:r>
              <w:rPr>
                <w:noProof/>
                <w:webHidden/>
              </w:rPr>
              <w:instrText xml:space="preserve"> PAGEREF _Toc42678976 \h </w:instrText>
            </w:r>
            <w:r>
              <w:rPr>
                <w:noProof/>
                <w:webHidden/>
              </w:rPr>
            </w:r>
            <w:r>
              <w:rPr>
                <w:noProof/>
                <w:webHidden/>
              </w:rPr>
              <w:fldChar w:fldCharType="separate"/>
            </w:r>
            <w:r>
              <w:rPr>
                <w:noProof/>
                <w:webHidden/>
              </w:rPr>
              <w:t>10</w:t>
            </w:r>
            <w:r>
              <w:rPr>
                <w:noProof/>
                <w:webHidden/>
              </w:rPr>
              <w:fldChar w:fldCharType="end"/>
            </w:r>
          </w:hyperlink>
        </w:p>
        <w:p w14:paraId="55D08944" w14:textId="1FA373D5" w:rsidR="00F84AC7" w:rsidRDefault="00F84AC7">
          <w:pPr>
            <w:pStyle w:val="32"/>
            <w:tabs>
              <w:tab w:val="left" w:pos="1440"/>
              <w:tab w:val="right" w:leader="dot" w:pos="9911"/>
            </w:tabs>
            <w:rPr>
              <w:rFonts w:asciiTheme="minorHAnsi" w:eastAsiaTheme="minorEastAsia" w:hAnsiTheme="minorHAnsi" w:cstheme="minorBidi"/>
              <w:noProof/>
              <w:sz w:val="22"/>
              <w:szCs w:val="22"/>
            </w:rPr>
          </w:pPr>
          <w:hyperlink w:anchor="_Toc42678977" w:history="1">
            <w:r w:rsidRPr="00AA0DFA">
              <w:rPr>
                <w:rStyle w:val="a9"/>
                <w:noProof/>
                <w:lang w:val="en-US"/>
                <w14:scene3d>
                  <w14:camera w14:prst="orthographicFront"/>
                  <w14:lightRig w14:rig="threePt" w14:dir="t">
                    <w14:rot w14:lat="0" w14:lon="0" w14:rev="0"/>
                  </w14:lightRig>
                </w14:scene3d>
              </w:rPr>
              <w:t>1.2.1</w:t>
            </w:r>
            <w:r>
              <w:rPr>
                <w:rFonts w:asciiTheme="minorHAnsi" w:eastAsiaTheme="minorEastAsia" w:hAnsiTheme="minorHAnsi" w:cstheme="minorBidi"/>
                <w:noProof/>
                <w:sz w:val="22"/>
                <w:szCs w:val="22"/>
              </w:rPr>
              <w:tab/>
            </w:r>
            <w:r w:rsidRPr="00AA0DFA">
              <w:rPr>
                <w:rStyle w:val="a9"/>
                <w:noProof/>
                <w:lang w:val="en-US"/>
              </w:rPr>
              <w:t>Vist</w:t>
            </w:r>
            <w:r>
              <w:rPr>
                <w:noProof/>
                <w:webHidden/>
              </w:rPr>
              <w:tab/>
            </w:r>
            <w:r>
              <w:rPr>
                <w:noProof/>
                <w:webHidden/>
              </w:rPr>
              <w:fldChar w:fldCharType="begin"/>
            </w:r>
            <w:r>
              <w:rPr>
                <w:noProof/>
                <w:webHidden/>
              </w:rPr>
              <w:instrText xml:space="preserve"> PAGEREF _Toc42678977 \h </w:instrText>
            </w:r>
            <w:r>
              <w:rPr>
                <w:noProof/>
                <w:webHidden/>
              </w:rPr>
            </w:r>
            <w:r>
              <w:rPr>
                <w:noProof/>
                <w:webHidden/>
              </w:rPr>
              <w:fldChar w:fldCharType="separate"/>
            </w:r>
            <w:r>
              <w:rPr>
                <w:noProof/>
                <w:webHidden/>
              </w:rPr>
              <w:t>11</w:t>
            </w:r>
            <w:r>
              <w:rPr>
                <w:noProof/>
                <w:webHidden/>
              </w:rPr>
              <w:fldChar w:fldCharType="end"/>
            </w:r>
          </w:hyperlink>
        </w:p>
        <w:p w14:paraId="3C2EE067" w14:textId="46ED0EDD" w:rsidR="00F84AC7" w:rsidRDefault="00F84AC7">
          <w:pPr>
            <w:pStyle w:val="32"/>
            <w:tabs>
              <w:tab w:val="left" w:pos="1440"/>
              <w:tab w:val="right" w:leader="dot" w:pos="9911"/>
            </w:tabs>
            <w:rPr>
              <w:rFonts w:asciiTheme="minorHAnsi" w:eastAsiaTheme="minorEastAsia" w:hAnsiTheme="minorHAnsi" w:cstheme="minorBidi"/>
              <w:noProof/>
              <w:sz w:val="22"/>
              <w:szCs w:val="22"/>
            </w:rPr>
          </w:pPr>
          <w:hyperlink w:anchor="_Toc42678978" w:history="1">
            <w:r w:rsidRPr="00AA0DFA">
              <w:rPr>
                <w:rStyle w:val="a9"/>
                <w:noProof/>
                <w:lang w:val="en-US"/>
                <w14:scene3d>
                  <w14:camera w14:prst="orthographicFront"/>
                  <w14:lightRig w14:rig="threePt" w14:dir="t">
                    <w14:rot w14:lat="0" w14:lon="0" w14:rev="0"/>
                  </w14:lightRig>
                </w14:scene3d>
              </w:rPr>
              <w:t>1.2.2</w:t>
            </w:r>
            <w:r>
              <w:rPr>
                <w:rFonts w:asciiTheme="minorHAnsi" w:eastAsiaTheme="minorEastAsia" w:hAnsiTheme="minorHAnsi" w:cstheme="minorBidi"/>
                <w:noProof/>
                <w:sz w:val="22"/>
                <w:szCs w:val="22"/>
              </w:rPr>
              <w:tab/>
            </w:r>
            <w:r w:rsidRPr="00AA0DFA">
              <w:rPr>
                <w:rStyle w:val="a9"/>
                <w:noProof/>
                <w:lang w:val="en-US"/>
              </w:rPr>
              <w:t>Leto</w:t>
            </w:r>
            <w:r>
              <w:rPr>
                <w:noProof/>
                <w:webHidden/>
              </w:rPr>
              <w:tab/>
            </w:r>
            <w:r>
              <w:rPr>
                <w:noProof/>
                <w:webHidden/>
              </w:rPr>
              <w:fldChar w:fldCharType="begin"/>
            </w:r>
            <w:r>
              <w:rPr>
                <w:noProof/>
                <w:webHidden/>
              </w:rPr>
              <w:instrText xml:space="preserve"> PAGEREF _Toc42678978 \h </w:instrText>
            </w:r>
            <w:r>
              <w:rPr>
                <w:noProof/>
                <w:webHidden/>
              </w:rPr>
            </w:r>
            <w:r>
              <w:rPr>
                <w:noProof/>
                <w:webHidden/>
              </w:rPr>
              <w:fldChar w:fldCharType="separate"/>
            </w:r>
            <w:r>
              <w:rPr>
                <w:noProof/>
                <w:webHidden/>
              </w:rPr>
              <w:t>11</w:t>
            </w:r>
            <w:r>
              <w:rPr>
                <w:noProof/>
                <w:webHidden/>
              </w:rPr>
              <w:fldChar w:fldCharType="end"/>
            </w:r>
          </w:hyperlink>
        </w:p>
        <w:p w14:paraId="6D639C11" w14:textId="1B117EC3" w:rsidR="00F84AC7" w:rsidRDefault="00F84AC7">
          <w:pPr>
            <w:pStyle w:val="22"/>
            <w:tabs>
              <w:tab w:val="left" w:pos="880"/>
            </w:tabs>
            <w:rPr>
              <w:rFonts w:asciiTheme="minorHAnsi" w:eastAsiaTheme="minorEastAsia" w:hAnsiTheme="minorHAnsi" w:cstheme="minorBidi"/>
              <w:noProof/>
              <w:sz w:val="22"/>
              <w:szCs w:val="22"/>
            </w:rPr>
          </w:pPr>
          <w:hyperlink w:anchor="_Toc42678979" w:history="1">
            <w:r w:rsidRPr="00AA0DFA">
              <w:rPr>
                <w:rStyle w:val="a9"/>
                <w:noProof/>
              </w:rPr>
              <w:t>1.3</w:t>
            </w:r>
            <w:r>
              <w:rPr>
                <w:rFonts w:asciiTheme="minorHAnsi" w:eastAsiaTheme="minorEastAsia" w:hAnsiTheme="minorHAnsi" w:cstheme="minorBidi"/>
                <w:noProof/>
                <w:sz w:val="22"/>
                <w:szCs w:val="22"/>
              </w:rPr>
              <w:tab/>
            </w:r>
            <w:r w:rsidRPr="00AA0DFA">
              <w:rPr>
                <w:rStyle w:val="a9"/>
                <w:noProof/>
              </w:rPr>
              <w:t>Технічне завдання на курсову роботу</w:t>
            </w:r>
            <w:r>
              <w:rPr>
                <w:noProof/>
                <w:webHidden/>
              </w:rPr>
              <w:tab/>
            </w:r>
            <w:r>
              <w:rPr>
                <w:noProof/>
                <w:webHidden/>
              </w:rPr>
              <w:fldChar w:fldCharType="begin"/>
            </w:r>
            <w:r>
              <w:rPr>
                <w:noProof/>
                <w:webHidden/>
              </w:rPr>
              <w:instrText xml:space="preserve"> PAGEREF _Toc42678979 \h </w:instrText>
            </w:r>
            <w:r>
              <w:rPr>
                <w:noProof/>
                <w:webHidden/>
              </w:rPr>
            </w:r>
            <w:r>
              <w:rPr>
                <w:noProof/>
                <w:webHidden/>
              </w:rPr>
              <w:fldChar w:fldCharType="separate"/>
            </w:r>
            <w:r>
              <w:rPr>
                <w:noProof/>
                <w:webHidden/>
              </w:rPr>
              <w:t>13</w:t>
            </w:r>
            <w:r>
              <w:rPr>
                <w:noProof/>
                <w:webHidden/>
              </w:rPr>
              <w:fldChar w:fldCharType="end"/>
            </w:r>
          </w:hyperlink>
        </w:p>
        <w:p w14:paraId="21673169" w14:textId="7EBE08A6" w:rsidR="00F84AC7" w:rsidRDefault="00F84AC7">
          <w:pPr>
            <w:pStyle w:val="32"/>
            <w:tabs>
              <w:tab w:val="left" w:pos="1440"/>
              <w:tab w:val="right" w:leader="dot" w:pos="9911"/>
            </w:tabs>
            <w:rPr>
              <w:rFonts w:asciiTheme="minorHAnsi" w:eastAsiaTheme="minorEastAsia" w:hAnsiTheme="minorHAnsi" w:cstheme="minorBidi"/>
              <w:noProof/>
              <w:sz w:val="22"/>
              <w:szCs w:val="22"/>
            </w:rPr>
          </w:pPr>
          <w:hyperlink w:anchor="_Toc42678980" w:history="1">
            <w:r w:rsidRPr="00AA0DFA">
              <w:rPr>
                <w:rStyle w:val="a9"/>
                <w:noProof/>
                <w14:scene3d>
                  <w14:camera w14:prst="orthographicFront"/>
                  <w14:lightRig w14:rig="threePt" w14:dir="t">
                    <w14:rot w14:lat="0" w14:lon="0" w14:rev="0"/>
                  </w14:lightRig>
                </w14:scene3d>
              </w:rPr>
              <w:t>1.3.1</w:t>
            </w:r>
            <w:r>
              <w:rPr>
                <w:rFonts w:asciiTheme="minorHAnsi" w:eastAsiaTheme="minorEastAsia" w:hAnsiTheme="minorHAnsi" w:cstheme="minorBidi"/>
                <w:noProof/>
                <w:sz w:val="22"/>
                <w:szCs w:val="22"/>
              </w:rPr>
              <w:tab/>
            </w:r>
            <w:r w:rsidRPr="00AA0DFA">
              <w:rPr>
                <w:rStyle w:val="a9"/>
                <w:noProof/>
              </w:rPr>
              <w:t>Загальне положення</w:t>
            </w:r>
            <w:r>
              <w:rPr>
                <w:noProof/>
                <w:webHidden/>
              </w:rPr>
              <w:tab/>
            </w:r>
            <w:r>
              <w:rPr>
                <w:noProof/>
                <w:webHidden/>
              </w:rPr>
              <w:fldChar w:fldCharType="begin"/>
            </w:r>
            <w:r>
              <w:rPr>
                <w:noProof/>
                <w:webHidden/>
              </w:rPr>
              <w:instrText xml:space="preserve"> PAGEREF _Toc42678980 \h </w:instrText>
            </w:r>
            <w:r>
              <w:rPr>
                <w:noProof/>
                <w:webHidden/>
              </w:rPr>
            </w:r>
            <w:r>
              <w:rPr>
                <w:noProof/>
                <w:webHidden/>
              </w:rPr>
              <w:fldChar w:fldCharType="separate"/>
            </w:r>
            <w:r>
              <w:rPr>
                <w:noProof/>
                <w:webHidden/>
              </w:rPr>
              <w:t>13</w:t>
            </w:r>
            <w:r>
              <w:rPr>
                <w:noProof/>
                <w:webHidden/>
              </w:rPr>
              <w:fldChar w:fldCharType="end"/>
            </w:r>
          </w:hyperlink>
        </w:p>
        <w:p w14:paraId="0EDF5F17" w14:textId="5A217F70" w:rsidR="00F84AC7" w:rsidRDefault="00F84AC7">
          <w:pPr>
            <w:pStyle w:val="32"/>
            <w:tabs>
              <w:tab w:val="left" w:pos="1440"/>
              <w:tab w:val="right" w:leader="dot" w:pos="9911"/>
            </w:tabs>
            <w:rPr>
              <w:rFonts w:asciiTheme="minorHAnsi" w:eastAsiaTheme="minorEastAsia" w:hAnsiTheme="minorHAnsi" w:cstheme="minorBidi"/>
              <w:noProof/>
              <w:sz w:val="22"/>
              <w:szCs w:val="22"/>
            </w:rPr>
          </w:pPr>
          <w:hyperlink w:anchor="_Toc42678981" w:history="1">
            <w:r w:rsidRPr="00AA0DFA">
              <w:rPr>
                <w:rStyle w:val="a9"/>
                <w:noProof/>
                <w14:scene3d>
                  <w14:camera w14:prst="orthographicFront"/>
                  <w14:lightRig w14:rig="threePt" w14:dir="t">
                    <w14:rot w14:lat="0" w14:lon="0" w14:rev="0"/>
                  </w14:lightRig>
                </w14:scene3d>
              </w:rPr>
              <w:t>1.3.2</w:t>
            </w:r>
            <w:r>
              <w:rPr>
                <w:rFonts w:asciiTheme="minorHAnsi" w:eastAsiaTheme="minorEastAsia" w:hAnsiTheme="minorHAnsi" w:cstheme="minorBidi"/>
                <w:noProof/>
                <w:sz w:val="22"/>
                <w:szCs w:val="22"/>
              </w:rPr>
              <w:tab/>
            </w:r>
            <w:r w:rsidRPr="00AA0DFA">
              <w:rPr>
                <w:rStyle w:val="a9"/>
                <w:noProof/>
              </w:rPr>
              <w:t>Найменування розробника та замовника.</w:t>
            </w:r>
            <w:r>
              <w:rPr>
                <w:noProof/>
                <w:webHidden/>
              </w:rPr>
              <w:tab/>
            </w:r>
            <w:r>
              <w:rPr>
                <w:noProof/>
                <w:webHidden/>
              </w:rPr>
              <w:fldChar w:fldCharType="begin"/>
            </w:r>
            <w:r>
              <w:rPr>
                <w:noProof/>
                <w:webHidden/>
              </w:rPr>
              <w:instrText xml:space="preserve"> PAGEREF _Toc42678981 \h </w:instrText>
            </w:r>
            <w:r>
              <w:rPr>
                <w:noProof/>
                <w:webHidden/>
              </w:rPr>
            </w:r>
            <w:r>
              <w:rPr>
                <w:noProof/>
                <w:webHidden/>
              </w:rPr>
              <w:fldChar w:fldCharType="separate"/>
            </w:r>
            <w:r>
              <w:rPr>
                <w:noProof/>
                <w:webHidden/>
              </w:rPr>
              <w:t>13</w:t>
            </w:r>
            <w:r>
              <w:rPr>
                <w:noProof/>
                <w:webHidden/>
              </w:rPr>
              <w:fldChar w:fldCharType="end"/>
            </w:r>
          </w:hyperlink>
        </w:p>
        <w:p w14:paraId="2A4FB5F2" w14:textId="0D0D459D" w:rsidR="00F84AC7" w:rsidRDefault="00F84AC7">
          <w:pPr>
            <w:pStyle w:val="32"/>
            <w:tabs>
              <w:tab w:val="left" w:pos="1440"/>
              <w:tab w:val="right" w:leader="dot" w:pos="9911"/>
            </w:tabs>
            <w:rPr>
              <w:rFonts w:asciiTheme="minorHAnsi" w:eastAsiaTheme="minorEastAsia" w:hAnsiTheme="minorHAnsi" w:cstheme="minorBidi"/>
              <w:noProof/>
              <w:sz w:val="22"/>
              <w:szCs w:val="22"/>
            </w:rPr>
          </w:pPr>
          <w:hyperlink w:anchor="_Toc42678982" w:history="1">
            <w:r w:rsidRPr="00AA0DFA">
              <w:rPr>
                <w:rStyle w:val="a9"/>
                <w:noProof/>
                <w14:scene3d>
                  <w14:camera w14:prst="orthographicFront"/>
                  <w14:lightRig w14:rig="threePt" w14:dir="t">
                    <w14:rot w14:lat="0" w14:lon="0" w14:rev="0"/>
                  </w14:lightRig>
                </w14:scene3d>
              </w:rPr>
              <w:t>1.3.3</w:t>
            </w:r>
            <w:r>
              <w:rPr>
                <w:rFonts w:asciiTheme="minorHAnsi" w:eastAsiaTheme="minorEastAsia" w:hAnsiTheme="minorHAnsi" w:cstheme="minorBidi"/>
                <w:noProof/>
                <w:sz w:val="22"/>
                <w:szCs w:val="22"/>
              </w:rPr>
              <w:tab/>
            </w:r>
            <w:r w:rsidRPr="00AA0DFA">
              <w:rPr>
                <w:rStyle w:val="a9"/>
                <w:noProof/>
              </w:rPr>
              <w:t>Підстава для розробки</w:t>
            </w:r>
            <w:r>
              <w:rPr>
                <w:noProof/>
                <w:webHidden/>
              </w:rPr>
              <w:tab/>
            </w:r>
            <w:r>
              <w:rPr>
                <w:noProof/>
                <w:webHidden/>
              </w:rPr>
              <w:fldChar w:fldCharType="begin"/>
            </w:r>
            <w:r>
              <w:rPr>
                <w:noProof/>
                <w:webHidden/>
              </w:rPr>
              <w:instrText xml:space="preserve"> PAGEREF _Toc42678982 \h </w:instrText>
            </w:r>
            <w:r>
              <w:rPr>
                <w:noProof/>
                <w:webHidden/>
              </w:rPr>
            </w:r>
            <w:r>
              <w:rPr>
                <w:noProof/>
                <w:webHidden/>
              </w:rPr>
              <w:fldChar w:fldCharType="separate"/>
            </w:r>
            <w:r>
              <w:rPr>
                <w:noProof/>
                <w:webHidden/>
              </w:rPr>
              <w:t>13</w:t>
            </w:r>
            <w:r>
              <w:rPr>
                <w:noProof/>
                <w:webHidden/>
              </w:rPr>
              <w:fldChar w:fldCharType="end"/>
            </w:r>
          </w:hyperlink>
        </w:p>
        <w:p w14:paraId="4F03CE6B" w14:textId="25018E38" w:rsidR="00F84AC7" w:rsidRDefault="00F84AC7">
          <w:pPr>
            <w:pStyle w:val="32"/>
            <w:tabs>
              <w:tab w:val="left" w:pos="1440"/>
              <w:tab w:val="right" w:leader="dot" w:pos="9911"/>
            </w:tabs>
            <w:rPr>
              <w:rFonts w:asciiTheme="minorHAnsi" w:eastAsiaTheme="minorEastAsia" w:hAnsiTheme="minorHAnsi" w:cstheme="minorBidi"/>
              <w:noProof/>
              <w:sz w:val="22"/>
              <w:szCs w:val="22"/>
            </w:rPr>
          </w:pPr>
          <w:hyperlink w:anchor="_Toc42678983" w:history="1">
            <w:r w:rsidRPr="00AA0DFA">
              <w:rPr>
                <w:rStyle w:val="a9"/>
                <w:noProof/>
                <w14:scene3d>
                  <w14:camera w14:prst="orthographicFront"/>
                  <w14:lightRig w14:rig="threePt" w14:dir="t">
                    <w14:rot w14:lat="0" w14:lon="0" w14:rev="0"/>
                  </w14:lightRig>
                </w14:scene3d>
              </w:rPr>
              <w:t>1.3.4</w:t>
            </w:r>
            <w:r>
              <w:rPr>
                <w:rFonts w:asciiTheme="minorHAnsi" w:eastAsiaTheme="minorEastAsia" w:hAnsiTheme="minorHAnsi" w:cstheme="minorBidi"/>
                <w:noProof/>
                <w:sz w:val="22"/>
                <w:szCs w:val="22"/>
              </w:rPr>
              <w:tab/>
            </w:r>
            <w:r w:rsidRPr="00AA0DFA">
              <w:rPr>
                <w:rStyle w:val="a9"/>
                <w:noProof/>
              </w:rPr>
              <w:t>Вимоги до функціональних характеристик</w:t>
            </w:r>
            <w:r>
              <w:rPr>
                <w:noProof/>
                <w:webHidden/>
              </w:rPr>
              <w:tab/>
            </w:r>
            <w:r>
              <w:rPr>
                <w:noProof/>
                <w:webHidden/>
              </w:rPr>
              <w:fldChar w:fldCharType="begin"/>
            </w:r>
            <w:r>
              <w:rPr>
                <w:noProof/>
                <w:webHidden/>
              </w:rPr>
              <w:instrText xml:space="preserve"> PAGEREF _Toc42678983 \h </w:instrText>
            </w:r>
            <w:r>
              <w:rPr>
                <w:noProof/>
                <w:webHidden/>
              </w:rPr>
            </w:r>
            <w:r>
              <w:rPr>
                <w:noProof/>
                <w:webHidden/>
              </w:rPr>
              <w:fldChar w:fldCharType="separate"/>
            </w:r>
            <w:r>
              <w:rPr>
                <w:noProof/>
                <w:webHidden/>
              </w:rPr>
              <w:t>13</w:t>
            </w:r>
            <w:r>
              <w:rPr>
                <w:noProof/>
                <w:webHidden/>
              </w:rPr>
              <w:fldChar w:fldCharType="end"/>
            </w:r>
          </w:hyperlink>
        </w:p>
        <w:p w14:paraId="6012BFFA" w14:textId="41FF8983" w:rsidR="00F84AC7" w:rsidRDefault="00F84AC7">
          <w:pPr>
            <w:pStyle w:val="13"/>
            <w:tabs>
              <w:tab w:val="left" w:pos="1440"/>
            </w:tabs>
            <w:rPr>
              <w:rFonts w:asciiTheme="minorHAnsi" w:eastAsiaTheme="minorEastAsia" w:hAnsiTheme="minorHAnsi" w:cstheme="minorBidi"/>
              <w:noProof/>
              <w:sz w:val="22"/>
              <w:szCs w:val="22"/>
            </w:rPr>
          </w:pPr>
          <w:hyperlink w:anchor="_Toc42678984" w:history="1">
            <w:r w:rsidRPr="00AA0DFA">
              <w:rPr>
                <w:rStyle w:val="a9"/>
                <w:noProof/>
                <w:lang w:val="uk-UA"/>
              </w:rPr>
              <w:t>РОЗДІЛ 2</w:t>
            </w:r>
            <w:r>
              <w:rPr>
                <w:rFonts w:asciiTheme="minorHAnsi" w:eastAsiaTheme="minorEastAsia" w:hAnsiTheme="minorHAnsi" w:cstheme="minorBidi"/>
                <w:noProof/>
                <w:sz w:val="22"/>
                <w:szCs w:val="22"/>
              </w:rPr>
              <w:tab/>
            </w:r>
            <w:r w:rsidRPr="00AA0DFA">
              <w:rPr>
                <w:rStyle w:val="a9"/>
                <w:noProof/>
                <w:lang w:val="uk-UA"/>
              </w:rPr>
              <w:t>ПРОЕКТУВАННЯ ТА РОЗРОБКА ПРОГРАМНОГО ЗАБЕЗПЕЧЕННЯ</w:t>
            </w:r>
            <w:r>
              <w:rPr>
                <w:noProof/>
                <w:webHidden/>
              </w:rPr>
              <w:tab/>
            </w:r>
            <w:r>
              <w:rPr>
                <w:noProof/>
                <w:webHidden/>
              </w:rPr>
              <w:fldChar w:fldCharType="begin"/>
            </w:r>
            <w:r>
              <w:rPr>
                <w:noProof/>
                <w:webHidden/>
              </w:rPr>
              <w:instrText xml:space="preserve"> PAGEREF _Toc42678984 \h </w:instrText>
            </w:r>
            <w:r>
              <w:rPr>
                <w:noProof/>
                <w:webHidden/>
              </w:rPr>
            </w:r>
            <w:r>
              <w:rPr>
                <w:noProof/>
                <w:webHidden/>
              </w:rPr>
              <w:fldChar w:fldCharType="separate"/>
            </w:r>
            <w:r>
              <w:rPr>
                <w:noProof/>
                <w:webHidden/>
              </w:rPr>
              <w:t>16</w:t>
            </w:r>
            <w:r>
              <w:rPr>
                <w:noProof/>
                <w:webHidden/>
              </w:rPr>
              <w:fldChar w:fldCharType="end"/>
            </w:r>
          </w:hyperlink>
        </w:p>
        <w:p w14:paraId="4A5BC33E" w14:textId="27817DB2" w:rsidR="00F84AC7" w:rsidRDefault="00F84AC7">
          <w:pPr>
            <w:pStyle w:val="22"/>
            <w:tabs>
              <w:tab w:val="left" w:pos="880"/>
            </w:tabs>
            <w:rPr>
              <w:rFonts w:asciiTheme="minorHAnsi" w:eastAsiaTheme="minorEastAsia" w:hAnsiTheme="minorHAnsi" w:cstheme="minorBidi"/>
              <w:noProof/>
              <w:sz w:val="22"/>
              <w:szCs w:val="22"/>
            </w:rPr>
          </w:pPr>
          <w:hyperlink w:anchor="_Toc42678985" w:history="1">
            <w:r w:rsidRPr="00AA0DFA">
              <w:rPr>
                <w:rStyle w:val="a9"/>
                <w:noProof/>
              </w:rPr>
              <w:t>2.1</w:t>
            </w:r>
            <w:r>
              <w:rPr>
                <w:rFonts w:asciiTheme="minorHAnsi" w:eastAsiaTheme="minorEastAsia" w:hAnsiTheme="minorHAnsi" w:cstheme="minorBidi"/>
                <w:noProof/>
                <w:sz w:val="22"/>
                <w:szCs w:val="22"/>
              </w:rPr>
              <w:tab/>
            </w:r>
            <w:r w:rsidRPr="00AA0DFA">
              <w:rPr>
                <w:rStyle w:val="a9"/>
                <w:noProof/>
              </w:rPr>
              <w:t>Проектування загального алгоритму роботи програми</w:t>
            </w:r>
            <w:r>
              <w:rPr>
                <w:noProof/>
                <w:webHidden/>
              </w:rPr>
              <w:tab/>
            </w:r>
            <w:r>
              <w:rPr>
                <w:noProof/>
                <w:webHidden/>
              </w:rPr>
              <w:fldChar w:fldCharType="begin"/>
            </w:r>
            <w:r>
              <w:rPr>
                <w:noProof/>
                <w:webHidden/>
              </w:rPr>
              <w:instrText xml:space="preserve"> PAGEREF _Toc42678985 \h </w:instrText>
            </w:r>
            <w:r>
              <w:rPr>
                <w:noProof/>
                <w:webHidden/>
              </w:rPr>
            </w:r>
            <w:r>
              <w:rPr>
                <w:noProof/>
                <w:webHidden/>
              </w:rPr>
              <w:fldChar w:fldCharType="separate"/>
            </w:r>
            <w:r>
              <w:rPr>
                <w:noProof/>
                <w:webHidden/>
              </w:rPr>
              <w:t>16</w:t>
            </w:r>
            <w:r>
              <w:rPr>
                <w:noProof/>
                <w:webHidden/>
              </w:rPr>
              <w:fldChar w:fldCharType="end"/>
            </w:r>
          </w:hyperlink>
        </w:p>
        <w:p w14:paraId="3D5E112B" w14:textId="0C83DDEE" w:rsidR="00F84AC7" w:rsidRDefault="00F84AC7">
          <w:pPr>
            <w:pStyle w:val="22"/>
            <w:tabs>
              <w:tab w:val="left" w:pos="880"/>
            </w:tabs>
            <w:rPr>
              <w:rFonts w:asciiTheme="minorHAnsi" w:eastAsiaTheme="minorEastAsia" w:hAnsiTheme="minorHAnsi" w:cstheme="minorBidi"/>
              <w:noProof/>
              <w:sz w:val="22"/>
              <w:szCs w:val="22"/>
            </w:rPr>
          </w:pPr>
          <w:hyperlink w:anchor="_Toc42678986" w:history="1">
            <w:r w:rsidRPr="00AA0DFA">
              <w:rPr>
                <w:rStyle w:val="a9"/>
                <w:noProof/>
                <w:lang w:val="uk-UA"/>
              </w:rPr>
              <w:t>2.2</w:t>
            </w:r>
            <w:r>
              <w:rPr>
                <w:rFonts w:asciiTheme="minorHAnsi" w:eastAsiaTheme="minorEastAsia" w:hAnsiTheme="minorHAnsi" w:cstheme="minorBidi"/>
                <w:noProof/>
                <w:sz w:val="22"/>
                <w:szCs w:val="22"/>
              </w:rPr>
              <w:tab/>
            </w:r>
            <w:r w:rsidRPr="00AA0DFA">
              <w:rPr>
                <w:rStyle w:val="a9"/>
                <w:noProof/>
              </w:rPr>
              <w:t>Розробка функціональних алгоритмів роботи програми</w:t>
            </w:r>
            <w:r>
              <w:rPr>
                <w:noProof/>
                <w:webHidden/>
              </w:rPr>
              <w:tab/>
            </w:r>
            <w:r>
              <w:rPr>
                <w:noProof/>
                <w:webHidden/>
              </w:rPr>
              <w:fldChar w:fldCharType="begin"/>
            </w:r>
            <w:r>
              <w:rPr>
                <w:noProof/>
                <w:webHidden/>
              </w:rPr>
              <w:instrText xml:space="preserve"> PAGEREF _Toc42678986 \h </w:instrText>
            </w:r>
            <w:r>
              <w:rPr>
                <w:noProof/>
                <w:webHidden/>
              </w:rPr>
            </w:r>
            <w:r>
              <w:rPr>
                <w:noProof/>
                <w:webHidden/>
              </w:rPr>
              <w:fldChar w:fldCharType="separate"/>
            </w:r>
            <w:r>
              <w:rPr>
                <w:noProof/>
                <w:webHidden/>
              </w:rPr>
              <w:t>18</w:t>
            </w:r>
            <w:r>
              <w:rPr>
                <w:noProof/>
                <w:webHidden/>
              </w:rPr>
              <w:fldChar w:fldCharType="end"/>
            </w:r>
          </w:hyperlink>
        </w:p>
        <w:p w14:paraId="5CC56AD2" w14:textId="54D47667" w:rsidR="00F84AC7" w:rsidRDefault="00F84AC7">
          <w:pPr>
            <w:pStyle w:val="22"/>
            <w:tabs>
              <w:tab w:val="left" w:pos="880"/>
            </w:tabs>
            <w:rPr>
              <w:rFonts w:asciiTheme="minorHAnsi" w:eastAsiaTheme="minorEastAsia" w:hAnsiTheme="minorHAnsi" w:cstheme="minorBidi"/>
              <w:noProof/>
              <w:sz w:val="22"/>
              <w:szCs w:val="22"/>
            </w:rPr>
          </w:pPr>
          <w:hyperlink w:anchor="_Toc42678987" w:history="1">
            <w:r w:rsidRPr="00AA0DFA">
              <w:rPr>
                <w:rStyle w:val="a9"/>
                <w:noProof/>
              </w:rPr>
              <w:t>2.3</w:t>
            </w:r>
            <w:r>
              <w:rPr>
                <w:rFonts w:asciiTheme="minorHAnsi" w:eastAsiaTheme="minorEastAsia" w:hAnsiTheme="minorHAnsi" w:cstheme="minorBidi"/>
                <w:noProof/>
                <w:sz w:val="22"/>
                <w:szCs w:val="22"/>
              </w:rPr>
              <w:tab/>
            </w:r>
            <w:r w:rsidRPr="00AA0DFA">
              <w:rPr>
                <w:rStyle w:val="a9"/>
                <w:noProof/>
              </w:rPr>
              <w:t>Розробка програмного забезпечення</w:t>
            </w:r>
            <w:r>
              <w:rPr>
                <w:noProof/>
                <w:webHidden/>
              </w:rPr>
              <w:tab/>
            </w:r>
            <w:r>
              <w:rPr>
                <w:noProof/>
                <w:webHidden/>
              </w:rPr>
              <w:fldChar w:fldCharType="begin"/>
            </w:r>
            <w:r>
              <w:rPr>
                <w:noProof/>
                <w:webHidden/>
              </w:rPr>
              <w:instrText xml:space="preserve"> PAGEREF _Toc42678987 \h </w:instrText>
            </w:r>
            <w:r>
              <w:rPr>
                <w:noProof/>
                <w:webHidden/>
              </w:rPr>
            </w:r>
            <w:r>
              <w:rPr>
                <w:noProof/>
                <w:webHidden/>
              </w:rPr>
              <w:fldChar w:fldCharType="separate"/>
            </w:r>
            <w:r>
              <w:rPr>
                <w:noProof/>
                <w:webHidden/>
              </w:rPr>
              <w:t>30</w:t>
            </w:r>
            <w:r>
              <w:rPr>
                <w:noProof/>
                <w:webHidden/>
              </w:rPr>
              <w:fldChar w:fldCharType="end"/>
            </w:r>
          </w:hyperlink>
        </w:p>
        <w:p w14:paraId="1C9FF014" w14:textId="26768FD9" w:rsidR="00F84AC7" w:rsidRDefault="00F84AC7">
          <w:pPr>
            <w:pStyle w:val="13"/>
            <w:tabs>
              <w:tab w:val="left" w:pos="1440"/>
            </w:tabs>
            <w:rPr>
              <w:rFonts w:asciiTheme="minorHAnsi" w:eastAsiaTheme="minorEastAsia" w:hAnsiTheme="minorHAnsi" w:cstheme="minorBidi"/>
              <w:noProof/>
              <w:sz w:val="22"/>
              <w:szCs w:val="22"/>
            </w:rPr>
          </w:pPr>
          <w:hyperlink w:anchor="_Toc42678988" w:history="1">
            <w:r w:rsidRPr="00AA0DFA">
              <w:rPr>
                <w:rStyle w:val="a9"/>
                <w:noProof/>
                <w:lang w:val="uk-UA"/>
              </w:rPr>
              <w:t>РОЗДІЛ 3</w:t>
            </w:r>
            <w:r>
              <w:rPr>
                <w:rFonts w:asciiTheme="minorHAnsi" w:eastAsiaTheme="minorEastAsia" w:hAnsiTheme="minorHAnsi" w:cstheme="minorBidi"/>
                <w:noProof/>
                <w:sz w:val="22"/>
                <w:szCs w:val="22"/>
              </w:rPr>
              <w:tab/>
            </w:r>
            <w:r w:rsidRPr="00AA0DFA">
              <w:rPr>
                <w:rStyle w:val="a9"/>
                <w:noProof/>
                <w:lang w:val="uk-UA"/>
              </w:rPr>
              <w:t>ОПИС РОБОТИ З ПРОГРАМНИМ ДОДАТКОМ ТА ЙОГО ТЕСТУВАННЯ</w:t>
            </w:r>
            <w:r>
              <w:rPr>
                <w:noProof/>
                <w:webHidden/>
              </w:rPr>
              <w:tab/>
            </w:r>
            <w:r>
              <w:rPr>
                <w:noProof/>
                <w:webHidden/>
              </w:rPr>
              <w:fldChar w:fldCharType="begin"/>
            </w:r>
            <w:r>
              <w:rPr>
                <w:noProof/>
                <w:webHidden/>
              </w:rPr>
              <w:instrText xml:space="preserve"> PAGEREF _Toc42678988 \h </w:instrText>
            </w:r>
            <w:r>
              <w:rPr>
                <w:noProof/>
                <w:webHidden/>
              </w:rPr>
            </w:r>
            <w:r>
              <w:rPr>
                <w:noProof/>
                <w:webHidden/>
              </w:rPr>
              <w:fldChar w:fldCharType="separate"/>
            </w:r>
            <w:r>
              <w:rPr>
                <w:noProof/>
                <w:webHidden/>
              </w:rPr>
              <w:t>39</w:t>
            </w:r>
            <w:r>
              <w:rPr>
                <w:noProof/>
                <w:webHidden/>
              </w:rPr>
              <w:fldChar w:fldCharType="end"/>
            </w:r>
          </w:hyperlink>
        </w:p>
        <w:p w14:paraId="3EC9F76C" w14:textId="7B12FF17" w:rsidR="00F84AC7" w:rsidRDefault="00F84AC7">
          <w:pPr>
            <w:pStyle w:val="22"/>
            <w:tabs>
              <w:tab w:val="left" w:pos="880"/>
            </w:tabs>
            <w:rPr>
              <w:rFonts w:asciiTheme="minorHAnsi" w:eastAsiaTheme="minorEastAsia" w:hAnsiTheme="minorHAnsi" w:cstheme="minorBidi"/>
              <w:noProof/>
              <w:sz w:val="22"/>
              <w:szCs w:val="22"/>
            </w:rPr>
          </w:pPr>
          <w:hyperlink w:anchor="_Toc42678989" w:history="1">
            <w:r w:rsidRPr="00AA0DFA">
              <w:rPr>
                <w:rStyle w:val="a9"/>
                <w:noProof/>
                <w:lang w:val="uk-UA"/>
              </w:rPr>
              <w:t>3.1</w:t>
            </w:r>
            <w:r>
              <w:rPr>
                <w:rFonts w:asciiTheme="minorHAnsi" w:eastAsiaTheme="minorEastAsia" w:hAnsiTheme="minorHAnsi" w:cstheme="minorBidi"/>
                <w:noProof/>
                <w:sz w:val="22"/>
                <w:szCs w:val="22"/>
              </w:rPr>
              <w:tab/>
            </w:r>
            <w:r w:rsidRPr="00AA0DFA">
              <w:rPr>
                <w:rStyle w:val="a9"/>
                <w:noProof/>
                <w:lang w:val="uk-UA"/>
              </w:rPr>
              <w:t>Опис роботи з програмним додатком</w:t>
            </w:r>
            <w:r>
              <w:rPr>
                <w:noProof/>
                <w:webHidden/>
              </w:rPr>
              <w:tab/>
            </w:r>
            <w:r>
              <w:rPr>
                <w:noProof/>
                <w:webHidden/>
              </w:rPr>
              <w:fldChar w:fldCharType="begin"/>
            </w:r>
            <w:r>
              <w:rPr>
                <w:noProof/>
                <w:webHidden/>
              </w:rPr>
              <w:instrText xml:space="preserve"> PAGEREF _Toc42678989 \h </w:instrText>
            </w:r>
            <w:r>
              <w:rPr>
                <w:noProof/>
                <w:webHidden/>
              </w:rPr>
            </w:r>
            <w:r>
              <w:rPr>
                <w:noProof/>
                <w:webHidden/>
              </w:rPr>
              <w:fldChar w:fldCharType="separate"/>
            </w:r>
            <w:r>
              <w:rPr>
                <w:noProof/>
                <w:webHidden/>
              </w:rPr>
              <w:t>39</w:t>
            </w:r>
            <w:r>
              <w:rPr>
                <w:noProof/>
                <w:webHidden/>
              </w:rPr>
              <w:fldChar w:fldCharType="end"/>
            </w:r>
          </w:hyperlink>
        </w:p>
        <w:p w14:paraId="6525C100" w14:textId="12F11B36" w:rsidR="00F84AC7" w:rsidRDefault="00F84AC7">
          <w:pPr>
            <w:pStyle w:val="22"/>
            <w:tabs>
              <w:tab w:val="left" w:pos="880"/>
            </w:tabs>
            <w:rPr>
              <w:rFonts w:asciiTheme="minorHAnsi" w:eastAsiaTheme="minorEastAsia" w:hAnsiTheme="minorHAnsi" w:cstheme="minorBidi"/>
              <w:noProof/>
              <w:sz w:val="22"/>
              <w:szCs w:val="22"/>
            </w:rPr>
          </w:pPr>
          <w:hyperlink w:anchor="_Toc42678990" w:history="1">
            <w:r w:rsidRPr="00AA0DFA">
              <w:rPr>
                <w:rStyle w:val="a9"/>
                <w:noProof/>
                <w:lang w:val="uk-UA"/>
              </w:rPr>
              <w:t>3.2</w:t>
            </w:r>
            <w:r>
              <w:rPr>
                <w:rFonts w:asciiTheme="minorHAnsi" w:eastAsiaTheme="minorEastAsia" w:hAnsiTheme="minorHAnsi" w:cstheme="minorBidi"/>
                <w:noProof/>
                <w:sz w:val="22"/>
                <w:szCs w:val="22"/>
              </w:rPr>
              <w:tab/>
            </w:r>
            <w:r w:rsidRPr="00AA0DFA">
              <w:rPr>
                <w:rStyle w:val="a9"/>
                <w:noProof/>
                <w:lang w:val="uk-UA"/>
              </w:rPr>
              <w:t>Тестування роботи програмного забезпечення</w:t>
            </w:r>
            <w:r>
              <w:rPr>
                <w:noProof/>
                <w:webHidden/>
              </w:rPr>
              <w:tab/>
            </w:r>
            <w:r>
              <w:rPr>
                <w:noProof/>
                <w:webHidden/>
              </w:rPr>
              <w:fldChar w:fldCharType="begin"/>
            </w:r>
            <w:r>
              <w:rPr>
                <w:noProof/>
                <w:webHidden/>
              </w:rPr>
              <w:instrText xml:space="preserve"> PAGEREF _Toc42678990 \h </w:instrText>
            </w:r>
            <w:r>
              <w:rPr>
                <w:noProof/>
                <w:webHidden/>
              </w:rPr>
            </w:r>
            <w:r>
              <w:rPr>
                <w:noProof/>
                <w:webHidden/>
              </w:rPr>
              <w:fldChar w:fldCharType="separate"/>
            </w:r>
            <w:r>
              <w:rPr>
                <w:noProof/>
                <w:webHidden/>
              </w:rPr>
              <w:t>53</w:t>
            </w:r>
            <w:r>
              <w:rPr>
                <w:noProof/>
                <w:webHidden/>
              </w:rPr>
              <w:fldChar w:fldCharType="end"/>
            </w:r>
          </w:hyperlink>
        </w:p>
        <w:p w14:paraId="746A03E0" w14:textId="671241AE" w:rsidR="00F84AC7" w:rsidRDefault="00F84AC7">
          <w:pPr>
            <w:pStyle w:val="13"/>
            <w:rPr>
              <w:rFonts w:asciiTheme="minorHAnsi" w:eastAsiaTheme="minorEastAsia" w:hAnsiTheme="minorHAnsi" w:cstheme="minorBidi"/>
              <w:noProof/>
              <w:sz w:val="22"/>
              <w:szCs w:val="22"/>
            </w:rPr>
          </w:pPr>
          <w:hyperlink w:anchor="_Toc42678991" w:history="1">
            <w:r w:rsidRPr="00AA0DFA">
              <w:rPr>
                <w:rStyle w:val="a9"/>
                <w:noProof/>
                <w:lang w:val="uk-UA"/>
              </w:rPr>
              <w:t>ВИСНОВКИ</w:t>
            </w:r>
            <w:r>
              <w:rPr>
                <w:noProof/>
                <w:webHidden/>
              </w:rPr>
              <w:tab/>
            </w:r>
            <w:r>
              <w:rPr>
                <w:noProof/>
                <w:webHidden/>
              </w:rPr>
              <w:fldChar w:fldCharType="begin"/>
            </w:r>
            <w:r>
              <w:rPr>
                <w:noProof/>
                <w:webHidden/>
              </w:rPr>
              <w:instrText xml:space="preserve"> PAGEREF _Toc42678991 \h </w:instrText>
            </w:r>
            <w:r>
              <w:rPr>
                <w:noProof/>
                <w:webHidden/>
              </w:rPr>
            </w:r>
            <w:r>
              <w:rPr>
                <w:noProof/>
                <w:webHidden/>
              </w:rPr>
              <w:fldChar w:fldCharType="separate"/>
            </w:r>
            <w:r>
              <w:rPr>
                <w:noProof/>
                <w:webHidden/>
              </w:rPr>
              <w:t>54</w:t>
            </w:r>
            <w:r>
              <w:rPr>
                <w:noProof/>
                <w:webHidden/>
              </w:rPr>
              <w:fldChar w:fldCharType="end"/>
            </w:r>
          </w:hyperlink>
        </w:p>
        <w:p w14:paraId="22239147" w14:textId="12569C09" w:rsidR="00F84AC7" w:rsidRDefault="00F84AC7">
          <w:pPr>
            <w:pStyle w:val="13"/>
            <w:rPr>
              <w:rFonts w:asciiTheme="minorHAnsi" w:eastAsiaTheme="minorEastAsia" w:hAnsiTheme="minorHAnsi" w:cstheme="minorBidi"/>
              <w:noProof/>
              <w:sz w:val="22"/>
              <w:szCs w:val="22"/>
            </w:rPr>
          </w:pPr>
          <w:hyperlink w:anchor="_Toc42678992" w:history="1">
            <w:r w:rsidRPr="00AA0DFA">
              <w:rPr>
                <w:rStyle w:val="a9"/>
                <w:noProof/>
                <w:lang w:val="uk-UA"/>
              </w:rPr>
              <w:t>СПИСОК ВИКОРИСТАНИХ ДЖЕРЕЛ</w:t>
            </w:r>
            <w:r>
              <w:rPr>
                <w:noProof/>
                <w:webHidden/>
              </w:rPr>
              <w:tab/>
            </w:r>
            <w:r>
              <w:rPr>
                <w:noProof/>
                <w:webHidden/>
              </w:rPr>
              <w:fldChar w:fldCharType="begin"/>
            </w:r>
            <w:r>
              <w:rPr>
                <w:noProof/>
                <w:webHidden/>
              </w:rPr>
              <w:instrText xml:space="preserve"> PAGEREF _Toc42678992 \h </w:instrText>
            </w:r>
            <w:r>
              <w:rPr>
                <w:noProof/>
                <w:webHidden/>
              </w:rPr>
            </w:r>
            <w:r>
              <w:rPr>
                <w:noProof/>
                <w:webHidden/>
              </w:rPr>
              <w:fldChar w:fldCharType="separate"/>
            </w:r>
            <w:r>
              <w:rPr>
                <w:noProof/>
                <w:webHidden/>
              </w:rPr>
              <w:t>55</w:t>
            </w:r>
            <w:r>
              <w:rPr>
                <w:noProof/>
                <w:webHidden/>
              </w:rPr>
              <w:fldChar w:fldCharType="end"/>
            </w:r>
          </w:hyperlink>
        </w:p>
        <w:p w14:paraId="49890FA8" w14:textId="7FE4F8DF" w:rsidR="00F84AC7" w:rsidRDefault="00F84AC7">
          <w:pPr>
            <w:pStyle w:val="13"/>
            <w:rPr>
              <w:rFonts w:asciiTheme="minorHAnsi" w:eastAsiaTheme="minorEastAsia" w:hAnsiTheme="minorHAnsi" w:cstheme="minorBidi"/>
              <w:noProof/>
              <w:sz w:val="22"/>
              <w:szCs w:val="22"/>
            </w:rPr>
          </w:pPr>
          <w:hyperlink w:anchor="_Toc42678993" w:history="1">
            <w:r w:rsidRPr="00AA0DFA">
              <w:rPr>
                <w:rStyle w:val="a9"/>
                <w:noProof/>
                <w:lang w:val="uk-UA"/>
              </w:rPr>
              <w:t>ДОДАТКИ</w:t>
            </w:r>
            <w:r>
              <w:rPr>
                <w:noProof/>
                <w:webHidden/>
              </w:rPr>
              <w:tab/>
            </w:r>
            <w:r>
              <w:rPr>
                <w:noProof/>
                <w:webHidden/>
              </w:rPr>
              <w:fldChar w:fldCharType="begin"/>
            </w:r>
            <w:r>
              <w:rPr>
                <w:noProof/>
                <w:webHidden/>
              </w:rPr>
              <w:instrText xml:space="preserve"> PAGEREF _Toc42678993 \h </w:instrText>
            </w:r>
            <w:r>
              <w:rPr>
                <w:noProof/>
                <w:webHidden/>
              </w:rPr>
            </w:r>
            <w:r>
              <w:rPr>
                <w:noProof/>
                <w:webHidden/>
              </w:rPr>
              <w:fldChar w:fldCharType="separate"/>
            </w:r>
            <w:r>
              <w:rPr>
                <w:noProof/>
                <w:webHidden/>
              </w:rPr>
              <w:t>56</w:t>
            </w:r>
            <w:r>
              <w:rPr>
                <w:noProof/>
                <w:webHidden/>
              </w:rPr>
              <w:fldChar w:fldCharType="end"/>
            </w:r>
          </w:hyperlink>
        </w:p>
        <w:p w14:paraId="2A2A8915" w14:textId="0C4CE04D" w:rsidR="00F84AC7" w:rsidRDefault="00F84AC7">
          <w:pPr>
            <w:pStyle w:val="22"/>
            <w:rPr>
              <w:rFonts w:asciiTheme="minorHAnsi" w:eastAsiaTheme="minorEastAsia" w:hAnsiTheme="minorHAnsi" w:cstheme="minorBidi"/>
              <w:noProof/>
              <w:sz w:val="22"/>
              <w:szCs w:val="22"/>
            </w:rPr>
          </w:pPr>
          <w:hyperlink w:anchor="_Toc42678994" w:history="1">
            <w:r w:rsidRPr="00AA0DFA">
              <w:rPr>
                <w:rStyle w:val="a9"/>
                <w:noProof/>
                <w:lang w:val="uk-UA"/>
              </w:rPr>
              <w:t>Додаток А</w:t>
            </w:r>
            <w:r>
              <w:rPr>
                <w:noProof/>
                <w:webHidden/>
              </w:rPr>
              <w:tab/>
            </w:r>
            <w:r>
              <w:rPr>
                <w:noProof/>
                <w:webHidden/>
              </w:rPr>
              <w:fldChar w:fldCharType="begin"/>
            </w:r>
            <w:r>
              <w:rPr>
                <w:noProof/>
                <w:webHidden/>
              </w:rPr>
              <w:instrText xml:space="preserve"> PAGEREF _Toc42678994 \h </w:instrText>
            </w:r>
            <w:r>
              <w:rPr>
                <w:noProof/>
                <w:webHidden/>
              </w:rPr>
            </w:r>
            <w:r>
              <w:rPr>
                <w:noProof/>
                <w:webHidden/>
              </w:rPr>
              <w:fldChar w:fldCharType="separate"/>
            </w:r>
            <w:r>
              <w:rPr>
                <w:noProof/>
                <w:webHidden/>
              </w:rPr>
              <w:t>57</w:t>
            </w:r>
            <w:r>
              <w:rPr>
                <w:noProof/>
                <w:webHidden/>
              </w:rPr>
              <w:fldChar w:fldCharType="end"/>
            </w:r>
          </w:hyperlink>
        </w:p>
        <w:p w14:paraId="3CD9B76E" w14:textId="11EB983C" w:rsidR="00F84AC7" w:rsidRDefault="00F84AC7">
          <w:pPr>
            <w:pStyle w:val="22"/>
            <w:rPr>
              <w:rFonts w:asciiTheme="minorHAnsi" w:eastAsiaTheme="minorEastAsia" w:hAnsiTheme="minorHAnsi" w:cstheme="minorBidi"/>
              <w:noProof/>
              <w:sz w:val="22"/>
              <w:szCs w:val="22"/>
            </w:rPr>
          </w:pPr>
          <w:hyperlink w:anchor="_Toc42678995" w:history="1">
            <w:r w:rsidRPr="00AA0DFA">
              <w:rPr>
                <w:rStyle w:val="a9"/>
                <w:noProof/>
              </w:rPr>
              <w:t>Додаток Б</w:t>
            </w:r>
            <w:r>
              <w:rPr>
                <w:noProof/>
                <w:webHidden/>
              </w:rPr>
              <w:tab/>
            </w:r>
            <w:r>
              <w:rPr>
                <w:noProof/>
                <w:webHidden/>
              </w:rPr>
              <w:fldChar w:fldCharType="begin"/>
            </w:r>
            <w:r>
              <w:rPr>
                <w:noProof/>
                <w:webHidden/>
              </w:rPr>
              <w:instrText xml:space="preserve"> PAGEREF _Toc42678995 \h </w:instrText>
            </w:r>
            <w:r>
              <w:rPr>
                <w:noProof/>
                <w:webHidden/>
              </w:rPr>
            </w:r>
            <w:r>
              <w:rPr>
                <w:noProof/>
                <w:webHidden/>
              </w:rPr>
              <w:fldChar w:fldCharType="separate"/>
            </w:r>
            <w:r>
              <w:rPr>
                <w:noProof/>
                <w:webHidden/>
              </w:rPr>
              <w:t>58</w:t>
            </w:r>
            <w:r>
              <w:rPr>
                <w:noProof/>
                <w:webHidden/>
              </w:rPr>
              <w:fldChar w:fldCharType="end"/>
            </w:r>
          </w:hyperlink>
        </w:p>
        <w:p w14:paraId="075ED7C6" w14:textId="6EBF9DD1" w:rsidR="00F84AC7" w:rsidRDefault="00F84AC7">
          <w:pPr>
            <w:pStyle w:val="22"/>
            <w:rPr>
              <w:rFonts w:asciiTheme="minorHAnsi" w:eastAsiaTheme="minorEastAsia" w:hAnsiTheme="minorHAnsi" w:cstheme="minorBidi"/>
              <w:noProof/>
              <w:sz w:val="22"/>
              <w:szCs w:val="22"/>
            </w:rPr>
          </w:pPr>
          <w:hyperlink w:anchor="_Toc42678996" w:history="1">
            <w:r w:rsidRPr="00AA0DFA">
              <w:rPr>
                <w:rStyle w:val="a9"/>
                <w:noProof/>
              </w:rPr>
              <w:t>Додаток В</w:t>
            </w:r>
            <w:r>
              <w:rPr>
                <w:noProof/>
                <w:webHidden/>
              </w:rPr>
              <w:tab/>
            </w:r>
            <w:r>
              <w:rPr>
                <w:noProof/>
                <w:webHidden/>
              </w:rPr>
              <w:fldChar w:fldCharType="begin"/>
            </w:r>
            <w:r>
              <w:rPr>
                <w:noProof/>
                <w:webHidden/>
              </w:rPr>
              <w:instrText xml:space="preserve"> PAGEREF _Toc42678996 \h </w:instrText>
            </w:r>
            <w:r>
              <w:rPr>
                <w:noProof/>
                <w:webHidden/>
              </w:rPr>
            </w:r>
            <w:r>
              <w:rPr>
                <w:noProof/>
                <w:webHidden/>
              </w:rPr>
              <w:fldChar w:fldCharType="separate"/>
            </w:r>
            <w:r>
              <w:rPr>
                <w:noProof/>
                <w:webHidden/>
              </w:rPr>
              <w:t>68</w:t>
            </w:r>
            <w:r>
              <w:rPr>
                <w:noProof/>
                <w:webHidden/>
              </w:rPr>
              <w:fldChar w:fldCharType="end"/>
            </w:r>
          </w:hyperlink>
        </w:p>
        <w:p w14:paraId="48074CBC" w14:textId="51C8238D" w:rsidR="005F4759" w:rsidRPr="00F84AC7" w:rsidRDefault="005F4759" w:rsidP="00F84AC7">
          <w:pPr>
            <w:pStyle w:val="13"/>
            <w:rPr>
              <w:rFonts w:asciiTheme="minorHAnsi" w:eastAsiaTheme="minorEastAsia" w:hAnsiTheme="minorHAnsi" w:cstheme="minorBidi"/>
              <w:noProof/>
              <w:szCs w:val="28"/>
              <w:lang w:val="uk-UA" w:eastAsia="en-US"/>
            </w:rPr>
          </w:pPr>
          <w:r w:rsidRPr="004D45D4">
            <w:rPr>
              <w:b/>
              <w:bCs/>
              <w:noProof/>
              <w:szCs w:val="28"/>
              <w:lang w:val="uk-UA"/>
            </w:rPr>
            <w:fldChar w:fldCharType="end"/>
          </w:r>
        </w:p>
      </w:sdtContent>
    </w:sdt>
    <w:p w14:paraId="52CDBE17" w14:textId="6325258B" w:rsidR="001614A4" w:rsidRDefault="001614A4" w:rsidP="001614A4">
      <w:pPr>
        <w:pStyle w:val="1"/>
        <w:numPr>
          <w:ilvl w:val="0"/>
          <w:numId w:val="0"/>
        </w:numPr>
        <w:rPr>
          <w:lang w:val="uk-UA"/>
        </w:rPr>
      </w:pPr>
      <w:bookmarkStart w:id="7" w:name="_Toc10087733"/>
      <w:bookmarkStart w:id="8" w:name="_Toc28187609"/>
      <w:bookmarkStart w:id="9" w:name="_Toc42678972"/>
      <w:r w:rsidRPr="004D45D4">
        <w:rPr>
          <w:lang w:val="uk-UA"/>
        </w:rPr>
        <w:lastRenderedPageBreak/>
        <w:t>Перелік умовних скорочень</w:t>
      </w:r>
      <w:bookmarkEnd w:id="9"/>
    </w:p>
    <w:p w14:paraId="231E246F" w14:textId="4985F603" w:rsidR="008928D3" w:rsidRPr="00C001AA" w:rsidRDefault="008928D3" w:rsidP="008928D3">
      <w:pPr>
        <w:pStyle w:val="11"/>
        <w:rPr>
          <w:lang w:val="en-US"/>
        </w:rPr>
      </w:pPr>
      <w:r>
        <w:t>CMS</w:t>
      </w:r>
      <w:r>
        <w:rPr>
          <w:lang w:val="en-US"/>
        </w:rPr>
        <w:t xml:space="preserve"> </w:t>
      </w:r>
      <w:r w:rsidR="0064092C">
        <w:rPr>
          <w:lang w:val="en-US"/>
        </w:rPr>
        <w:t xml:space="preserve">- </w:t>
      </w:r>
      <w:r>
        <w:rPr>
          <w:lang w:val="en-US"/>
        </w:rPr>
        <w:t>Content Management System</w:t>
      </w:r>
    </w:p>
    <w:p w14:paraId="11E51AF6" w14:textId="17EB908B" w:rsidR="007F1D61" w:rsidRDefault="00AE0814" w:rsidP="00791C98">
      <w:pPr>
        <w:pStyle w:val="11"/>
        <w:rPr>
          <w:lang w:val="en-US"/>
        </w:rPr>
      </w:pPr>
      <w:r>
        <w:rPr>
          <w:lang w:val="en-US"/>
        </w:rPr>
        <w:t>API -</w:t>
      </w:r>
      <w:r w:rsidR="0064092C">
        <w:rPr>
          <w:lang w:val="en-US"/>
        </w:rPr>
        <w:t xml:space="preserve"> </w:t>
      </w:r>
      <w:r>
        <w:rPr>
          <w:lang w:val="en-US"/>
        </w:rPr>
        <w:t>Application Programming Interface</w:t>
      </w:r>
    </w:p>
    <w:p w14:paraId="48D915AF" w14:textId="3CBD44F9" w:rsidR="0039767D" w:rsidRDefault="0039767D" w:rsidP="008928D3">
      <w:pPr>
        <w:pStyle w:val="11"/>
        <w:rPr>
          <w:lang w:val="en-US"/>
        </w:rPr>
      </w:pPr>
      <w:r>
        <w:rPr>
          <w:lang w:val="en-US"/>
        </w:rPr>
        <w:t>JSON – JavaScript Object Notation</w:t>
      </w:r>
    </w:p>
    <w:p w14:paraId="1FEC5F8A" w14:textId="68D826EE" w:rsidR="00C2737A" w:rsidRDefault="0039767D" w:rsidP="00791C98">
      <w:pPr>
        <w:pStyle w:val="11"/>
        <w:rPr>
          <w:lang w:val="en-US"/>
        </w:rPr>
      </w:pPr>
      <w:r>
        <w:rPr>
          <w:lang w:val="en-US"/>
        </w:rPr>
        <w:t>XML – Extensible Markup Language</w:t>
      </w:r>
    </w:p>
    <w:p w14:paraId="563CD86E" w14:textId="52D05922" w:rsidR="00C2737A" w:rsidRDefault="00C2737A" w:rsidP="008928D3">
      <w:pPr>
        <w:pStyle w:val="11"/>
        <w:rPr>
          <w:lang w:val="en-US"/>
        </w:rPr>
      </w:pPr>
      <w:r>
        <w:rPr>
          <w:lang w:val="en-US"/>
        </w:rPr>
        <w:t>ORM – Object Relational Mapping</w:t>
      </w:r>
    </w:p>
    <w:p w14:paraId="1DF861F1" w14:textId="1FE9A026" w:rsidR="0064092C" w:rsidRDefault="0064092C" w:rsidP="008928D3">
      <w:pPr>
        <w:pStyle w:val="11"/>
        <w:rPr>
          <w:lang w:val="en-US"/>
        </w:rPr>
      </w:pPr>
      <w:r>
        <w:rPr>
          <w:lang w:val="en-US"/>
        </w:rPr>
        <w:t>MVC – Model View Controller</w:t>
      </w:r>
    </w:p>
    <w:p w14:paraId="4915CCB4" w14:textId="233EC127" w:rsidR="00EC0D8B" w:rsidRDefault="0064092C" w:rsidP="009A0657">
      <w:pPr>
        <w:pStyle w:val="11"/>
        <w:rPr>
          <w:lang w:val="en-US"/>
        </w:rPr>
      </w:pPr>
      <w:r>
        <w:rPr>
          <w:lang w:val="en-US"/>
        </w:rPr>
        <w:t xml:space="preserve">JS </w:t>
      </w:r>
      <w:r w:rsidR="007F0543">
        <w:rPr>
          <w:lang w:val="en-US"/>
        </w:rPr>
        <w:t>–</w:t>
      </w:r>
      <w:r>
        <w:rPr>
          <w:lang w:val="en-US"/>
        </w:rPr>
        <w:t xml:space="preserve"> JavaScript</w:t>
      </w:r>
    </w:p>
    <w:p w14:paraId="6E46CFB7" w14:textId="753C1F21" w:rsidR="0042511C" w:rsidRDefault="008B7018" w:rsidP="009A0657">
      <w:pPr>
        <w:pStyle w:val="11"/>
        <w:rPr>
          <w:lang w:val="en-US"/>
        </w:rPr>
      </w:pPr>
      <w:r>
        <w:rPr>
          <w:lang w:val="en-US"/>
        </w:rPr>
        <w:t>HTML – Hyper Text Markup Language</w:t>
      </w:r>
    </w:p>
    <w:p w14:paraId="1F127DD3" w14:textId="77777777" w:rsidR="00EC0D8B" w:rsidRPr="00AE0814" w:rsidRDefault="00EC0D8B" w:rsidP="00EC0D8B">
      <w:pPr>
        <w:pStyle w:val="11"/>
        <w:ind w:firstLine="0"/>
        <w:rPr>
          <w:lang w:val="en-US"/>
        </w:rPr>
      </w:pPr>
    </w:p>
    <w:p w14:paraId="296B526D" w14:textId="78D089CB" w:rsidR="009F5B23" w:rsidRPr="004D45D4" w:rsidRDefault="00206605">
      <w:pPr>
        <w:pStyle w:val="1"/>
        <w:numPr>
          <w:ilvl w:val="0"/>
          <w:numId w:val="0"/>
        </w:numPr>
        <w:rPr>
          <w:lang w:val="uk-UA"/>
        </w:rPr>
      </w:pPr>
      <w:bookmarkStart w:id="10" w:name="_Toc42678973"/>
      <w:r w:rsidRPr="004D45D4">
        <w:rPr>
          <w:lang w:val="uk-UA"/>
        </w:rPr>
        <w:lastRenderedPageBreak/>
        <w:t>ВСТУП</w:t>
      </w:r>
      <w:bookmarkEnd w:id="7"/>
      <w:bookmarkEnd w:id="8"/>
      <w:bookmarkEnd w:id="10"/>
    </w:p>
    <w:p w14:paraId="7343307F" w14:textId="77777777" w:rsidR="004D45D4" w:rsidRPr="004D45D4" w:rsidRDefault="004D45D4" w:rsidP="004D45D4">
      <w:pPr>
        <w:rPr>
          <w:lang w:val="uk-UA" w:eastAsia="x-none"/>
        </w:rPr>
      </w:pPr>
    </w:p>
    <w:p w14:paraId="51530332" w14:textId="7706307B" w:rsidR="00722BE8" w:rsidRPr="00BC7D42" w:rsidRDefault="009F5B23" w:rsidP="005A7F59">
      <w:pPr>
        <w:pStyle w:val="11"/>
        <w:rPr>
          <w:lang w:val="ru-RU"/>
        </w:rPr>
      </w:pPr>
      <w:r w:rsidRPr="004D45D4">
        <w:rPr>
          <w:rStyle w:val="Char"/>
          <w:rPrChange w:id="11" w:author="Oleg Talaver" w:date="2019-12-12T09:01:00Z">
            <w:rPr>
              <w:b/>
            </w:rPr>
          </w:rPrChange>
        </w:rPr>
        <w:t>Актуальність теми:</w:t>
      </w:r>
      <w:r w:rsidR="00791C98">
        <w:rPr>
          <w:rStyle w:val="Char"/>
        </w:rPr>
        <w:t xml:space="preserve"> </w:t>
      </w:r>
      <w:r w:rsidR="00791C98">
        <w:rPr>
          <w:rStyle w:val="Char"/>
          <w:i w:val="0"/>
        </w:rPr>
        <w:t>людство майже з самого початку свого існування займалося спочатку рослинництвом, а згодом садівництвом. Час йшов і ця справа, як і все навколо нас, розвивалася</w:t>
      </w:r>
      <w:r w:rsidR="00681C1E">
        <w:rPr>
          <w:rStyle w:val="Char"/>
          <w:i w:val="0"/>
        </w:rPr>
        <w:t xml:space="preserve">: спочатку повільно, а потім, з настанням цифрової ери, дуже стрімко. І оскільки людям завжди буде потрібна їжа, тема садівництва та рослинництва буде завжди актуальною. Нині швидко розвивається як і велике фермерство, так і мале, домашнє, і для всього цього необхідні відповідні інструменти. Позаяк ми живемо в високотехнологічній ері, людям буде значно комфортніше замовити потрібне приладдя через інтернет та не витрачати купу часу для пошуку інструментарію в офлайн магазинах. З іншого боку, офлайн магазини можуть значно підвищити свій прибуток завдяки частковому переходу до продажу у всесвітній павутині. </w:t>
      </w:r>
      <w:r w:rsidR="00BC7D42">
        <w:rPr>
          <w:rStyle w:val="Char"/>
          <w:i w:val="0"/>
        </w:rPr>
        <w:t xml:space="preserve">Підсумовуючи все, що було сказано вище, можна сказати, що тема цього курсового проекту буде вічно актуальною. </w:t>
      </w:r>
    </w:p>
    <w:p w14:paraId="166BA42D" w14:textId="4837275F" w:rsidR="003F7E78" w:rsidRPr="004D45D4" w:rsidRDefault="003F7E78" w:rsidP="009F5B23">
      <w:pPr>
        <w:pStyle w:val="11"/>
        <w:rPr>
          <w:ins w:id="12" w:author="Oleg Talaver" w:date="2019-12-12T08:56:00Z"/>
        </w:rPr>
      </w:pPr>
      <w:r w:rsidRPr="004D45D4">
        <w:rPr>
          <w:rStyle w:val="Char"/>
          <w:rPrChange w:id="13" w:author="Oleg Talaver" w:date="2019-12-12T09:01:00Z">
            <w:rPr>
              <w:b/>
            </w:rPr>
          </w:rPrChange>
        </w:rPr>
        <w:t>Головна мета:</w:t>
      </w:r>
      <w:r w:rsidRPr="004D45D4">
        <w:t xml:space="preserve"> </w:t>
      </w:r>
      <w:r w:rsidR="0019593A">
        <w:t>дослідження особливостей проектування та реалізації системи адміністрування онлайн-магазину садівничих товарів</w:t>
      </w:r>
      <w:r w:rsidR="00BC7D42">
        <w:t>.</w:t>
      </w:r>
    </w:p>
    <w:p w14:paraId="3A861436" w14:textId="77777777" w:rsidR="003F7E78" w:rsidRPr="004D45D4" w:rsidDel="00E05E20" w:rsidRDefault="003F7E78">
      <w:pPr>
        <w:pStyle w:val="11"/>
        <w:rPr>
          <w:del w:id="14" w:author="Oleg Talaver" w:date="2019-12-12T08:56:00Z"/>
          <w:i/>
          <w:iCs/>
          <w:rPrChange w:id="15" w:author="Oleg Talaver" w:date="2019-12-12T09:03:00Z">
            <w:rPr>
              <w:del w:id="16" w:author="Oleg Talaver" w:date="2019-12-12T08:56:00Z"/>
              <w:sz w:val="28"/>
              <w:szCs w:val="28"/>
              <w:lang w:val="uk-UA" w:eastAsia="x-none"/>
            </w:rPr>
          </w:rPrChange>
        </w:rPr>
        <w:pPrChange w:id="17" w:author="Oleg Talaver" w:date="2019-12-12T09:03:00Z">
          <w:pPr>
            <w:spacing w:line="360" w:lineRule="auto"/>
            <w:ind w:firstLine="360"/>
            <w:jc w:val="both"/>
          </w:pPr>
        </w:pPrChange>
      </w:pPr>
      <w:del w:id="18" w:author="Oleg Talaver" w:date="2019-12-12T08:56:00Z">
        <w:r w:rsidRPr="004D45D4" w:rsidDel="00E05E20">
          <w:rPr>
            <w:i/>
            <w:iCs/>
            <w:rPrChange w:id="19" w:author="Oleg Talaver" w:date="2019-12-12T09:03:00Z">
              <w:rPr>
                <w:sz w:val="28"/>
                <w:szCs w:val="28"/>
                <w:lang w:val="uk-UA" w:eastAsia="x-none"/>
              </w:rPr>
            </w:rPrChange>
          </w:rPr>
          <w:delText>в цьому курсовому проекті будемо використовувати методологію ООП, а саме попрацюємо з класами, об’єктами класів. На основі об’єктів будемо нарощувати програмний функціонал. Про що обов’язково потрібно сказати: ні функціональні мови програмування, ні те ж ООП, не є чимось новим, так само як і багато інших «нові підходи», знову стали популярними останні роки. Багато з них беруть початок в 60-х роках, коли програмістів було мало, і прийшли вони, в основному, з середовища математиків і фізиків. Тоді було легко винаходити нове, і це швидко підхоплювалося допитливими умами, розвивалося і застосовувалося. Зараз кількість програмістів значно зросла, і як наслідок, рівень середнього програміста став значно нижче. Саме тому, що вже завоювала популярність, нескладна концепція об'єктного проектування як і раніше залишається такою поширеною. Кілька слів на захист ООП,  по-перше, це працює. Так чи інакше, програмісти навчилися розуміти один-одного, будувати складні системи і створювати абстракції за допомогою патернів. Безліч коду написано і протестовано. Це те, що робить ООП актуальним ще довгий час, особливо для вирішення класичних задач. Але якщо ми говоримо про тривіальні завдання, потрібно постійно застосовувати нові підходи. Більш того розуміння підходів функціонального програмування, алгоритмів, пристрої компіляторів-інтерпретаторів дають програмісту незаперечні переваги для написання якісного і гнучкого коду.</w:delText>
        </w:r>
      </w:del>
    </w:p>
    <w:p w14:paraId="44C2287E" w14:textId="252C915E" w:rsidR="003F7E78" w:rsidRPr="004D45D4" w:rsidRDefault="003F7E78">
      <w:pPr>
        <w:pStyle w:val="11"/>
        <w:pPrChange w:id="20" w:author="Oleg Talaver" w:date="2019-12-12T09:03:00Z">
          <w:pPr>
            <w:spacing w:line="360" w:lineRule="auto"/>
            <w:ind w:firstLine="360"/>
            <w:jc w:val="both"/>
          </w:pPr>
        </w:pPrChange>
      </w:pPr>
      <w:r w:rsidRPr="004D45D4">
        <w:rPr>
          <w:i/>
          <w:iCs/>
          <w:rPrChange w:id="21" w:author="Oleg Talaver" w:date="2019-12-12T09:03:00Z">
            <w:rPr>
              <w:b/>
            </w:rPr>
          </w:rPrChange>
        </w:rPr>
        <w:t>Об’єкт дослідження:</w:t>
      </w:r>
      <w:r w:rsidRPr="004D45D4">
        <w:t xml:space="preserve"> </w:t>
      </w:r>
      <w:r w:rsidR="0019593A">
        <w:t xml:space="preserve">методи та засоби розробки </w:t>
      </w:r>
      <w:r w:rsidR="0019593A">
        <w:rPr>
          <w:lang w:val="en-US"/>
        </w:rPr>
        <w:t>CMS</w:t>
      </w:r>
      <w:r w:rsidR="0019593A" w:rsidRPr="0019593A">
        <w:rPr>
          <w:lang w:val="ru-RU"/>
        </w:rPr>
        <w:t xml:space="preserve"> </w:t>
      </w:r>
      <w:r w:rsidR="0019593A">
        <w:t>для інтернет-магазину садівничих товарів</w:t>
      </w:r>
      <w:del w:id="22" w:author="Oleg Talaver" w:date="2019-12-12T09:11:00Z">
        <w:r w:rsidRPr="004D45D4" w:rsidDel="00A45D0A">
          <w:rPr>
            <w:rStyle w:val="12"/>
            <w:rPrChange w:id="23" w:author="Oleg Talaver" w:date="2019-12-12T09:01:00Z">
              <w:rPr/>
            </w:rPrChange>
          </w:rPr>
          <w:delText>алгоритми підключення декількох користувачів до сервера з можливістю передачі даних.</w:delText>
        </w:r>
      </w:del>
    </w:p>
    <w:p w14:paraId="6798518C" w14:textId="4605D50C" w:rsidR="003F7E78" w:rsidRPr="004D45D4" w:rsidRDefault="003F7E78">
      <w:pPr>
        <w:pStyle w:val="11"/>
        <w:pPrChange w:id="24" w:author="Oleg Talaver" w:date="2019-12-12T09:03:00Z">
          <w:pPr>
            <w:spacing w:line="360" w:lineRule="auto"/>
            <w:ind w:firstLine="360"/>
          </w:pPr>
        </w:pPrChange>
      </w:pPr>
      <w:r w:rsidRPr="004D45D4">
        <w:rPr>
          <w:i/>
          <w:iCs/>
          <w:rPrChange w:id="25" w:author="Oleg Talaver" w:date="2019-12-12T09:03:00Z">
            <w:rPr>
              <w:b/>
            </w:rPr>
          </w:rPrChange>
        </w:rPr>
        <w:t>Предмет дослідження:</w:t>
      </w:r>
      <w:r w:rsidRPr="004D45D4">
        <w:t xml:space="preserve"> </w:t>
      </w:r>
      <w:r w:rsidR="0019593A">
        <w:t>використання веб-технологій для реалізації системи керування контентом</w:t>
      </w:r>
      <w:ins w:id="26" w:author="Oleg Talaver" w:date="2019-12-12T09:16:00Z">
        <w:r w:rsidRPr="004D45D4">
          <w:t>.</w:t>
        </w:r>
      </w:ins>
      <w:del w:id="27" w:author="Oleg Talaver" w:date="2019-12-12T09:13:00Z">
        <w:r w:rsidRPr="004D45D4" w:rsidDel="00A45D0A">
          <w:delText>використання веб-технологій для підключення та обміну повідомленнями між клієнтами та сервером.</w:delText>
        </w:r>
      </w:del>
    </w:p>
    <w:p w14:paraId="392944BA" w14:textId="77777777" w:rsidR="003F7E78" w:rsidRPr="004D45D4" w:rsidRDefault="003F7E78" w:rsidP="003F7E78">
      <w:pPr>
        <w:rPr>
          <w:lang w:val="uk-UA" w:eastAsia="x-none"/>
        </w:rPr>
      </w:pPr>
    </w:p>
    <w:p w14:paraId="39DA4738" w14:textId="1F62C745" w:rsidR="00206605" w:rsidRPr="004D45D4" w:rsidRDefault="00206605" w:rsidP="005F4759">
      <w:pPr>
        <w:pStyle w:val="1"/>
        <w:rPr>
          <w:lang w:val="uk-UA"/>
        </w:rPr>
      </w:pPr>
      <w:bookmarkStart w:id="28" w:name="_Toc10087734"/>
      <w:bookmarkStart w:id="29" w:name="_Toc42678974"/>
      <w:r w:rsidRPr="004D45D4">
        <w:rPr>
          <w:lang w:val="uk-UA"/>
        </w:rPr>
        <w:lastRenderedPageBreak/>
        <w:t>АНАЛІЗ ПРОБЛЕМАТИКИ, МЕТОДІВ ТА ЗАСОБІВ ВИРІШЕННЯ ЗАДАЧІ</w:t>
      </w:r>
      <w:bookmarkEnd w:id="28"/>
      <w:bookmarkEnd w:id="29"/>
    </w:p>
    <w:p w14:paraId="2B8370F8" w14:textId="31084E8B" w:rsidR="004D45D4" w:rsidRPr="004D45D4" w:rsidRDefault="004D45D4" w:rsidP="004D45D4">
      <w:pPr>
        <w:pStyle w:val="20"/>
        <w:rPr>
          <w:lang w:val="uk-UA"/>
        </w:rPr>
      </w:pPr>
      <w:bookmarkStart w:id="30" w:name="_Toc42678975"/>
      <w:r w:rsidRPr="004D45D4">
        <w:rPr>
          <w:lang w:val="uk-UA"/>
        </w:rPr>
        <w:t>Аналіз задачі, засобів та методів її вирішення</w:t>
      </w:r>
      <w:bookmarkEnd w:id="30"/>
    </w:p>
    <w:p w14:paraId="52FEC58E" w14:textId="77777777" w:rsidR="008928D3" w:rsidRPr="004D45D4" w:rsidRDefault="008928D3" w:rsidP="004D45D4">
      <w:pPr>
        <w:rPr>
          <w:lang w:val="uk-UA" w:eastAsia="x-none"/>
        </w:rPr>
      </w:pPr>
    </w:p>
    <w:p w14:paraId="00C0F96C" w14:textId="77777777" w:rsidR="00FA6653" w:rsidRDefault="00FA6653" w:rsidP="00FA6653">
      <w:pPr>
        <w:pStyle w:val="11"/>
      </w:pPr>
      <w:r>
        <w:t>Метою цього курсового проекту є написання інтернет-магазину садівничих товарів. Загалом це завдання є досі складним та комплексним, а отже буде доцільним розділити його на три основні частини:</w:t>
      </w:r>
    </w:p>
    <w:p w14:paraId="36FDEC1F" w14:textId="38B3920F" w:rsidR="00FA6653" w:rsidRDefault="00FA6653" w:rsidP="00FA6653">
      <w:pPr>
        <w:pStyle w:val="11"/>
      </w:pPr>
      <w:r>
        <w:rPr>
          <w:i/>
          <w:iCs/>
        </w:rPr>
        <w:t xml:space="preserve"> </w:t>
      </w:r>
      <w:r w:rsidR="00F00697">
        <w:rPr>
          <w:i/>
          <w:iCs/>
        </w:rPr>
        <w:t>Серверна частина</w:t>
      </w:r>
      <w:r w:rsidR="008928D3" w:rsidRPr="00425641">
        <w:rPr>
          <w:i/>
          <w:iCs/>
        </w:rPr>
        <w:t xml:space="preserve"> (</w:t>
      </w:r>
      <w:r w:rsidR="008928D3" w:rsidRPr="00425641">
        <w:rPr>
          <w:i/>
          <w:iCs/>
          <w:lang w:val="en-US"/>
        </w:rPr>
        <w:t>Back</w:t>
      </w:r>
      <w:r>
        <w:rPr>
          <w:i/>
          <w:iCs/>
          <w:lang w:val="ru-RU"/>
        </w:rPr>
        <w:t>-</w:t>
      </w:r>
      <w:r w:rsidR="008928D3" w:rsidRPr="00425641">
        <w:rPr>
          <w:i/>
          <w:iCs/>
          <w:lang w:val="en-US"/>
        </w:rPr>
        <w:t>end</w:t>
      </w:r>
      <w:r w:rsidR="008928D3" w:rsidRPr="00425641">
        <w:rPr>
          <w:i/>
          <w:iCs/>
        </w:rPr>
        <w:t>)</w:t>
      </w:r>
      <w:r w:rsidR="008928D3" w:rsidRPr="009A0657">
        <w:rPr>
          <w:lang w:val="ru-RU"/>
        </w:rPr>
        <w:t xml:space="preserve"> –</w:t>
      </w:r>
      <w:r w:rsidR="008928D3">
        <w:t xml:space="preserve"> </w:t>
      </w:r>
      <w:r>
        <w:t>частина веб-сайту, де буде відбуватися основна робота, непомітна для користувача.</w:t>
      </w:r>
    </w:p>
    <w:p w14:paraId="64167EC6" w14:textId="1AB7C023" w:rsidR="008928D3" w:rsidRDefault="00FA6653" w:rsidP="00FA6653">
      <w:pPr>
        <w:pStyle w:val="11"/>
      </w:pPr>
      <w:r>
        <w:rPr>
          <w:i/>
          <w:iCs/>
        </w:rPr>
        <w:t xml:space="preserve"> </w:t>
      </w:r>
      <w:r w:rsidR="00F00697">
        <w:rPr>
          <w:i/>
          <w:iCs/>
        </w:rPr>
        <w:t xml:space="preserve">Зовнішній інтерфейс </w:t>
      </w:r>
      <w:r w:rsidR="008928D3" w:rsidRPr="00425641">
        <w:rPr>
          <w:i/>
          <w:iCs/>
        </w:rPr>
        <w:t>(</w:t>
      </w:r>
      <w:r w:rsidR="008928D3" w:rsidRPr="00425641">
        <w:rPr>
          <w:i/>
          <w:iCs/>
          <w:lang w:val="en-US"/>
        </w:rPr>
        <w:t>Front</w:t>
      </w:r>
      <w:r>
        <w:rPr>
          <w:i/>
          <w:iCs/>
        </w:rPr>
        <w:t>-</w:t>
      </w:r>
      <w:r w:rsidR="008928D3" w:rsidRPr="00425641">
        <w:rPr>
          <w:i/>
          <w:iCs/>
          <w:lang w:val="en-US"/>
        </w:rPr>
        <w:t>end</w:t>
      </w:r>
      <w:r w:rsidR="008928D3" w:rsidRPr="00425641">
        <w:rPr>
          <w:i/>
          <w:iCs/>
        </w:rPr>
        <w:t>)</w:t>
      </w:r>
      <w:r w:rsidR="008928D3">
        <w:t xml:space="preserve"> – </w:t>
      </w:r>
      <w:r>
        <w:t>частина веб-сайту, з якою працює користувач</w:t>
      </w:r>
      <w:r w:rsidR="008928D3">
        <w:t>.</w:t>
      </w:r>
    </w:p>
    <w:p w14:paraId="5AD533BE" w14:textId="70338A62" w:rsidR="00F00697" w:rsidRDefault="00F00697" w:rsidP="00CE656C">
      <w:pPr>
        <w:pStyle w:val="11"/>
        <w:numPr>
          <w:ilvl w:val="0"/>
          <w:numId w:val="13"/>
        </w:numPr>
        <w:ind w:hanging="357"/>
      </w:pPr>
      <w:r>
        <w:rPr>
          <w:i/>
          <w:iCs/>
        </w:rPr>
        <w:t>Система керування вмістом</w:t>
      </w:r>
      <w:r w:rsidR="008928D3" w:rsidRPr="00425641">
        <w:rPr>
          <w:i/>
          <w:iCs/>
        </w:rPr>
        <w:t xml:space="preserve"> (</w:t>
      </w:r>
      <w:r w:rsidR="008928D3" w:rsidRPr="00425641">
        <w:rPr>
          <w:i/>
          <w:iCs/>
          <w:lang w:val="en-US"/>
        </w:rPr>
        <w:t>CMS</w:t>
      </w:r>
      <w:r w:rsidR="008928D3" w:rsidRPr="00425641">
        <w:rPr>
          <w:i/>
          <w:iCs/>
        </w:rPr>
        <w:t xml:space="preserve">) </w:t>
      </w:r>
      <w:r w:rsidR="008928D3" w:rsidRPr="00425641">
        <w:t xml:space="preserve">-  </w:t>
      </w:r>
      <w:r w:rsidR="00FA6653">
        <w:t>частина веб-сайту, де адміністратори сайту можуть керувати його вмістом</w:t>
      </w:r>
      <w:r w:rsidR="00425641">
        <w:t>.</w:t>
      </w:r>
    </w:p>
    <w:p w14:paraId="40368D52" w14:textId="0E8DBF3D" w:rsidR="00FA6653" w:rsidRPr="000D5CEA" w:rsidRDefault="00FA6653" w:rsidP="000D5CEA">
      <w:pPr>
        <w:spacing w:line="360" w:lineRule="auto"/>
        <w:ind w:firstLine="709"/>
        <w:jc w:val="both"/>
        <w:rPr>
          <w:lang w:val="uk-UA"/>
        </w:rPr>
      </w:pPr>
      <w:r>
        <w:rPr>
          <w:sz w:val="28"/>
          <w:lang w:val="uk-UA" w:eastAsia="x-none"/>
        </w:rPr>
        <w:t xml:space="preserve">Після визначення основних частин веб-сайту буде хорошим рішенням поділити розробку на менші частини, щоб ясно розуміти, скільки роботи залишилось та над чим працювати далі. Розробка інтернет-магазину садівничих товарів буде поділена на такі частини: </w:t>
      </w:r>
    </w:p>
    <w:p w14:paraId="602EFAAD" w14:textId="6E92A22D" w:rsidR="00425641" w:rsidRPr="007C566F" w:rsidRDefault="00FA6653" w:rsidP="00CE656C">
      <w:pPr>
        <w:pStyle w:val="11"/>
        <w:numPr>
          <w:ilvl w:val="0"/>
          <w:numId w:val="12"/>
        </w:numPr>
        <w:ind w:left="1208" w:hanging="357"/>
      </w:pPr>
      <w:r>
        <w:t>Визначення основного функціоналу, який буде присутній у веб-сайті</w:t>
      </w:r>
      <w:r w:rsidR="00122965">
        <w:t xml:space="preserve"> </w:t>
      </w:r>
    </w:p>
    <w:p w14:paraId="30C66034" w14:textId="181C08B1" w:rsidR="00425641" w:rsidRDefault="00122965" w:rsidP="00CE656C">
      <w:pPr>
        <w:pStyle w:val="11"/>
        <w:numPr>
          <w:ilvl w:val="0"/>
          <w:numId w:val="12"/>
        </w:numPr>
        <w:ind w:left="1208" w:hanging="357"/>
      </w:pPr>
      <w:r>
        <w:t>Розподілення основного функціоналу на менші частини задля структурованого процесу розробки</w:t>
      </w:r>
    </w:p>
    <w:p w14:paraId="35AED388" w14:textId="0C70870B" w:rsidR="00122965" w:rsidRDefault="00122965" w:rsidP="00CE656C">
      <w:pPr>
        <w:pStyle w:val="11"/>
        <w:numPr>
          <w:ilvl w:val="0"/>
          <w:numId w:val="12"/>
        </w:numPr>
        <w:ind w:left="1208" w:hanging="357"/>
      </w:pPr>
      <w:r>
        <w:t>Створення схеми бази даних та визначення сутностей, присутніх у ній</w:t>
      </w:r>
    </w:p>
    <w:p w14:paraId="53F958EF" w14:textId="0149E3FA" w:rsidR="00122965" w:rsidRDefault="00122965" w:rsidP="00CE656C">
      <w:pPr>
        <w:pStyle w:val="11"/>
        <w:numPr>
          <w:ilvl w:val="0"/>
          <w:numId w:val="12"/>
        </w:numPr>
        <w:ind w:left="1208" w:hanging="357"/>
      </w:pPr>
      <w:r>
        <w:t>Написання системи керування вмістом</w:t>
      </w:r>
    </w:p>
    <w:p w14:paraId="0ABBA01A" w14:textId="6B77215E" w:rsidR="00122965" w:rsidRDefault="00122965" w:rsidP="00CE656C">
      <w:pPr>
        <w:pStyle w:val="11"/>
        <w:numPr>
          <w:ilvl w:val="0"/>
          <w:numId w:val="12"/>
        </w:numPr>
        <w:ind w:left="1208" w:hanging="357"/>
      </w:pPr>
      <w:r>
        <w:t>Написання серверної частини веб-сайту</w:t>
      </w:r>
    </w:p>
    <w:p w14:paraId="5447F767" w14:textId="169D7D40" w:rsidR="00122965" w:rsidRDefault="00122965" w:rsidP="00CE656C">
      <w:pPr>
        <w:pStyle w:val="11"/>
        <w:numPr>
          <w:ilvl w:val="0"/>
          <w:numId w:val="12"/>
        </w:numPr>
        <w:ind w:left="1208" w:hanging="357"/>
      </w:pPr>
      <w:r>
        <w:t>Написання зовнішнього вигляду веб-сайту</w:t>
      </w:r>
    </w:p>
    <w:p w14:paraId="3E2B8A3A" w14:textId="69FAFE51" w:rsidR="008928D3" w:rsidRPr="00122965" w:rsidRDefault="00122965" w:rsidP="00122965">
      <w:pPr>
        <w:pStyle w:val="11"/>
        <w:numPr>
          <w:ilvl w:val="0"/>
          <w:numId w:val="12"/>
        </w:numPr>
        <w:ind w:left="1208" w:hanging="357"/>
      </w:pPr>
      <w:r>
        <w:t>Відлагодження кожної з частин проекту</w:t>
      </w:r>
    </w:p>
    <w:p w14:paraId="5CFB5060" w14:textId="0C88BE62" w:rsidR="00122965" w:rsidRDefault="00122965" w:rsidP="00122965">
      <w:pPr>
        <w:pStyle w:val="11"/>
      </w:pPr>
      <w:r>
        <w:rPr>
          <w:lang w:val="ru-RU"/>
        </w:rPr>
        <w:t>Дал</w:t>
      </w:r>
      <w:r>
        <w:t xml:space="preserve">і буде доцільним визначення з основним функціоналом веб-сайту і його можна розподілити на дві частини: для звичайного користувача та для адміністратора. Функціонал для звичайного користувача: </w:t>
      </w:r>
    </w:p>
    <w:p w14:paraId="74FC5BF6" w14:textId="61A7FC9C" w:rsidR="00122965" w:rsidRDefault="00122965" w:rsidP="00122965">
      <w:pPr>
        <w:pStyle w:val="11"/>
        <w:numPr>
          <w:ilvl w:val="0"/>
          <w:numId w:val="12"/>
        </w:numPr>
      </w:pPr>
      <w:r>
        <w:t>Створення акаунту</w:t>
      </w:r>
    </w:p>
    <w:p w14:paraId="42545205" w14:textId="76142A96" w:rsidR="00122965" w:rsidRDefault="00122965" w:rsidP="00122965">
      <w:pPr>
        <w:pStyle w:val="11"/>
        <w:numPr>
          <w:ilvl w:val="0"/>
          <w:numId w:val="12"/>
        </w:numPr>
      </w:pPr>
      <w:r>
        <w:lastRenderedPageBreak/>
        <w:t>М</w:t>
      </w:r>
      <w:r w:rsidR="00B1251B">
        <w:t>ожливість ввійти в свій ак</w:t>
      </w:r>
      <w:r>
        <w:t>аунт</w:t>
      </w:r>
    </w:p>
    <w:p w14:paraId="4DE7FACD" w14:textId="1963CFA2" w:rsidR="008B2A34" w:rsidRDefault="008B2A34" w:rsidP="008B2A34">
      <w:pPr>
        <w:pStyle w:val="11"/>
        <w:numPr>
          <w:ilvl w:val="0"/>
          <w:numId w:val="12"/>
        </w:numPr>
      </w:pPr>
      <w:r>
        <w:t>Зміна персональних даних в особистому кабінеті</w:t>
      </w:r>
    </w:p>
    <w:p w14:paraId="37AA550C" w14:textId="049E99F4" w:rsidR="00122965" w:rsidRDefault="00B1251B" w:rsidP="00122965">
      <w:pPr>
        <w:pStyle w:val="11"/>
        <w:numPr>
          <w:ilvl w:val="0"/>
          <w:numId w:val="12"/>
        </w:numPr>
      </w:pPr>
      <w:r>
        <w:t>Можливість пошуку товару за категорією</w:t>
      </w:r>
    </w:p>
    <w:p w14:paraId="5384D00D" w14:textId="5FC2CFD0" w:rsidR="00B1251B" w:rsidRDefault="00B1251B" w:rsidP="00122965">
      <w:pPr>
        <w:pStyle w:val="11"/>
        <w:numPr>
          <w:ilvl w:val="0"/>
          <w:numId w:val="12"/>
        </w:numPr>
      </w:pPr>
      <w:r>
        <w:t>Можливість пошуку товару за назвою</w:t>
      </w:r>
    </w:p>
    <w:p w14:paraId="4FAB5420" w14:textId="49085F6E" w:rsidR="00B1251B" w:rsidRDefault="00B1251B" w:rsidP="00122965">
      <w:pPr>
        <w:pStyle w:val="11"/>
        <w:numPr>
          <w:ilvl w:val="0"/>
          <w:numId w:val="12"/>
        </w:numPr>
      </w:pPr>
      <w:r>
        <w:t>Фільтрація товарів</w:t>
      </w:r>
    </w:p>
    <w:p w14:paraId="6141E948" w14:textId="5E8983B1" w:rsidR="00B1251B" w:rsidRDefault="00B1251B" w:rsidP="00122965">
      <w:pPr>
        <w:pStyle w:val="11"/>
        <w:numPr>
          <w:ilvl w:val="0"/>
          <w:numId w:val="12"/>
        </w:numPr>
      </w:pPr>
      <w:r>
        <w:t>Додання товарів до корзини</w:t>
      </w:r>
    </w:p>
    <w:p w14:paraId="5C8E0C45" w14:textId="3CA3F775" w:rsidR="00B1251B" w:rsidRDefault="00B1251B" w:rsidP="00122965">
      <w:pPr>
        <w:pStyle w:val="11"/>
        <w:numPr>
          <w:ilvl w:val="0"/>
          <w:numId w:val="12"/>
        </w:numPr>
      </w:pPr>
      <w:r>
        <w:t>Зміна кількості товарів у корзині або повне видалення</w:t>
      </w:r>
    </w:p>
    <w:p w14:paraId="79591613" w14:textId="4C797CFD" w:rsidR="00B1251B" w:rsidRDefault="00B1251B" w:rsidP="00122965">
      <w:pPr>
        <w:pStyle w:val="11"/>
        <w:numPr>
          <w:ilvl w:val="0"/>
          <w:numId w:val="12"/>
        </w:numPr>
      </w:pPr>
      <w:r>
        <w:t>Замовлення товару</w:t>
      </w:r>
    </w:p>
    <w:p w14:paraId="6BBCE1A8" w14:textId="1A040864" w:rsidR="008B2A34" w:rsidRDefault="008B2A34" w:rsidP="00122965">
      <w:pPr>
        <w:pStyle w:val="11"/>
        <w:numPr>
          <w:ilvl w:val="0"/>
          <w:numId w:val="12"/>
        </w:numPr>
      </w:pPr>
      <w:r>
        <w:t>Перегляд здійснених замовлень</w:t>
      </w:r>
    </w:p>
    <w:p w14:paraId="4A577E90" w14:textId="56ED9AA2" w:rsidR="00B1251B" w:rsidRDefault="00B1251B" w:rsidP="00B1251B">
      <w:pPr>
        <w:pStyle w:val="11"/>
      </w:pPr>
      <w:r>
        <w:t>Функціонал для адміністратора веб-сайту:</w:t>
      </w:r>
    </w:p>
    <w:p w14:paraId="745223B2" w14:textId="560C8DB3" w:rsidR="00B1251B" w:rsidRDefault="00B1251B" w:rsidP="00B1251B">
      <w:pPr>
        <w:pStyle w:val="11"/>
        <w:numPr>
          <w:ilvl w:val="0"/>
          <w:numId w:val="12"/>
        </w:numPr>
      </w:pPr>
      <w:r>
        <w:t>Керування власним акаунтом адміністратора</w:t>
      </w:r>
    </w:p>
    <w:p w14:paraId="731AA376" w14:textId="0E4C7830" w:rsidR="00B1251B" w:rsidRDefault="00B1251B" w:rsidP="00B1251B">
      <w:pPr>
        <w:pStyle w:val="11"/>
        <w:numPr>
          <w:ilvl w:val="0"/>
          <w:numId w:val="12"/>
        </w:numPr>
      </w:pPr>
      <w:r>
        <w:t>Створення нових записів, необхідних для відображення товарів інтернет-магазину</w:t>
      </w:r>
    </w:p>
    <w:p w14:paraId="26AB6FBA" w14:textId="400E14A4" w:rsidR="00B1251B" w:rsidRDefault="00B1251B" w:rsidP="00B1251B">
      <w:pPr>
        <w:pStyle w:val="11"/>
        <w:numPr>
          <w:ilvl w:val="0"/>
          <w:numId w:val="12"/>
        </w:numPr>
      </w:pPr>
      <w:r>
        <w:t>Редагування вже існуючих записів</w:t>
      </w:r>
    </w:p>
    <w:p w14:paraId="03542BE3" w14:textId="2BEEE799" w:rsidR="00425641" w:rsidRDefault="00B1251B" w:rsidP="00B1251B">
      <w:pPr>
        <w:pStyle w:val="11"/>
        <w:numPr>
          <w:ilvl w:val="0"/>
          <w:numId w:val="12"/>
        </w:numPr>
      </w:pPr>
      <w:r>
        <w:t>Видалення записів</w:t>
      </w:r>
    </w:p>
    <w:p w14:paraId="0737A011" w14:textId="14010E00" w:rsidR="00AF2D02" w:rsidRPr="00AF2D02" w:rsidRDefault="00AF2D02" w:rsidP="00AF2D02">
      <w:pPr>
        <w:pStyle w:val="11"/>
      </w:pPr>
      <w:r>
        <w:t xml:space="preserve">Після визначення з функціоналом буде доречним подумати про технології, які використовуватимуться при розробці інтернет-магазину. Для бек-енду було обрано платформу </w:t>
      </w:r>
      <w:r>
        <w:rPr>
          <w:lang w:val="en-US"/>
        </w:rPr>
        <w:t>Node</w:t>
      </w:r>
      <w:r w:rsidRPr="00AF2D02">
        <w:rPr>
          <w:lang w:val="ru-RU"/>
        </w:rPr>
        <w:t>.</w:t>
      </w:r>
      <w:r>
        <w:rPr>
          <w:lang w:val="en-US"/>
        </w:rPr>
        <w:t>JS</w:t>
      </w:r>
      <w:r>
        <w:t xml:space="preserve">, яка дозволяє виконувати </w:t>
      </w:r>
      <w:r>
        <w:rPr>
          <w:lang w:val="en-US"/>
        </w:rPr>
        <w:t>Javascript</w:t>
      </w:r>
      <w:r w:rsidRPr="00AF2D02">
        <w:rPr>
          <w:lang w:val="ru-RU"/>
        </w:rPr>
        <w:t xml:space="preserve"> </w:t>
      </w:r>
      <w:r>
        <w:t xml:space="preserve">код на сервері. Задля спрощення розробки серверної частини на </w:t>
      </w:r>
      <w:r>
        <w:rPr>
          <w:lang w:val="en-US"/>
        </w:rPr>
        <w:t>Node</w:t>
      </w:r>
      <w:r w:rsidRPr="00AF2D02">
        <w:rPr>
          <w:lang w:val="ru-RU"/>
        </w:rPr>
        <w:t>.</w:t>
      </w:r>
      <w:r>
        <w:rPr>
          <w:lang w:val="en-US"/>
        </w:rPr>
        <w:t>JS</w:t>
      </w:r>
      <w:r w:rsidRPr="00AF2D02">
        <w:rPr>
          <w:lang w:val="ru-RU"/>
        </w:rPr>
        <w:t xml:space="preserve"> </w:t>
      </w:r>
      <w:r>
        <w:t xml:space="preserve">було обрано, мабуть, найпопулярніший фреймворк для цієї технології – </w:t>
      </w:r>
      <w:r>
        <w:rPr>
          <w:lang w:val="en-US"/>
        </w:rPr>
        <w:t>Express</w:t>
      </w:r>
      <w:r w:rsidRPr="00AF2D02">
        <w:rPr>
          <w:lang w:val="ru-RU"/>
        </w:rPr>
        <w:t xml:space="preserve">. </w:t>
      </w:r>
      <w:r>
        <w:rPr>
          <w:lang w:val="ru-RU"/>
        </w:rPr>
        <w:t xml:space="preserve">Системою керування даними буде </w:t>
      </w:r>
      <w:r>
        <w:rPr>
          <w:lang w:val="en-US"/>
        </w:rPr>
        <w:t>MySQL</w:t>
      </w:r>
      <w:r w:rsidRPr="00AF2D02">
        <w:rPr>
          <w:lang w:val="ru-RU"/>
        </w:rPr>
        <w:t xml:space="preserve"> </w:t>
      </w:r>
      <w:r>
        <w:t xml:space="preserve">у зв’язці з </w:t>
      </w:r>
      <w:r>
        <w:rPr>
          <w:lang w:val="en-US"/>
        </w:rPr>
        <w:t>ORM</w:t>
      </w:r>
      <w:r w:rsidRPr="00AF2D02">
        <w:rPr>
          <w:lang w:val="ru-RU"/>
        </w:rPr>
        <w:t xml:space="preserve"> </w:t>
      </w:r>
      <w:r>
        <w:t xml:space="preserve">для платформи </w:t>
      </w:r>
      <w:r>
        <w:rPr>
          <w:lang w:val="en-US"/>
        </w:rPr>
        <w:t>Node</w:t>
      </w:r>
      <w:r w:rsidRPr="00AF2D02">
        <w:rPr>
          <w:lang w:val="ru-RU"/>
        </w:rPr>
        <w:t>.</w:t>
      </w:r>
      <w:r>
        <w:rPr>
          <w:lang w:val="en-US"/>
        </w:rPr>
        <w:t>JS</w:t>
      </w:r>
      <w:r w:rsidRPr="00AF2D02">
        <w:rPr>
          <w:lang w:val="ru-RU"/>
        </w:rPr>
        <w:t xml:space="preserve"> </w:t>
      </w:r>
      <w:r>
        <w:rPr>
          <w:lang w:val="en-US"/>
        </w:rPr>
        <w:t>Sequelize</w:t>
      </w:r>
      <w:r>
        <w:t xml:space="preserve">, тому що це значно полегшить роботу з базою даних. Для фронт-енду буде використано класичний стек </w:t>
      </w:r>
      <w:r>
        <w:rPr>
          <w:lang w:val="en-US"/>
        </w:rPr>
        <w:t>HTML</w:t>
      </w:r>
      <w:r w:rsidRPr="00AF2D02">
        <w:t xml:space="preserve">, </w:t>
      </w:r>
      <w:r>
        <w:rPr>
          <w:lang w:val="en-US"/>
        </w:rPr>
        <w:t>CSS</w:t>
      </w:r>
      <w:r w:rsidRPr="00AF2D02">
        <w:t xml:space="preserve">, </w:t>
      </w:r>
      <w:r>
        <w:rPr>
          <w:lang w:val="en-US"/>
        </w:rPr>
        <w:t>Javascript</w:t>
      </w:r>
      <w:r w:rsidRPr="00AF2D02">
        <w:t xml:space="preserve">, </w:t>
      </w:r>
      <w:r>
        <w:t xml:space="preserve">окрім того, що замість </w:t>
      </w:r>
      <w:r>
        <w:rPr>
          <w:lang w:val="en-US"/>
        </w:rPr>
        <w:t>CSS</w:t>
      </w:r>
      <w:r w:rsidRPr="00AF2D02">
        <w:t xml:space="preserve"> </w:t>
      </w:r>
      <w:r>
        <w:t xml:space="preserve">буде використано препроцесор </w:t>
      </w:r>
      <w:r>
        <w:rPr>
          <w:lang w:val="en-US"/>
        </w:rPr>
        <w:t>Sass</w:t>
      </w:r>
      <w:r>
        <w:t>.</w:t>
      </w:r>
    </w:p>
    <w:p w14:paraId="36889596" w14:textId="15B201E9" w:rsidR="00B1251B" w:rsidRPr="00B1251B" w:rsidRDefault="008928D3" w:rsidP="00B1251B">
      <w:pPr>
        <w:pStyle w:val="20"/>
      </w:pPr>
      <w:bookmarkStart w:id="31" w:name="_Toc42678976"/>
      <w:r>
        <w:t>Аналіз існуючих веб-сайтів за тематикою курсового проекту (роботи)</w:t>
      </w:r>
      <w:bookmarkEnd w:id="31"/>
    </w:p>
    <w:p w14:paraId="71149219" w14:textId="529AE9F8" w:rsidR="00B1251B" w:rsidRPr="00283DCD" w:rsidRDefault="00B1251B" w:rsidP="00F00697">
      <w:pPr>
        <w:pStyle w:val="11"/>
        <w:rPr>
          <w:lang w:val="ru-RU"/>
        </w:rPr>
      </w:pPr>
      <w:r>
        <w:t>На жаль, у простого користувача немає можливості отримати доступ до системи керування вмістом будь-якого інтернет-магазину, тому у цьому підпункті буде порівнюватись</w:t>
      </w:r>
      <w:r w:rsidR="00140C48">
        <w:t xml:space="preserve"> зовнішній вигляд веб-сайту та функціонал доступний </w:t>
      </w:r>
      <w:r w:rsidR="00140C48">
        <w:lastRenderedPageBreak/>
        <w:t>користувачу.</w:t>
      </w:r>
      <w:r w:rsidR="00140C48">
        <w:rPr>
          <w:lang w:val="ru-RU"/>
        </w:rPr>
        <w:t xml:space="preserve"> Для пор</w:t>
      </w:r>
      <w:r w:rsidR="00140C48">
        <w:t>івняння було обрано два онлайн-магазини схожої</w:t>
      </w:r>
      <w:r w:rsidR="00283DCD">
        <w:t xml:space="preserve"> з цим курсовим проектом</w:t>
      </w:r>
      <w:r w:rsidR="00140C48">
        <w:t xml:space="preserve"> тематики: </w:t>
      </w:r>
      <w:r w:rsidR="00140C48">
        <w:rPr>
          <w:lang w:val="en-US"/>
        </w:rPr>
        <w:t>Vist</w:t>
      </w:r>
      <w:r w:rsidR="00140C48" w:rsidRPr="00140C48">
        <w:rPr>
          <w:lang w:val="ru-RU"/>
        </w:rPr>
        <w:t xml:space="preserve"> </w:t>
      </w:r>
      <w:r w:rsidR="00140C48">
        <w:t xml:space="preserve">та </w:t>
      </w:r>
      <w:r w:rsidR="00283DCD">
        <w:rPr>
          <w:lang w:val="en-US"/>
        </w:rPr>
        <w:t>Leto</w:t>
      </w:r>
    </w:p>
    <w:p w14:paraId="28B7D22A" w14:textId="61EA8B59" w:rsidR="00F00697" w:rsidRDefault="00283DCD" w:rsidP="00F00697">
      <w:pPr>
        <w:pStyle w:val="30"/>
        <w:rPr>
          <w:lang w:val="en-US"/>
        </w:rPr>
      </w:pPr>
      <w:bookmarkStart w:id="32" w:name="_Toc42678977"/>
      <w:r>
        <w:rPr>
          <w:lang w:val="en-US"/>
        </w:rPr>
        <w:t>Vist</w:t>
      </w:r>
      <w:bookmarkEnd w:id="32"/>
    </w:p>
    <w:p w14:paraId="666C18DE" w14:textId="47096E99" w:rsidR="00283DCD" w:rsidRPr="00283DCD" w:rsidRDefault="00283DCD" w:rsidP="00F00697">
      <w:pPr>
        <w:pStyle w:val="11"/>
      </w:pPr>
      <w:r>
        <w:rPr>
          <w:lang w:val="en-US"/>
        </w:rPr>
        <w:t>Vist</w:t>
      </w:r>
      <w:r w:rsidRPr="00C001AA">
        <w:rPr>
          <w:lang w:val="ru-RU"/>
        </w:rPr>
        <w:t xml:space="preserve"> – </w:t>
      </w:r>
      <w:r>
        <w:t xml:space="preserve">один з найбільших гравців ринку не лише садівничих товарів, але й будівельних. Їх сайт досить складний та великий: має обширний каталог, безліч товарів, переведений на декілька мов та багато іншого. Проте зовнішній вигляд досить застарілий, також при використанні сайтом постійно можна знайти недоробки, які псують враження про сайт. Ще мінусами є те, що на товар не вказується ціна, а зареєструватися на сайті можуть лише приватні підприємці. Однак </w:t>
      </w:r>
      <w:r w:rsidR="007F7252">
        <w:t>хочу відмітити, що структура сайту є досить вдалою та інтуїтивно зрозумілою.</w:t>
      </w:r>
    </w:p>
    <w:p w14:paraId="1AF410F0" w14:textId="4E0B5296" w:rsidR="009C6FD1" w:rsidRDefault="00FA4B4E" w:rsidP="009C6FD1">
      <w:pPr>
        <w:pStyle w:val="11"/>
        <w:keepNext/>
        <w:ind w:firstLine="0"/>
        <w:jc w:val="center"/>
      </w:pPr>
      <w:r>
        <w:rPr>
          <w:noProof/>
          <w:lang w:val="ru-RU" w:eastAsia="ru-RU"/>
        </w:rPr>
        <w:drawing>
          <wp:inline distT="0" distB="0" distL="0" distR="0" wp14:anchorId="6EA84C71" wp14:editId="45A6EB5D">
            <wp:extent cx="6299835" cy="3069590"/>
            <wp:effectExtent l="0" t="0" r="571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99835" cy="3069590"/>
                    </a:xfrm>
                    <a:prstGeom prst="rect">
                      <a:avLst/>
                    </a:prstGeom>
                  </pic:spPr>
                </pic:pic>
              </a:graphicData>
            </a:graphic>
          </wp:inline>
        </w:drawing>
      </w:r>
    </w:p>
    <w:p w14:paraId="2FC7EA54" w14:textId="58C7E040" w:rsidR="009C6FD1" w:rsidRPr="00FA4B4E" w:rsidRDefault="009C6FD1" w:rsidP="009C6FD1">
      <w:pPr>
        <w:pStyle w:val="af7"/>
        <w:jc w:val="center"/>
        <w:rPr>
          <w:lang w:val="en-US"/>
        </w:rPr>
      </w:pPr>
      <w:bookmarkStart w:id="33" w:name="_Ref42274416"/>
      <w:r>
        <w:t xml:space="preserve">Рисунок </w:t>
      </w:r>
      <w:r w:rsidR="004E0BE8">
        <w:fldChar w:fldCharType="begin"/>
      </w:r>
      <w:r w:rsidR="004E0BE8">
        <w:instrText xml:space="preserve"> STYLEREF 1 \s </w:instrText>
      </w:r>
      <w:r w:rsidR="004E0BE8">
        <w:fldChar w:fldCharType="separate"/>
      </w:r>
      <w:r w:rsidR="004E0BE8">
        <w:rPr>
          <w:noProof/>
        </w:rPr>
        <w:t>1</w:t>
      </w:r>
      <w:r w:rsidR="004E0BE8">
        <w:fldChar w:fldCharType="end"/>
      </w:r>
      <w:r w:rsidR="004E0BE8">
        <w:t>.</w:t>
      </w:r>
      <w:r w:rsidR="004E0BE8">
        <w:fldChar w:fldCharType="begin"/>
      </w:r>
      <w:r w:rsidR="004E0BE8">
        <w:instrText xml:space="preserve"> SEQ Рисунок \* ARABIC \s 1 </w:instrText>
      </w:r>
      <w:r w:rsidR="004E0BE8">
        <w:fldChar w:fldCharType="separate"/>
      </w:r>
      <w:r w:rsidR="004E0BE8">
        <w:rPr>
          <w:noProof/>
        </w:rPr>
        <w:t>1</w:t>
      </w:r>
      <w:r w:rsidR="004E0BE8">
        <w:fldChar w:fldCharType="end"/>
      </w:r>
      <w:bookmarkEnd w:id="33"/>
      <w:r>
        <w:rPr>
          <w:lang w:val="uk-UA"/>
        </w:rPr>
        <w:t xml:space="preserve">. </w:t>
      </w:r>
      <w:r w:rsidR="00FA4B4E">
        <w:rPr>
          <w:lang w:val="uk-UA"/>
        </w:rPr>
        <w:t xml:space="preserve">Сторінка продукту з </w:t>
      </w:r>
      <w:r w:rsidR="00FA4B4E">
        <w:rPr>
          <w:lang w:val="en-US"/>
        </w:rPr>
        <w:t>Vist</w:t>
      </w:r>
    </w:p>
    <w:p w14:paraId="439A1332" w14:textId="012F671A" w:rsidR="00FA4B4E" w:rsidRPr="00FA4B4E" w:rsidRDefault="00FA4B4E" w:rsidP="00FA4B4E">
      <w:pPr>
        <w:pStyle w:val="30"/>
        <w:rPr>
          <w:lang w:val="en-US"/>
        </w:rPr>
      </w:pPr>
      <w:bookmarkStart w:id="34" w:name="_Toc42678978"/>
      <w:r>
        <w:rPr>
          <w:lang w:val="en-US"/>
        </w:rPr>
        <w:t>Leto</w:t>
      </w:r>
      <w:bookmarkEnd w:id="34"/>
    </w:p>
    <w:p w14:paraId="6CEC2026" w14:textId="1DDA63B4" w:rsidR="00FA4B4E" w:rsidRPr="00E36B73" w:rsidRDefault="00FA4B4E" w:rsidP="009C6FD1">
      <w:pPr>
        <w:pStyle w:val="11"/>
      </w:pPr>
      <w:r>
        <w:t xml:space="preserve">З інтернет-магазином </w:t>
      </w:r>
      <w:r>
        <w:rPr>
          <w:lang w:val="en-US"/>
        </w:rPr>
        <w:t>Leto</w:t>
      </w:r>
      <w:r w:rsidRPr="00C001AA">
        <w:rPr>
          <w:lang w:val="ru-RU"/>
        </w:rPr>
        <w:t xml:space="preserve"> </w:t>
      </w:r>
      <w:r>
        <w:t xml:space="preserve">ситуація теж неоднозначна: якщо користуватися сайтом з десктопу, то все просто чудово, адже сайт має привабливий, сучасний дизайн та безліч функціоналу. Але при вході в цей інтернет-магазин з мобільного пристрою сайтом стає неможливо користуватись: меню та кнопки </w:t>
      </w:r>
      <w:r w:rsidRPr="00FA4B4E">
        <w:rPr>
          <w:lang w:val="ru-RU"/>
        </w:rPr>
        <w:t>“</w:t>
      </w:r>
      <w:r>
        <w:t>залазять</w:t>
      </w:r>
      <w:r w:rsidRPr="00FA4B4E">
        <w:rPr>
          <w:lang w:val="ru-RU"/>
        </w:rPr>
        <w:t>”</w:t>
      </w:r>
      <w:r>
        <w:rPr>
          <w:lang w:val="ru-RU"/>
        </w:rPr>
        <w:t xml:space="preserve"> одне на одного, блоки з текстом займають ширину більшу, аніж ширина дисплею </w:t>
      </w:r>
      <w:r>
        <w:rPr>
          <w:lang w:val="ru-RU"/>
        </w:rPr>
        <w:lastRenderedPageBreak/>
        <w:t xml:space="preserve">смартфону та багато іншого. </w:t>
      </w:r>
      <w:r w:rsidR="00E36B73" w:rsidRPr="00E36B73">
        <w:rPr>
          <w:lang w:val="ru-RU"/>
        </w:rPr>
        <w:t xml:space="preserve"> </w:t>
      </w:r>
      <w:r w:rsidR="00E36B73">
        <w:t xml:space="preserve">На відміну від сайту </w:t>
      </w:r>
      <w:r w:rsidR="00E36B73">
        <w:rPr>
          <w:lang w:val="en-US"/>
        </w:rPr>
        <w:t>Vist</w:t>
      </w:r>
      <w:r w:rsidR="00E36B73">
        <w:t xml:space="preserve">, </w:t>
      </w:r>
      <w:r w:rsidR="00E36B73">
        <w:rPr>
          <w:lang w:val="en-US"/>
        </w:rPr>
        <w:t>Leto</w:t>
      </w:r>
      <w:r w:rsidR="00E36B73" w:rsidRPr="00E36B73">
        <w:rPr>
          <w:lang w:val="ru-RU"/>
        </w:rPr>
        <w:t xml:space="preserve"> </w:t>
      </w:r>
      <w:r w:rsidR="00E36B73">
        <w:t xml:space="preserve">показує ціну товарів та надає змогу зареєструватися звичайному користувачу. </w:t>
      </w:r>
    </w:p>
    <w:p w14:paraId="5B180958" w14:textId="70971DDE" w:rsidR="000730B9" w:rsidRDefault="00FA4B4E" w:rsidP="000730B9">
      <w:pPr>
        <w:pStyle w:val="11"/>
        <w:keepNext/>
        <w:ind w:firstLine="0"/>
        <w:jc w:val="center"/>
      </w:pPr>
      <w:r>
        <w:rPr>
          <w:noProof/>
          <w:lang w:val="ru-RU" w:eastAsia="ru-RU"/>
        </w:rPr>
        <w:drawing>
          <wp:inline distT="0" distB="0" distL="0" distR="0" wp14:anchorId="0B3EF770" wp14:editId="78CD3573">
            <wp:extent cx="6299835" cy="3092450"/>
            <wp:effectExtent l="0" t="0" r="571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9835" cy="3092450"/>
                    </a:xfrm>
                    <a:prstGeom prst="rect">
                      <a:avLst/>
                    </a:prstGeom>
                  </pic:spPr>
                </pic:pic>
              </a:graphicData>
            </a:graphic>
          </wp:inline>
        </w:drawing>
      </w:r>
    </w:p>
    <w:p w14:paraId="3DF3CF89" w14:textId="6865038B" w:rsidR="000730B9" w:rsidRPr="009A0657" w:rsidRDefault="000730B9" w:rsidP="002B004D">
      <w:pPr>
        <w:pStyle w:val="af7"/>
        <w:jc w:val="center"/>
      </w:pPr>
      <w:r>
        <w:t xml:space="preserve">Рисунок </w:t>
      </w:r>
      <w:r w:rsidR="004E0BE8">
        <w:fldChar w:fldCharType="begin"/>
      </w:r>
      <w:r w:rsidR="004E0BE8">
        <w:instrText xml:space="preserve"> STYLEREF 1 \s </w:instrText>
      </w:r>
      <w:r w:rsidR="004E0BE8">
        <w:fldChar w:fldCharType="separate"/>
      </w:r>
      <w:r w:rsidR="004E0BE8">
        <w:rPr>
          <w:noProof/>
        </w:rPr>
        <w:t>1</w:t>
      </w:r>
      <w:r w:rsidR="004E0BE8">
        <w:fldChar w:fldCharType="end"/>
      </w:r>
      <w:r w:rsidR="004E0BE8">
        <w:t>.</w:t>
      </w:r>
      <w:r w:rsidR="004E0BE8">
        <w:fldChar w:fldCharType="begin"/>
      </w:r>
      <w:r w:rsidR="004E0BE8">
        <w:instrText xml:space="preserve"> SEQ Рисунок \* ARABIC \s 1 </w:instrText>
      </w:r>
      <w:r w:rsidR="004E0BE8">
        <w:fldChar w:fldCharType="separate"/>
      </w:r>
      <w:r w:rsidR="004E0BE8">
        <w:rPr>
          <w:noProof/>
        </w:rPr>
        <w:t>2</w:t>
      </w:r>
      <w:r w:rsidR="004E0BE8">
        <w:fldChar w:fldCharType="end"/>
      </w:r>
      <w:r>
        <w:rPr>
          <w:lang w:val="uk-UA"/>
        </w:rPr>
        <w:t xml:space="preserve">. </w:t>
      </w:r>
      <w:r w:rsidR="002B004D">
        <w:rPr>
          <w:lang w:val="uk-UA"/>
        </w:rPr>
        <w:t xml:space="preserve">Сторінка продукту з </w:t>
      </w:r>
      <w:r w:rsidR="002B004D">
        <w:rPr>
          <w:lang w:val="en-US"/>
        </w:rPr>
        <w:t>Leto</w:t>
      </w:r>
    </w:p>
    <w:p w14:paraId="20BEC1E3" w14:textId="5C6CB7E2" w:rsidR="00E108D1" w:rsidRDefault="00E108D1" w:rsidP="00E108D1">
      <w:pPr>
        <w:pStyle w:val="af7"/>
        <w:keepNext/>
        <w:jc w:val="right"/>
      </w:pPr>
      <w:r>
        <w:t xml:space="preserve">Таблиця </w:t>
      </w:r>
      <w:r>
        <w:fldChar w:fldCharType="begin"/>
      </w:r>
      <w:r>
        <w:instrText xml:space="preserve"> STYLEREF 1 \s </w:instrText>
      </w:r>
      <w:r>
        <w:fldChar w:fldCharType="separate"/>
      </w:r>
      <w:r w:rsidR="00F505A9">
        <w:rPr>
          <w:noProof/>
        </w:rPr>
        <w:t>1</w:t>
      </w:r>
      <w:r>
        <w:fldChar w:fldCharType="end"/>
      </w:r>
      <w:r>
        <w:t>.</w:t>
      </w:r>
      <w:r>
        <w:fldChar w:fldCharType="begin"/>
      </w:r>
      <w:r>
        <w:instrText xml:space="preserve"> SEQ Таблиця \* ARABIC \s 1 </w:instrText>
      </w:r>
      <w:r>
        <w:fldChar w:fldCharType="separate"/>
      </w:r>
      <w:r w:rsidR="00F505A9">
        <w:rPr>
          <w:noProof/>
        </w:rPr>
        <w:t>1</w:t>
      </w:r>
      <w:r>
        <w:fldChar w:fldCharType="end"/>
      </w:r>
      <w:r>
        <w:rPr>
          <w:lang w:val="uk-UA"/>
        </w:rPr>
        <w:t xml:space="preserve"> Порівняння</w:t>
      </w:r>
    </w:p>
    <w:tbl>
      <w:tblPr>
        <w:tblStyle w:val="ad"/>
        <w:tblW w:w="9752" w:type="dxa"/>
        <w:tblLook w:val="04A0" w:firstRow="1" w:lastRow="0" w:firstColumn="1" w:lastColumn="0" w:noHBand="0" w:noVBand="1"/>
      </w:tblPr>
      <w:tblGrid>
        <w:gridCol w:w="2438"/>
        <w:gridCol w:w="2438"/>
        <w:gridCol w:w="2438"/>
        <w:gridCol w:w="2438"/>
      </w:tblGrid>
      <w:tr w:rsidR="000730B9" w14:paraId="4E29C691" w14:textId="77777777" w:rsidTr="000730B9">
        <w:trPr>
          <w:trHeight w:val="567"/>
        </w:trPr>
        <w:tc>
          <w:tcPr>
            <w:tcW w:w="2438" w:type="dxa"/>
            <w:vAlign w:val="center"/>
          </w:tcPr>
          <w:p w14:paraId="2D926ECE" w14:textId="44695909" w:rsidR="000730B9" w:rsidRPr="000730B9" w:rsidRDefault="000730B9" w:rsidP="000730B9">
            <w:pPr>
              <w:jc w:val="center"/>
              <w:rPr>
                <w:sz w:val="28"/>
                <w:szCs w:val="28"/>
                <w:lang w:val="uk-UA"/>
              </w:rPr>
            </w:pPr>
            <w:r w:rsidRPr="000730B9">
              <w:rPr>
                <w:sz w:val="28"/>
                <w:szCs w:val="28"/>
                <w:lang w:val="uk-UA"/>
              </w:rPr>
              <w:t>Назва</w:t>
            </w:r>
            <w:r w:rsidRPr="000730B9">
              <w:rPr>
                <w:sz w:val="28"/>
                <w:szCs w:val="28"/>
                <w:lang w:val="en-US"/>
              </w:rPr>
              <w:t xml:space="preserve"> / </w:t>
            </w:r>
            <w:r w:rsidRPr="000730B9">
              <w:rPr>
                <w:sz w:val="28"/>
                <w:szCs w:val="28"/>
                <w:lang w:val="uk-UA"/>
              </w:rPr>
              <w:t>Критерій</w:t>
            </w:r>
          </w:p>
        </w:tc>
        <w:tc>
          <w:tcPr>
            <w:tcW w:w="2438" w:type="dxa"/>
            <w:vAlign w:val="center"/>
          </w:tcPr>
          <w:p w14:paraId="65B1AC46" w14:textId="0DD1ABA0" w:rsidR="000730B9" w:rsidRPr="000730B9" w:rsidRDefault="000730B9" w:rsidP="000730B9">
            <w:pPr>
              <w:jc w:val="center"/>
              <w:rPr>
                <w:sz w:val="28"/>
                <w:szCs w:val="28"/>
                <w:lang w:val="uk-UA"/>
              </w:rPr>
            </w:pPr>
            <w:r w:rsidRPr="000730B9">
              <w:rPr>
                <w:sz w:val="28"/>
                <w:szCs w:val="28"/>
                <w:lang w:val="uk-UA"/>
              </w:rPr>
              <w:t>Функціональність</w:t>
            </w:r>
          </w:p>
        </w:tc>
        <w:tc>
          <w:tcPr>
            <w:tcW w:w="2438" w:type="dxa"/>
            <w:vAlign w:val="center"/>
          </w:tcPr>
          <w:p w14:paraId="6C2AF8A8" w14:textId="1C49110F" w:rsidR="000730B9" w:rsidRPr="000730B9" w:rsidRDefault="000730B9" w:rsidP="000730B9">
            <w:pPr>
              <w:jc w:val="center"/>
              <w:rPr>
                <w:sz w:val="28"/>
                <w:szCs w:val="28"/>
                <w:lang w:val="uk-UA"/>
              </w:rPr>
            </w:pPr>
            <w:r w:rsidRPr="000730B9">
              <w:rPr>
                <w:sz w:val="28"/>
                <w:szCs w:val="28"/>
                <w:lang w:val="uk-UA"/>
              </w:rPr>
              <w:t>Доступність</w:t>
            </w:r>
          </w:p>
        </w:tc>
        <w:tc>
          <w:tcPr>
            <w:tcW w:w="2438" w:type="dxa"/>
            <w:vAlign w:val="center"/>
          </w:tcPr>
          <w:p w14:paraId="47922F34" w14:textId="662DB3CF" w:rsidR="000730B9" w:rsidRPr="000730B9" w:rsidRDefault="000730B9" w:rsidP="000730B9">
            <w:pPr>
              <w:jc w:val="center"/>
              <w:rPr>
                <w:sz w:val="28"/>
                <w:szCs w:val="28"/>
                <w:lang w:val="uk-UA"/>
              </w:rPr>
            </w:pPr>
            <w:r w:rsidRPr="000730B9">
              <w:rPr>
                <w:sz w:val="28"/>
                <w:szCs w:val="28"/>
                <w:lang w:val="uk-UA"/>
              </w:rPr>
              <w:t>Вигляд</w:t>
            </w:r>
          </w:p>
        </w:tc>
      </w:tr>
      <w:tr w:rsidR="000730B9" w14:paraId="381A209A" w14:textId="77777777" w:rsidTr="000730B9">
        <w:trPr>
          <w:trHeight w:val="567"/>
        </w:trPr>
        <w:tc>
          <w:tcPr>
            <w:tcW w:w="2438" w:type="dxa"/>
            <w:vAlign w:val="center"/>
          </w:tcPr>
          <w:p w14:paraId="33B37900" w14:textId="7B0C5364" w:rsidR="000730B9" w:rsidRPr="000730B9" w:rsidRDefault="00E36B73" w:rsidP="000730B9">
            <w:pPr>
              <w:jc w:val="center"/>
              <w:rPr>
                <w:sz w:val="28"/>
                <w:szCs w:val="28"/>
                <w:lang w:val="en-US"/>
              </w:rPr>
            </w:pPr>
            <w:r>
              <w:rPr>
                <w:sz w:val="28"/>
                <w:szCs w:val="28"/>
                <w:lang w:val="en-US"/>
              </w:rPr>
              <w:t>Vist</w:t>
            </w:r>
          </w:p>
        </w:tc>
        <w:tc>
          <w:tcPr>
            <w:tcW w:w="2438" w:type="dxa"/>
            <w:vAlign w:val="center"/>
          </w:tcPr>
          <w:p w14:paraId="0735C40E" w14:textId="1215AA34" w:rsidR="000730B9" w:rsidRPr="000730B9" w:rsidRDefault="000730B9" w:rsidP="000730B9">
            <w:pPr>
              <w:jc w:val="center"/>
              <w:rPr>
                <w:sz w:val="28"/>
                <w:szCs w:val="28"/>
                <w:lang w:val="en-US"/>
              </w:rPr>
            </w:pPr>
            <w:r>
              <w:rPr>
                <w:sz w:val="28"/>
                <w:szCs w:val="28"/>
                <w:lang w:val="en-US"/>
              </w:rPr>
              <w:t>+</w:t>
            </w:r>
          </w:p>
        </w:tc>
        <w:tc>
          <w:tcPr>
            <w:tcW w:w="2438" w:type="dxa"/>
            <w:vAlign w:val="center"/>
          </w:tcPr>
          <w:p w14:paraId="34AEF267" w14:textId="1CC0562E" w:rsidR="000730B9" w:rsidRPr="000730B9" w:rsidRDefault="00E36B73" w:rsidP="000730B9">
            <w:pPr>
              <w:jc w:val="center"/>
              <w:rPr>
                <w:sz w:val="28"/>
                <w:szCs w:val="28"/>
                <w:lang w:val="en-US"/>
              </w:rPr>
            </w:pPr>
            <w:r>
              <w:rPr>
                <w:sz w:val="28"/>
                <w:szCs w:val="28"/>
                <w:lang w:val="en-US"/>
              </w:rPr>
              <w:t>-</w:t>
            </w:r>
          </w:p>
        </w:tc>
        <w:tc>
          <w:tcPr>
            <w:tcW w:w="2438" w:type="dxa"/>
            <w:vAlign w:val="center"/>
          </w:tcPr>
          <w:p w14:paraId="36961E6E" w14:textId="4CB53A91" w:rsidR="000730B9" w:rsidRPr="000730B9" w:rsidRDefault="000730B9" w:rsidP="000730B9">
            <w:pPr>
              <w:jc w:val="center"/>
              <w:rPr>
                <w:sz w:val="28"/>
                <w:szCs w:val="28"/>
                <w:lang w:val="en-US"/>
              </w:rPr>
            </w:pPr>
            <w:r>
              <w:rPr>
                <w:sz w:val="28"/>
                <w:szCs w:val="28"/>
                <w:lang w:val="en-US"/>
              </w:rPr>
              <w:t>+</w:t>
            </w:r>
            <w:r w:rsidR="00E36B73">
              <w:rPr>
                <w:sz w:val="28"/>
                <w:szCs w:val="28"/>
                <w:lang w:val="en-US"/>
              </w:rPr>
              <w:t>-</w:t>
            </w:r>
          </w:p>
        </w:tc>
      </w:tr>
      <w:tr w:rsidR="000730B9" w14:paraId="1AE515C2" w14:textId="77777777" w:rsidTr="000730B9">
        <w:trPr>
          <w:trHeight w:val="567"/>
        </w:trPr>
        <w:tc>
          <w:tcPr>
            <w:tcW w:w="2438" w:type="dxa"/>
            <w:vAlign w:val="center"/>
          </w:tcPr>
          <w:p w14:paraId="5D618817" w14:textId="2FE748EF" w:rsidR="000730B9" w:rsidRPr="000730B9" w:rsidRDefault="00E36B73" w:rsidP="000730B9">
            <w:pPr>
              <w:jc w:val="center"/>
              <w:rPr>
                <w:sz w:val="28"/>
                <w:szCs w:val="28"/>
                <w:lang w:val="en-US"/>
              </w:rPr>
            </w:pPr>
            <w:r>
              <w:rPr>
                <w:sz w:val="28"/>
                <w:szCs w:val="28"/>
                <w:lang w:val="en-US"/>
              </w:rPr>
              <w:t>Leto</w:t>
            </w:r>
          </w:p>
        </w:tc>
        <w:tc>
          <w:tcPr>
            <w:tcW w:w="2438" w:type="dxa"/>
            <w:vAlign w:val="center"/>
          </w:tcPr>
          <w:p w14:paraId="01AEB386" w14:textId="4133CD3F" w:rsidR="000730B9" w:rsidRPr="000730B9" w:rsidRDefault="000730B9" w:rsidP="000730B9">
            <w:pPr>
              <w:jc w:val="center"/>
              <w:rPr>
                <w:sz w:val="28"/>
                <w:szCs w:val="28"/>
                <w:lang w:val="en-US"/>
              </w:rPr>
            </w:pPr>
            <w:r>
              <w:rPr>
                <w:sz w:val="28"/>
                <w:szCs w:val="28"/>
                <w:lang w:val="en-US"/>
              </w:rPr>
              <w:t>+</w:t>
            </w:r>
          </w:p>
        </w:tc>
        <w:tc>
          <w:tcPr>
            <w:tcW w:w="2438" w:type="dxa"/>
            <w:vAlign w:val="center"/>
          </w:tcPr>
          <w:p w14:paraId="2629D500" w14:textId="0977C017" w:rsidR="000730B9" w:rsidRPr="000730B9" w:rsidRDefault="000730B9" w:rsidP="000730B9">
            <w:pPr>
              <w:jc w:val="center"/>
              <w:rPr>
                <w:sz w:val="28"/>
                <w:szCs w:val="28"/>
                <w:lang w:val="en-US"/>
              </w:rPr>
            </w:pPr>
            <w:r>
              <w:rPr>
                <w:sz w:val="28"/>
                <w:szCs w:val="28"/>
                <w:lang w:val="en-US"/>
              </w:rPr>
              <w:t>+</w:t>
            </w:r>
          </w:p>
        </w:tc>
        <w:tc>
          <w:tcPr>
            <w:tcW w:w="2438" w:type="dxa"/>
            <w:vAlign w:val="center"/>
          </w:tcPr>
          <w:p w14:paraId="2DDD391F" w14:textId="06E619D5" w:rsidR="000730B9" w:rsidRPr="000730B9" w:rsidRDefault="000730B9" w:rsidP="000730B9">
            <w:pPr>
              <w:jc w:val="center"/>
              <w:rPr>
                <w:sz w:val="28"/>
                <w:szCs w:val="28"/>
                <w:lang w:val="en-US"/>
              </w:rPr>
            </w:pPr>
            <w:r>
              <w:rPr>
                <w:sz w:val="28"/>
                <w:szCs w:val="28"/>
                <w:lang w:val="en-US"/>
              </w:rPr>
              <w:t>+</w:t>
            </w:r>
            <w:r w:rsidR="00E36B73">
              <w:rPr>
                <w:sz w:val="28"/>
                <w:szCs w:val="28"/>
                <w:lang w:val="en-US"/>
              </w:rPr>
              <w:t>-</w:t>
            </w:r>
          </w:p>
        </w:tc>
      </w:tr>
    </w:tbl>
    <w:p w14:paraId="1CD4ACEF" w14:textId="2A193235" w:rsidR="000730B9" w:rsidRPr="000730B9" w:rsidRDefault="000730B9" w:rsidP="000730B9">
      <w:pPr>
        <w:rPr>
          <w:lang w:val="uk-UA"/>
        </w:rPr>
      </w:pPr>
    </w:p>
    <w:p w14:paraId="110B155F" w14:textId="5DEC5A70" w:rsidR="000730B9" w:rsidRDefault="000730B9" w:rsidP="000730B9">
      <w:pPr>
        <w:pStyle w:val="11"/>
      </w:pPr>
      <w:r w:rsidRPr="000730B9">
        <w:rPr>
          <w:i/>
          <w:iCs/>
        </w:rPr>
        <w:t>Висновки</w:t>
      </w:r>
      <w:r w:rsidR="00E108D1" w:rsidRPr="009A0657">
        <w:rPr>
          <w:i/>
          <w:iCs/>
        </w:rPr>
        <w:t xml:space="preserve"> </w:t>
      </w:r>
      <w:r w:rsidR="00E108D1">
        <w:rPr>
          <w:i/>
          <w:iCs/>
        </w:rPr>
        <w:t>до порівняльної таблиці</w:t>
      </w:r>
      <w:r>
        <w:rPr>
          <w:i/>
          <w:iCs/>
        </w:rPr>
        <w:t xml:space="preserve">: </w:t>
      </w:r>
      <w:r w:rsidR="00E36B73" w:rsidRPr="00E36B73">
        <w:t xml:space="preserve"> </w:t>
      </w:r>
      <w:r w:rsidR="00E36B73">
        <w:t xml:space="preserve">обидва веб-сайти мають хорошу функціональність, якій позаздрять будь-який малий інтернет-магазин. Але обидва інтернет-магазини мають проблеми з зовнішнім виглядом. Якщо говорити про індивідуальні проблеми, то </w:t>
      </w:r>
      <w:r w:rsidR="00E36B73">
        <w:rPr>
          <w:lang w:val="en-US"/>
        </w:rPr>
        <w:t>Vist</w:t>
      </w:r>
      <w:r w:rsidR="00E36B73" w:rsidRPr="00E36B73">
        <w:t xml:space="preserve"> </w:t>
      </w:r>
      <w:r w:rsidR="00E36B73">
        <w:t>орієнтований на приватних підприємців та не дає змоги замовити товар звичайному користувачу.</w:t>
      </w:r>
    </w:p>
    <w:p w14:paraId="2A4781F2" w14:textId="77777777" w:rsidR="005E4620" w:rsidRDefault="005E4620" w:rsidP="005E4620">
      <w:pPr>
        <w:pStyle w:val="20"/>
      </w:pPr>
      <w:bookmarkStart w:id="35" w:name="_Toc42678979"/>
      <w:r>
        <w:lastRenderedPageBreak/>
        <w:t>Технічне завдання на курсову роботу</w:t>
      </w:r>
      <w:bookmarkEnd w:id="35"/>
    </w:p>
    <w:p w14:paraId="30FBEF57" w14:textId="7EF22377" w:rsidR="005E4620" w:rsidRPr="005E4620" w:rsidRDefault="005E4620" w:rsidP="005E4620">
      <w:pPr>
        <w:pStyle w:val="30"/>
      </w:pPr>
      <w:bookmarkStart w:id="36" w:name="_Toc42678980"/>
      <w:r w:rsidRPr="005E4620">
        <w:t>Загальне положення</w:t>
      </w:r>
      <w:bookmarkEnd w:id="36"/>
    </w:p>
    <w:p w14:paraId="127BB973" w14:textId="300EFC98" w:rsidR="005E4620" w:rsidRPr="005E4620" w:rsidRDefault="005E4620" w:rsidP="005E4620">
      <w:pPr>
        <w:pStyle w:val="11"/>
        <w:rPr>
          <w:rFonts w:cstheme="majorBidi"/>
          <w:szCs w:val="24"/>
        </w:rPr>
      </w:pPr>
      <w:r w:rsidRPr="001B263C">
        <w:rPr>
          <w:i/>
          <w:iCs/>
        </w:rPr>
        <w:t>Найменування програмного засобу:</w:t>
      </w:r>
      <w:r>
        <w:t xml:space="preserve"> п</w:t>
      </w:r>
      <w:r w:rsidRPr="005E4620">
        <w:t>овне найменування програмної системи: "</w:t>
      </w:r>
      <w:r w:rsidR="005C29AF">
        <w:t xml:space="preserve">Інтернет-магазин садівничих товарів та система керування вмістом для нього"(надалі </w:t>
      </w:r>
      <w:r w:rsidR="005C29AF" w:rsidRPr="005C29AF">
        <w:rPr>
          <w:lang w:val="ru-RU"/>
        </w:rPr>
        <w:t>“</w:t>
      </w:r>
      <w:r w:rsidR="005C29AF">
        <w:t>веб-сайт</w:t>
      </w:r>
      <w:r w:rsidR="005C29AF" w:rsidRPr="005C29AF">
        <w:rPr>
          <w:lang w:val="ru-RU"/>
        </w:rPr>
        <w:t>”)</w:t>
      </w:r>
      <w:r w:rsidR="005C29AF">
        <w:t xml:space="preserve">. </w:t>
      </w:r>
      <w:r w:rsidRPr="005E4620">
        <w:t>Коротка назва програмної системи  - "</w:t>
      </w:r>
      <w:r w:rsidR="005C29AF">
        <w:t>Інтернет-магазин</w:t>
      </w:r>
      <w:r w:rsidRPr="005E4620">
        <w:t>"</w:t>
      </w:r>
    </w:p>
    <w:p w14:paraId="65180747" w14:textId="619C2DBB" w:rsidR="005E4620" w:rsidRPr="009A0657" w:rsidRDefault="005E4620" w:rsidP="003A7A9D">
      <w:pPr>
        <w:pStyle w:val="11"/>
        <w:rPr>
          <w:b/>
          <w:lang w:val="ru-RU"/>
        </w:rPr>
      </w:pPr>
      <w:r w:rsidRPr="001B263C">
        <w:rPr>
          <w:bCs/>
          <w:i/>
          <w:iCs/>
        </w:rPr>
        <w:t>Призначення розробки та область застосування:</w:t>
      </w:r>
      <w:r>
        <w:rPr>
          <w:bCs/>
        </w:rPr>
        <w:t xml:space="preserve"> </w:t>
      </w:r>
      <w:r w:rsidR="005C29AF">
        <w:rPr>
          <w:bCs/>
        </w:rPr>
        <w:t>веб-сайт призначений для пошуку товарів та їх замовлення. Також присутня система контролю контенту веб-сайту для адміністраторів.</w:t>
      </w:r>
    </w:p>
    <w:p w14:paraId="65DC1DD6" w14:textId="1795A398" w:rsidR="005E4620" w:rsidRPr="005E4620" w:rsidRDefault="005E4620" w:rsidP="001B263C">
      <w:pPr>
        <w:pStyle w:val="30"/>
        <w:rPr>
          <w:b/>
        </w:rPr>
      </w:pPr>
      <w:bookmarkStart w:id="37" w:name="_Toc42678981"/>
      <w:r w:rsidRPr="005E4620">
        <w:t>Найменування розробника та замовника.</w:t>
      </w:r>
      <w:bookmarkEnd w:id="37"/>
    </w:p>
    <w:p w14:paraId="48717BED" w14:textId="55EAA6C2" w:rsidR="005E4620" w:rsidRPr="005E4620" w:rsidRDefault="005E4620" w:rsidP="003A7A9D">
      <w:pPr>
        <w:pStyle w:val="11"/>
        <w:rPr>
          <w:b/>
        </w:rPr>
      </w:pPr>
      <w:r w:rsidRPr="003A7A9D">
        <w:rPr>
          <w:i/>
          <w:iCs/>
        </w:rPr>
        <w:t>Розробник даного продукту</w:t>
      </w:r>
      <w:r w:rsidR="003A7A9D" w:rsidRPr="009A0657">
        <w:rPr>
          <w:b/>
          <w:i/>
          <w:iCs/>
          <w:lang w:val="ru-RU"/>
        </w:rPr>
        <w:t>:</w:t>
      </w:r>
      <w:r w:rsidRPr="005E4620">
        <w:t xml:space="preserve"> студент групи ПІ-</w:t>
      </w:r>
      <w:r w:rsidR="001B263C" w:rsidRPr="009A0657">
        <w:rPr>
          <w:lang w:val="ru-RU"/>
        </w:rPr>
        <w:t>60</w:t>
      </w:r>
      <w:r w:rsidRPr="005E4620">
        <w:t xml:space="preserve"> </w:t>
      </w:r>
      <w:r w:rsidR="005C29AF">
        <w:t>Хіміч Владислав Олегович</w:t>
      </w:r>
      <w:r w:rsidR="001B263C">
        <w:t xml:space="preserve"> </w:t>
      </w:r>
      <w:r w:rsidRPr="005E4620">
        <w:t>(надалі "розробник").</w:t>
      </w:r>
    </w:p>
    <w:p w14:paraId="44ABFD20" w14:textId="19D4B3E6" w:rsidR="005E4620" w:rsidRPr="005E4620" w:rsidRDefault="005E4620" w:rsidP="003A7A9D">
      <w:pPr>
        <w:pStyle w:val="11"/>
        <w:rPr>
          <w:b/>
        </w:rPr>
      </w:pPr>
      <w:r w:rsidRPr="003A7A9D">
        <w:rPr>
          <w:i/>
          <w:iCs/>
        </w:rPr>
        <w:t>Замовник програмного продукту</w:t>
      </w:r>
      <w:r w:rsidR="003A7A9D" w:rsidRPr="009A0657">
        <w:rPr>
          <w:b/>
          <w:i/>
          <w:iCs/>
        </w:rPr>
        <w:t>:</w:t>
      </w:r>
      <w:r w:rsidR="001625BB">
        <w:t xml:space="preserve"> кафедра інже</w:t>
      </w:r>
      <w:r w:rsidRPr="005E4620">
        <w:t>нерія програмного забезпечення</w:t>
      </w:r>
      <w:r w:rsidR="001B263C">
        <w:t xml:space="preserve"> Державного університету «Житомирська політехніка»</w:t>
      </w:r>
      <w:r w:rsidRPr="005E4620">
        <w:t xml:space="preserve"> в межах виконання курсової з дисципліни «Інтернет програмування»</w:t>
      </w:r>
      <w:r w:rsidRPr="009A0657">
        <w:t xml:space="preserve"> </w:t>
      </w:r>
      <w:r w:rsidRPr="005E4620">
        <w:t>Болотіна Вікторівна Василівна</w:t>
      </w:r>
      <w:r w:rsidRPr="009A0657">
        <w:t xml:space="preserve">, </w:t>
      </w:r>
      <w:r w:rsidRPr="005E4620">
        <w:t>Морозов Андрій Василійович</w:t>
      </w:r>
    </w:p>
    <w:p w14:paraId="151AA026" w14:textId="561CAB98" w:rsidR="005E4620" w:rsidRPr="001B263C" w:rsidRDefault="005E4620" w:rsidP="001B263C">
      <w:pPr>
        <w:pStyle w:val="30"/>
      </w:pPr>
      <w:bookmarkStart w:id="38" w:name="_Toc42678982"/>
      <w:r w:rsidRPr="001B263C">
        <w:t>Підстава для розробки</w:t>
      </w:r>
      <w:bookmarkEnd w:id="38"/>
    </w:p>
    <w:p w14:paraId="498EE181" w14:textId="5781D897" w:rsidR="005E4620" w:rsidRPr="001B263C" w:rsidRDefault="005E4620" w:rsidP="00F13624">
      <w:pPr>
        <w:pStyle w:val="11"/>
      </w:pPr>
      <w:r w:rsidRPr="001B263C">
        <w:rPr>
          <w:i/>
          <w:iCs/>
        </w:rPr>
        <w:t>Документ на підставі якого ведеться розробка</w:t>
      </w:r>
      <w:r w:rsidR="001B263C" w:rsidRPr="001B263C">
        <w:rPr>
          <w:i/>
          <w:iCs/>
        </w:rPr>
        <w:t>:</w:t>
      </w:r>
      <w:r w:rsidR="001B263C">
        <w:t xml:space="preserve"> </w:t>
      </w:r>
      <w:r w:rsidRPr="001B263C">
        <w:t>Робота ведеться на підставі навчального плану за напрямом 121 «Інженерія програмного забезпечення».</w:t>
      </w:r>
    </w:p>
    <w:p w14:paraId="58FB09EF" w14:textId="713F33A1" w:rsidR="005E4620" w:rsidRPr="005E4620" w:rsidRDefault="005E4620" w:rsidP="001B263C">
      <w:pPr>
        <w:pStyle w:val="30"/>
      </w:pPr>
      <w:bookmarkStart w:id="39" w:name="_Toc42678983"/>
      <w:r w:rsidRPr="005E4620">
        <w:t>Вимоги до функціональних характеристик</w:t>
      </w:r>
      <w:bookmarkEnd w:id="39"/>
    </w:p>
    <w:p w14:paraId="4DAEBC93" w14:textId="173EE84A" w:rsidR="001B263C" w:rsidRDefault="005E4620" w:rsidP="003A7A9D">
      <w:pPr>
        <w:pStyle w:val="11"/>
        <w:rPr>
          <w:b/>
        </w:rPr>
      </w:pPr>
      <w:r w:rsidRPr="001B263C">
        <w:t>Загальні вимоги</w:t>
      </w:r>
      <w:r w:rsidR="001B263C">
        <w:t>:</w:t>
      </w:r>
    </w:p>
    <w:p w14:paraId="63622BAF" w14:textId="5D8560FB" w:rsidR="001B263C" w:rsidRDefault="001B263C" w:rsidP="00CE656C">
      <w:pPr>
        <w:pStyle w:val="aff4"/>
        <w:numPr>
          <w:ilvl w:val="0"/>
          <w:numId w:val="14"/>
        </w:numPr>
        <w:tabs>
          <w:tab w:val="left" w:pos="709"/>
          <w:tab w:val="left" w:pos="900"/>
        </w:tabs>
        <w:spacing w:line="360" w:lineRule="auto"/>
        <w:jc w:val="both"/>
        <w:rPr>
          <w:b w:val="0"/>
          <w:bCs/>
          <w:sz w:val="28"/>
          <w:szCs w:val="28"/>
        </w:rPr>
      </w:pPr>
      <w:r>
        <w:rPr>
          <w:b w:val="0"/>
          <w:bCs/>
          <w:sz w:val="28"/>
          <w:szCs w:val="28"/>
        </w:rPr>
        <w:t xml:space="preserve">Можливість </w:t>
      </w:r>
      <w:r w:rsidR="005C29AF">
        <w:rPr>
          <w:b w:val="0"/>
          <w:bCs/>
          <w:sz w:val="28"/>
          <w:szCs w:val="28"/>
        </w:rPr>
        <w:t>знайти товар</w:t>
      </w:r>
    </w:p>
    <w:p w14:paraId="60E663AF" w14:textId="226DD6CC" w:rsidR="005C29AF" w:rsidRDefault="005C29AF" w:rsidP="00CE656C">
      <w:pPr>
        <w:pStyle w:val="aff4"/>
        <w:numPr>
          <w:ilvl w:val="0"/>
          <w:numId w:val="14"/>
        </w:numPr>
        <w:tabs>
          <w:tab w:val="left" w:pos="709"/>
          <w:tab w:val="left" w:pos="900"/>
        </w:tabs>
        <w:spacing w:line="360" w:lineRule="auto"/>
        <w:jc w:val="both"/>
        <w:rPr>
          <w:b w:val="0"/>
          <w:bCs/>
          <w:sz w:val="28"/>
          <w:szCs w:val="28"/>
        </w:rPr>
      </w:pPr>
      <w:r>
        <w:rPr>
          <w:b w:val="0"/>
          <w:bCs/>
          <w:sz w:val="28"/>
          <w:szCs w:val="28"/>
        </w:rPr>
        <w:t>Можливість додати товар у корзину</w:t>
      </w:r>
    </w:p>
    <w:p w14:paraId="6AD610EC" w14:textId="173823D5" w:rsidR="005C29AF" w:rsidRDefault="005C29AF" w:rsidP="00CE656C">
      <w:pPr>
        <w:pStyle w:val="aff4"/>
        <w:numPr>
          <w:ilvl w:val="0"/>
          <w:numId w:val="14"/>
        </w:numPr>
        <w:tabs>
          <w:tab w:val="left" w:pos="709"/>
          <w:tab w:val="left" w:pos="900"/>
        </w:tabs>
        <w:spacing w:line="360" w:lineRule="auto"/>
        <w:jc w:val="both"/>
        <w:rPr>
          <w:b w:val="0"/>
          <w:bCs/>
          <w:sz w:val="28"/>
          <w:szCs w:val="28"/>
        </w:rPr>
      </w:pPr>
      <w:r>
        <w:rPr>
          <w:b w:val="0"/>
          <w:bCs/>
          <w:sz w:val="28"/>
          <w:szCs w:val="28"/>
        </w:rPr>
        <w:t>Можливість змінювати кількість замовленого товару</w:t>
      </w:r>
    </w:p>
    <w:p w14:paraId="5FC37134" w14:textId="15142261" w:rsidR="005C29AF" w:rsidRDefault="005C29AF" w:rsidP="00CE656C">
      <w:pPr>
        <w:pStyle w:val="aff4"/>
        <w:numPr>
          <w:ilvl w:val="0"/>
          <w:numId w:val="14"/>
        </w:numPr>
        <w:tabs>
          <w:tab w:val="left" w:pos="709"/>
          <w:tab w:val="left" w:pos="900"/>
        </w:tabs>
        <w:spacing w:line="360" w:lineRule="auto"/>
        <w:jc w:val="both"/>
        <w:rPr>
          <w:b w:val="0"/>
          <w:bCs/>
          <w:sz w:val="28"/>
          <w:szCs w:val="28"/>
        </w:rPr>
      </w:pPr>
      <w:r>
        <w:rPr>
          <w:b w:val="0"/>
          <w:bCs/>
          <w:sz w:val="28"/>
          <w:szCs w:val="28"/>
        </w:rPr>
        <w:t>Можливість замовити товар</w:t>
      </w:r>
    </w:p>
    <w:p w14:paraId="40779810" w14:textId="0DBA2A3A" w:rsidR="008B2A34" w:rsidRDefault="008B2A34" w:rsidP="00CE656C">
      <w:pPr>
        <w:pStyle w:val="aff4"/>
        <w:numPr>
          <w:ilvl w:val="0"/>
          <w:numId w:val="14"/>
        </w:numPr>
        <w:tabs>
          <w:tab w:val="left" w:pos="709"/>
          <w:tab w:val="left" w:pos="900"/>
        </w:tabs>
        <w:spacing w:line="360" w:lineRule="auto"/>
        <w:jc w:val="both"/>
        <w:rPr>
          <w:b w:val="0"/>
          <w:bCs/>
          <w:sz w:val="28"/>
          <w:szCs w:val="28"/>
        </w:rPr>
      </w:pPr>
      <w:r>
        <w:rPr>
          <w:b w:val="0"/>
          <w:bCs/>
          <w:sz w:val="28"/>
          <w:szCs w:val="28"/>
        </w:rPr>
        <w:t>Змінювати особисті дані</w:t>
      </w:r>
    </w:p>
    <w:p w14:paraId="0AFE6C58" w14:textId="01975BD2" w:rsidR="008B2A34" w:rsidRDefault="008B2A34" w:rsidP="00CE656C">
      <w:pPr>
        <w:pStyle w:val="aff4"/>
        <w:numPr>
          <w:ilvl w:val="0"/>
          <w:numId w:val="14"/>
        </w:numPr>
        <w:tabs>
          <w:tab w:val="left" w:pos="709"/>
          <w:tab w:val="left" w:pos="900"/>
        </w:tabs>
        <w:spacing w:line="360" w:lineRule="auto"/>
        <w:jc w:val="both"/>
        <w:rPr>
          <w:b w:val="0"/>
          <w:bCs/>
          <w:sz w:val="28"/>
          <w:szCs w:val="28"/>
        </w:rPr>
      </w:pPr>
      <w:r>
        <w:rPr>
          <w:b w:val="0"/>
          <w:bCs/>
          <w:sz w:val="28"/>
          <w:szCs w:val="28"/>
        </w:rPr>
        <w:t>Редагувати записи, пов’язані з товарами (для адміністратора)</w:t>
      </w:r>
    </w:p>
    <w:p w14:paraId="26AA45C8" w14:textId="18F015A2" w:rsidR="008B2A34" w:rsidRDefault="008B2A34" w:rsidP="00CE656C">
      <w:pPr>
        <w:pStyle w:val="aff4"/>
        <w:numPr>
          <w:ilvl w:val="0"/>
          <w:numId w:val="14"/>
        </w:numPr>
        <w:tabs>
          <w:tab w:val="left" w:pos="709"/>
          <w:tab w:val="left" w:pos="900"/>
        </w:tabs>
        <w:spacing w:line="360" w:lineRule="auto"/>
        <w:jc w:val="both"/>
        <w:rPr>
          <w:b w:val="0"/>
          <w:bCs/>
          <w:sz w:val="28"/>
          <w:szCs w:val="28"/>
        </w:rPr>
      </w:pPr>
      <w:r>
        <w:rPr>
          <w:b w:val="0"/>
          <w:bCs/>
          <w:sz w:val="28"/>
          <w:szCs w:val="28"/>
        </w:rPr>
        <w:t>Додавати записи, пов’язані з товарами (для адміністратора)</w:t>
      </w:r>
    </w:p>
    <w:p w14:paraId="4D7A94BC" w14:textId="17001DA3" w:rsidR="008B2A34" w:rsidRDefault="008B2A34" w:rsidP="00CE656C">
      <w:pPr>
        <w:pStyle w:val="aff4"/>
        <w:numPr>
          <w:ilvl w:val="0"/>
          <w:numId w:val="14"/>
        </w:numPr>
        <w:tabs>
          <w:tab w:val="left" w:pos="709"/>
          <w:tab w:val="left" w:pos="900"/>
        </w:tabs>
        <w:spacing w:line="360" w:lineRule="auto"/>
        <w:jc w:val="both"/>
        <w:rPr>
          <w:b w:val="0"/>
          <w:bCs/>
          <w:sz w:val="28"/>
          <w:szCs w:val="28"/>
        </w:rPr>
      </w:pPr>
      <w:r>
        <w:rPr>
          <w:b w:val="0"/>
          <w:bCs/>
          <w:sz w:val="28"/>
          <w:szCs w:val="28"/>
        </w:rPr>
        <w:lastRenderedPageBreak/>
        <w:t>Видаляти записи, пов’язані з товарами (для адміністратора)</w:t>
      </w:r>
    </w:p>
    <w:p w14:paraId="12B07FAD" w14:textId="6E1F0A80" w:rsidR="005E4620" w:rsidRDefault="005E4620" w:rsidP="00F13624">
      <w:pPr>
        <w:pStyle w:val="11"/>
      </w:pPr>
      <w:r w:rsidRPr="006F787B">
        <w:rPr>
          <w:i/>
          <w:iCs/>
        </w:rPr>
        <w:t>Склад виконуваних функцій</w:t>
      </w:r>
      <w:r w:rsidR="006F787B">
        <w:rPr>
          <w:i/>
          <w:iCs/>
        </w:rPr>
        <w:t xml:space="preserve">: </w:t>
      </w:r>
      <w:r w:rsidRPr="006F787B">
        <w:t xml:space="preserve">Розробити </w:t>
      </w:r>
      <w:r w:rsidR="008B2A34">
        <w:t>інтернет-магазин</w:t>
      </w:r>
      <w:r w:rsidR="006F787B" w:rsidRPr="006F787B">
        <w:t xml:space="preserve">, </w:t>
      </w:r>
      <w:r w:rsidRPr="006F787B">
        <w:t>що підтримує виконання наступних операцій:</w:t>
      </w:r>
    </w:p>
    <w:p w14:paraId="1475C345" w14:textId="2825EA0C" w:rsidR="006F787B" w:rsidRDefault="006F787B" w:rsidP="00CE656C">
      <w:pPr>
        <w:pStyle w:val="11"/>
        <w:numPr>
          <w:ilvl w:val="0"/>
          <w:numId w:val="15"/>
        </w:numPr>
      </w:pPr>
      <w:r>
        <w:t xml:space="preserve">Пошук </w:t>
      </w:r>
      <w:r w:rsidR="00864E7B">
        <w:t>товарів</w:t>
      </w:r>
      <w:r>
        <w:t xml:space="preserve"> </w:t>
      </w:r>
      <w:r w:rsidR="00864E7B">
        <w:t>за назвою</w:t>
      </w:r>
    </w:p>
    <w:p w14:paraId="5190A87F" w14:textId="20C2FE13" w:rsidR="00864E7B" w:rsidRDefault="00864E7B" w:rsidP="00CE656C">
      <w:pPr>
        <w:pStyle w:val="11"/>
        <w:numPr>
          <w:ilvl w:val="0"/>
          <w:numId w:val="15"/>
        </w:numPr>
      </w:pPr>
      <w:r>
        <w:t>Відображення товарів за категоріями</w:t>
      </w:r>
    </w:p>
    <w:p w14:paraId="33B48876" w14:textId="5FEFC10D" w:rsidR="00864E7B" w:rsidRDefault="00864E7B" w:rsidP="00CE656C">
      <w:pPr>
        <w:pStyle w:val="11"/>
        <w:numPr>
          <w:ilvl w:val="0"/>
          <w:numId w:val="15"/>
        </w:numPr>
      </w:pPr>
      <w:r>
        <w:t>Фільтрація знайдених товарів</w:t>
      </w:r>
    </w:p>
    <w:p w14:paraId="5AF9AAE3" w14:textId="59C04A75" w:rsidR="00427FBC" w:rsidRPr="00864E7B" w:rsidRDefault="00427FBC" w:rsidP="00CE656C">
      <w:pPr>
        <w:pStyle w:val="11"/>
        <w:numPr>
          <w:ilvl w:val="0"/>
          <w:numId w:val="15"/>
        </w:numPr>
        <w:rPr>
          <w:i/>
          <w:iCs/>
        </w:rPr>
      </w:pPr>
      <w:r>
        <w:t xml:space="preserve">Створення облікового запису, можливість зміни </w:t>
      </w:r>
      <w:r w:rsidR="00864E7B">
        <w:t>імені</w:t>
      </w:r>
      <w:r>
        <w:t xml:space="preserve">, </w:t>
      </w:r>
      <w:r w:rsidR="00864E7B">
        <w:t>прізвища</w:t>
      </w:r>
      <w:r>
        <w:t xml:space="preserve">, </w:t>
      </w:r>
      <w:r w:rsidR="00864E7B">
        <w:t>по-батькові, контактного номеру, дати народження, статі та паролю</w:t>
      </w:r>
    </w:p>
    <w:p w14:paraId="40F54159" w14:textId="085EDFFF" w:rsidR="00864E7B" w:rsidRPr="00864E7B" w:rsidRDefault="00864E7B" w:rsidP="00CE656C">
      <w:pPr>
        <w:pStyle w:val="11"/>
        <w:numPr>
          <w:ilvl w:val="0"/>
          <w:numId w:val="15"/>
        </w:numPr>
        <w:rPr>
          <w:i/>
          <w:iCs/>
        </w:rPr>
      </w:pPr>
      <w:r>
        <w:t>Додання товару до корзини</w:t>
      </w:r>
    </w:p>
    <w:p w14:paraId="3AC3F26F" w14:textId="00EB0741" w:rsidR="00864E7B" w:rsidRPr="00427FBC" w:rsidRDefault="00864E7B" w:rsidP="00CE656C">
      <w:pPr>
        <w:pStyle w:val="11"/>
        <w:numPr>
          <w:ilvl w:val="0"/>
          <w:numId w:val="15"/>
        </w:numPr>
        <w:rPr>
          <w:i/>
          <w:iCs/>
        </w:rPr>
      </w:pPr>
      <w:r>
        <w:t>Операції з кількістю замовлених товарів такі, як: додавання, зменшення, видалення</w:t>
      </w:r>
    </w:p>
    <w:p w14:paraId="679FF490" w14:textId="525D71FB" w:rsidR="00C40BD7" w:rsidRPr="006F787B" w:rsidRDefault="00C40BD7" w:rsidP="00CE656C">
      <w:pPr>
        <w:pStyle w:val="11"/>
        <w:numPr>
          <w:ilvl w:val="0"/>
          <w:numId w:val="15"/>
        </w:numPr>
        <w:rPr>
          <w:i/>
          <w:iCs/>
        </w:rPr>
      </w:pPr>
      <w:r>
        <w:t xml:space="preserve">Надання адміністраторам інтерфейсу для зручного </w:t>
      </w:r>
      <w:r w:rsidR="00864E7B">
        <w:t>додавання, редагування та видалення записів, пов’язаних з товарами</w:t>
      </w:r>
      <w:r>
        <w:t>.</w:t>
      </w:r>
    </w:p>
    <w:p w14:paraId="0D1CDA5E" w14:textId="7DEA0F4A" w:rsidR="005E4620" w:rsidRPr="00C40BD7" w:rsidRDefault="005E4620" w:rsidP="00F13624">
      <w:pPr>
        <w:pStyle w:val="11"/>
        <w:rPr>
          <w:bCs/>
          <w:i/>
          <w:iCs/>
        </w:rPr>
      </w:pPr>
      <w:r w:rsidRPr="00C40BD7">
        <w:rPr>
          <w:bCs/>
          <w:i/>
          <w:iCs/>
        </w:rPr>
        <w:t>Організація вхідних і вихідних даних</w:t>
      </w:r>
      <w:r w:rsidR="00C40BD7">
        <w:rPr>
          <w:bCs/>
          <w:i/>
          <w:iCs/>
        </w:rPr>
        <w:t xml:space="preserve">: </w:t>
      </w:r>
      <w:r w:rsidR="00C40BD7">
        <w:t>в</w:t>
      </w:r>
      <w:r w:rsidRPr="005E4620">
        <w:t xml:space="preserve">хідними даними </w:t>
      </w:r>
      <w:r w:rsidR="00C40BD7">
        <w:t>є</w:t>
      </w:r>
      <w:r w:rsidR="008B2A34">
        <w:t xml:space="preserve"> інформація про</w:t>
      </w:r>
      <w:r w:rsidR="00C40BD7">
        <w:t xml:space="preserve"> </w:t>
      </w:r>
      <w:r w:rsidR="008B2A34">
        <w:t xml:space="preserve">садівничі товари </w:t>
      </w:r>
      <w:r w:rsidR="00C40BD7">
        <w:t xml:space="preserve">(назва, опис, </w:t>
      </w:r>
      <w:r w:rsidR="008B2A34">
        <w:t>варіації товарів, ціна)</w:t>
      </w:r>
    </w:p>
    <w:p w14:paraId="26F1FF4C" w14:textId="77777777" w:rsidR="005E4620" w:rsidRPr="005E4620" w:rsidRDefault="005E4620" w:rsidP="00F13624">
      <w:pPr>
        <w:pStyle w:val="11"/>
      </w:pPr>
      <w:r w:rsidRPr="00C40BD7">
        <w:t>Орган</w:t>
      </w:r>
      <w:r w:rsidRPr="005E4620">
        <w:t>ізація вхідних і вихідних даних повинна відповідати інформаційній структурі виконуваних з операцій, вхідним та вихідним паперовим документами.</w:t>
      </w:r>
    </w:p>
    <w:p w14:paraId="2CDBD476" w14:textId="77777777" w:rsidR="005E4620" w:rsidRPr="005E4620" w:rsidRDefault="005E4620" w:rsidP="00F13624">
      <w:pPr>
        <w:pStyle w:val="11"/>
      </w:pPr>
      <w:r w:rsidRPr="005E4620">
        <w:t>Введення оперативних даних повинно виконуватися з використанням діалогових екранних форм, побудованих на основі візуальних компонентів. Введення даних виконується на основі затверджених форм документів: анкета, заява, інформаційна довідка та  в режимі online оператором зі слів користувача.</w:t>
      </w:r>
    </w:p>
    <w:p w14:paraId="2BF77FAA" w14:textId="3298DA39" w:rsidR="005E4620" w:rsidRPr="005E4620" w:rsidRDefault="005E4620" w:rsidP="00F13624">
      <w:pPr>
        <w:pStyle w:val="11"/>
      </w:pPr>
      <w:r w:rsidRPr="00584D03">
        <w:t>Часові характеристики і розмір пам'яті, необхідної для роботи програми</w:t>
      </w:r>
      <w:r w:rsidR="00584D03" w:rsidRPr="009A0657">
        <w:rPr>
          <w:lang w:val="ru-RU"/>
        </w:rPr>
        <w:t>:</w:t>
      </w:r>
      <w:r w:rsidR="00584D03">
        <w:t xml:space="preserve"> </w:t>
      </w:r>
      <w:r w:rsidR="00584D03" w:rsidRPr="00584D03">
        <w:rPr>
          <w:bCs/>
        </w:rPr>
        <w:t>ч</w:t>
      </w:r>
      <w:r w:rsidRPr="00584D03">
        <w:rPr>
          <w:bCs/>
        </w:rPr>
        <w:t>ас реакції програми на дії користувача (маніпуляції з пристроями введення даних) не повинен перевищувати 0,25 с.</w:t>
      </w:r>
    </w:p>
    <w:p w14:paraId="50E95567" w14:textId="3ACF7F1B" w:rsidR="005E4620" w:rsidRPr="005E4620" w:rsidRDefault="005E4620" w:rsidP="00F13624">
      <w:pPr>
        <w:pStyle w:val="11"/>
      </w:pPr>
      <w:r w:rsidRPr="005E4620">
        <w:t xml:space="preserve">Час виконання команд меню не більше </w:t>
      </w:r>
      <w:r w:rsidR="00584D03">
        <w:t>0.1</w:t>
      </w:r>
      <w:r w:rsidRPr="005E4620">
        <w:t xml:space="preserve"> с. </w:t>
      </w:r>
    </w:p>
    <w:p w14:paraId="227E368C" w14:textId="0C01C577" w:rsidR="005E4620" w:rsidRPr="005E4620" w:rsidRDefault="005E4620" w:rsidP="00F13624">
      <w:pPr>
        <w:pStyle w:val="11"/>
      </w:pPr>
      <w:r w:rsidRPr="005E4620">
        <w:t>Відображення масивів даних за запитами не більше</w:t>
      </w:r>
      <w:r w:rsidR="00584D03">
        <w:t xml:space="preserve"> 2 с</w:t>
      </w:r>
      <w:r w:rsidRPr="005E4620">
        <w:t>.</w:t>
      </w:r>
    </w:p>
    <w:p w14:paraId="5EFF6270" w14:textId="77777777" w:rsidR="005E4620" w:rsidRPr="005E4620" w:rsidRDefault="005E4620" w:rsidP="00F13624">
      <w:pPr>
        <w:pStyle w:val="11"/>
      </w:pPr>
      <w:r w:rsidRPr="005E4620">
        <w:t>Доступність БД – 90% цілодобово.</w:t>
      </w:r>
    </w:p>
    <w:p w14:paraId="06704AC4" w14:textId="77777777" w:rsidR="005E4620" w:rsidRPr="005E4620" w:rsidRDefault="005E4620" w:rsidP="00F13624">
      <w:pPr>
        <w:pStyle w:val="11"/>
      </w:pPr>
      <w:r w:rsidRPr="005E4620">
        <w:t>Операції з’єднання з БД не більше 1 хвилини.</w:t>
      </w:r>
    </w:p>
    <w:p w14:paraId="1CF10025" w14:textId="77777777" w:rsidR="005E4620" w:rsidRPr="005E4620" w:rsidRDefault="005E4620" w:rsidP="00F13624">
      <w:pPr>
        <w:pStyle w:val="11"/>
      </w:pPr>
      <w:r w:rsidRPr="005E4620">
        <w:t>Обсяг оперативної пам'яті, необхідний для роботи програми не менше 1Гб.</w:t>
      </w:r>
    </w:p>
    <w:p w14:paraId="649F5518" w14:textId="77777777" w:rsidR="005E4620" w:rsidRPr="005E4620" w:rsidRDefault="005E4620" w:rsidP="00F13624">
      <w:pPr>
        <w:pStyle w:val="11"/>
      </w:pPr>
      <w:r w:rsidRPr="005E4620">
        <w:lastRenderedPageBreak/>
        <w:t>Дисковій простір, необхідний для збереження програми і файлів даних не більше 300 Мбат  для робочої станції та 20 ГБайт..</w:t>
      </w:r>
    </w:p>
    <w:p w14:paraId="0E0D327F" w14:textId="77777777" w:rsidR="00F13624" w:rsidRDefault="005E4620" w:rsidP="00F13624">
      <w:pPr>
        <w:pStyle w:val="11"/>
      </w:pPr>
      <w:r w:rsidRPr="005E4620">
        <w:t>Інсталяційний пакет програми, що містить у складі БД не повинні перевищувати 100 Мбайт.</w:t>
      </w:r>
    </w:p>
    <w:p w14:paraId="720FE205" w14:textId="223CB58A" w:rsidR="005E4620" w:rsidRPr="00F13624" w:rsidRDefault="005E4620" w:rsidP="00F13624">
      <w:pPr>
        <w:pStyle w:val="11"/>
      </w:pPr>
      <w:r w:rsidRPr="00F13624">
        <w:t>Вимоги до методів рішення і мов програмування</w:t>
      </w:r>
      <w:r w:rsidRPr="00F13624">
        <w:tab/>
      </w:r>
    </w:p>
    <w:p w14:paraId="14FEA688" w14:textId="48469A08" w:rsidR="005E4620" w:rsidRPr="005E4620" w:rsidRDefault="005E4620" w:rsidP="00447652">
      <w:pPr>
        <w:pStyle w:val="11"/>
      </w:pPr>
      <w:r w:rsidRPr="005E4620">
        <w:t xml:space="preserve">Вибір методів рішення здійснюється розробникам без узгодження з замовником. </w:t>
      </w:r>
    </w:p>
    <w:p w14:paraId="32E4D142" w14:textId="77777777" w:rsidR="00206605" w:rsidRPr="004D45D4" w:rsidRDefault="00206605" w:rsidP="00A77574">
      <w:pPr>
        <w:pStyle w:val="1"/>
        <w:rPr>
          <w:lang w:val="uk-UA"/>
        </w:rPr>
      </w:pPr>
      <w:bookmarkStart w:id="40" w:name="_Toc10087738"/>
      <w:bookmarkStart w:id="41" w:name="_Toc42678984"/>
      <w:r w:rsidRPr="004D45D4">
        <w:rPr>
          <w:lang w:val="uk-UA"/>
        </w:rPr>
        <w:lastRenderedPageBreak/>
        <w:t>ПРОЕКТУВАННЯ ТА РОЗРОБКА ПРОГРАМНОГО ЗАБЕЗПЕЧЕННЯ</w:t>
      </w:r>
      <w:bookmarkEnd w:id="40"/>
      <w:bookmarkEnd w:id="41"/>
    </w:p>
    <w:p w14:paraId="3869ECDF" w14:textId="09A45C0C" w:rsidR="001166FA" w:rsidRDefault="001166FA" w:rsidP="00EE04BB">
      <w:pPr>
        <w:pStyle w:val="20"/>
      </w:pPr>
      <w:bookmarkStart w:id="42" w:name="_Toc42678985"/>
      <w:r>
        <w:t>Проектування загального алгоритму роботи програми</w:t>
      </w:r>
      <w:bookmarkEnd w:id="42"/>
    </w:p>
    <w:p w14:paraId="335F9D43" w14:textId="1ED46101" w:rsidR="00C001AA" w:rsidRDefault="00C001AA" w:rsidP="003A7A9D">
      <w:pPr>
        <w:pStyle w:val="11"/>
      </w:pPr>
      <w:r>
        <w:t xml:space="preserve">Розпочати проектування варто з найвищого рівня абстракції – структури веб-сайту. Загалом у світі  веб-розробки є дві найбільш поширені архітектури – монолітна та мікросервісна. Мікросервісна архітектура є досить складною, але має великі переваги. Її суть полягає в тому, що веб-сайт розподілений на частини, </w:t>
      </w:r>
      <w:r w:rsidR="00F34449">
        <w:t>які слабко зв’язані між собою,</w:t>
      </w:r>
      <w:r>
        <w:t xml:space="preserve"> з цього слідує, що при помилці в якомусь</w:t>
      </w:r>
      <w:r w:rsidR="00E97A44">
        <w:t xml:space="preserve"> з мікросервісів, це не вплине </w:t>
      </w:r>
      <w:r>
        <w:t xml:space="preserve">загалом на роботу всього серверу. Ще одним значним плюсом є те, що оскільки компоненти не зв’язані і взаємодіють між собою за допомогою </w:t>
      </w:r>
      <w:r>
        <w:rPr>
          <w:lang w:val="en-US"/>
        </w:rPr>
        <w:t>API</w:t>
      </w:r>
      <w:r>
        <w:t xml:space="preserve">, можна використовувати саме ті технології, які найбільше підходять для певної задачі. Хоч мікросервісна архітектура має </w:t>
      </w:r>
      <w:r w:rsidR="00E97A44">
        <w:t>значні переваги, які було наведено вище, для цього проекту вона не дуже підходить по таким причинам: час розробки та складність. Якщо над веб-сайтом працює команда, то мікросервіси будуть чудовим вибором, але при недостачі часу та людських ресурсів краще обрати інший підхід – монолітна архітектура. При моноліті все розміщується на одному сервері: і база даних, і бізнес-логіка, і генерація інтерфейсу користувача. Звісно, це має певні мінуси. Так, наприклад, при помилці в якомусь компоненті весь веб-сервер може припинити роботу. Проте, саме для цього проекту вибір монолітної архітектури буде більш доцільним, адже цей підхід дозволить швидко розробляти та масштабувати веб-сайт.</w:t>
      </w:r>
    </w:p>
    <w:p w14:paraId="1BD93911" w14:textId="03BC2ED2" w:rsidR="00CD2BF4" w:rsidRDefault="00F34449" w:rsidP="003A7A9D">
      <w:pPr>
        <w:pStyle w:val="11"/>
      </w:pPr>
      <w:r>
        <w:t xml:space="preserve">Далі буде важливим визначитись з нижчим, але не менш важливим рівнем абстракції. На цьому рівні буде застосовуватись патерн, який є безальтернативним у веб-розробці,- </w:t>
      </w:r>
      <w:r>
        <w:rPr>
          <w:lang w:val="en-US"/>
        </w:rPr>
        <w:t>MVC</w:t>
      </w:r>
      <w:r w:rsidRPr="00F34449">
        <w:t xml:space="preserve"> (</w:t>
      </w:r>
      <w:r>
        <w:rPr>
          <w:lang w:val="en-US"/>
        </w:rPr>
        <w:t>Model</w:t>
      </w:r>
      <w:r w:rsidRPr="00F34449">
        <w:t xml:space="preserve"> – </w:t>
      </w:r>
      <w:r>
        <w:rPr>
          <w:lang w:val="en-US"/>
        </w:rPr>
        <w:t>View</w:t>
      </w:r>
      <w:r w:rsidRPr="00F34449">
        <w:t xml:space="preserve"> </w:t>
      </w:r>
      <w:r>
        <w:t>–</w:t>
      </w:r>
      <w:r w:rsidRPr="00F34449">
        <w:t xml:space="preserve"> </w:t>
      </w:r>
      <w:r>
        <w:rPr>
          <w:lang w:val="en-US"/>
        </w:rPr>
        <w:t>Controller</w:t>
      </w:r>
      <w:r w:rsidRPr="00F34449">
        <w:t xml:space="preserve">). </w:t>
      </w:r>
    </w:p>
    <w:p w14:paraId="3A98E58B" w14:textId="00EF3B10" w:rsidR="00F34449" w:rsidRDefault="00F34449" w:rsidP="00F34449">
      <w:pPr>
        <w:pStyle w:val="11"/>
        <w:spacing w:line="240" w:lineRule="auto"/>
        <w:jc w:val="center"/>
        <w:rPr>
          <w:lang w:val="en-US"/>
        </w:rPr>
      </w:pPr>
      <w:r>
        <w:rPr>
          <w:noProof/>
          <w:lang w:val="ru-RU" w:eastAsia="ru-RU"/>
        </w:rPr>
        <w:drawing>
          <wp:inline distT="0" distB="0" distL="0" distR="0" wp14:anchorId="586A9D90" wp14:editId="640EB476">
            <wp:extent cx="2381250" cy="1085850"/>
            <wp:effectExtent l="0" t="0" r="0" b="0"/>
            <wp:docPr id="10" name="Рисунок 10" descr="https://upload.wikimedia.org/wikipedia/commons/thumb/b/b5/ModelViewControllerDiagram2.svg/250px-ModelViewControllerDiagram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b/b5/ModelViewControllerDiagram2.svg/250px-ModelViewControllerDiagram2.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0" cy="1085850"/>
                    </a:xfrm>
                    <a:prstGeom prst="rect">
                      <a:avLst/>
                    </a:prstGeom>
                    <a:noFill/>
                    <a:ln>
                      <a:noFill/>
                    </a:ln>
                  </pic:spPr>
                </pic:pic>
              </a:graphicData>
            </a:graphic>
          </wp:inline>
        </w:drawing>
      </w:r>
    </w:p>
    <w:p w14:paraId="74B97F4B" w14:textId="5E701E6A" w:rsidR="00F34449" w:rsidRDefault="00F34449" w:rsidP="00F34449">
      <w:pPr>
        <w:pStyle w:val="11"/>
        <w:spacing w:line="240" w:lineRule="auto"/>
        <w:jc w:val="center"/>
        <w:rPr>
          <w:lang w:val="ru-RU"/>
        </w:rPr>
      </w:pPr>
      <w:r>
        <w:t>Р</w:t>
      </w:r>
      <w:r w:rsidR="00F8772A">
        <w:t>ис.</w:t>
      </w:r>
      <w:r>
        <w:t xml:space="preserve"> 2.1. </w:t>
      </w:r>
      <w:r w:rsidRPr="00F34449">
        <w:rPr>
          <w:lang w:val="ru-RU"/>
        </w:rPr>
        <w:t xml:space="preserve">Діаграма взаємодії між компонентами </w:t>
      </w:r>
      <w:r>
        <w:rPr>
          <w:lang w:val="ru-RU"/>
        </w:rPr>
        <w:t>патерну</w:t>
      </w:r>
    </w:p>
    <w:p w14:paraId="40C2155C" w14:textId="06B634CB" w:rsidR="00F34449" w:rsidRDefault="00F34449" w:rsidP="00F34449">
      <w:pPr>
        <w:pStyle w:val="11"/>
        <w:spacing w:line="240" w:lineRule="auto"/>
        <w:jc w:val="center"/>
        <w:rPr>
          <w:lang w:val="ru-RU"/>
        </w:rPr>
      </w:pPr>
    </w:p>
    <w:p w14:paraId="17140061" w14:textId="3A865858" w:rsidR="00F34449" w:rsidRDefault="00F34449" w:rsidP="00F34449">
      <w:pPr>
        <w:pStyle w:val="11"/>
      </w:pPr>
      <w:r>
        <w:lastRenderedPageBreak/>
        <w:t xml:space="preserve">Для кращого розуміння шаблону, розберімо три його основні компоненти: </w:t>
      </w:r>
    </w:p>
    <w:p w14:paraId="4EF7F9A4" w14:textId="4D60B010" w:rsidR="00F34449" w:rsidRDefault="00F34449" w:rsidP="00102F90">
      <w:pPr>
        <w:pStyle w:val="11"/>
        <w:numPr>
          <w:ilvl w:val="0"/>
          <w:numId w:val="15"/>
        </w:numPr>
      </w:pPr>
      <w:r>
        <w:rPr>
          <w:lang w:val="en-US"/>
        </w:rPr>
        <w:t>Model</w:t>
      </w:r>
      <w:r w:rsidRPr="00102F90">
        <w:t xml:space="preserve">: </w:t>
      </w:r>
      <w:r>
        <w:t>відображає поведінку застосунку, яка не залежить від інтерфейсу користувача</w:t>
      </w:r>
      <w:r w:rsidR="00102F90">
        <w:t>. Відповідає за бізнес-логіку веб-сайту.</w:t>
      </w:r>
    </w:p>
    <w:p w14:paraId="418228F1" w14:textId="0E79C41F" w:rsidR="00102F90" w:rsidRDefault="00102F90" w:rsidP="00102F90">
      <w:pPr>
        <w:pStyle w:val="11"/>
        <w:numPr>
          <w:ilvl w:val="0"/>
          <w:numId w:val="15"/>
        </w:numPr>
      </w:pPr>
      <w:r>
        <w:rPr>
          <w:lang w:val="en-US"/>
        </w:rPr>
        <w:t>View</w:t>
      </w:r>
      <w:r w:rsidRPr="00102F90">
        <w:rPr>
          <w:lang w:val="ru-RU"/>
        </w:rPr>
        <w:t xml:space="preserve">: </w:t>
      </w:r>
      <w:r>
        <w:t>будь-яке представлення інформації для користувача, частіше за все користувацький інтерфейс у вигляді кнопок, текстових полів та іншого.</w:t>
      </w:r>
    </w:p>
    <w:p w14:paraId="70659E58" w14:textId="70D18AB5" w:rsidR="00102F90" w:rsidRDefault="00102F90" w:rsidP="00102F90">
      <w:pPr>
        <w:pStyle w:val="11"/>
        <w:numPr>
          <w:ilvl w:val="0"/>
          <w:numId w:val="15"/>
        </w:numPr>
      </w:pPr>
      <w:r>
        <w:rPr>
          <w:lang w:val="en-US"/>
        </w:rPr>
        <w:t>Controller</w:t>
      </w:r>
      <w:r w:rsidRPr="00102F90">
        <w:rPr>
          <w:lang w:val="ru-RU"/>
        </w:rPr>
        <w:t xml:space="preserve">: </w:t>
      </w:r>
      <w:r>
        <w:t>компонент, який зв’язує модель та представлення. Якщо говорити в загальному, то контролер реагує на запити користувача та перетворює їх на команди для моделі.</w:t>
      </w:r>
    </w:p>
    <w:p w14:paraId="31C341CF" w14:textId="1098E211" w:rsidR="006D5E3F" w:rsidRDefault="006D5E3F" w:rsidP="006D5E3F">
      <w:pPr>
        <w:pStyle w:val="11"/>
      </w:pPr>
      <w:r>
        <w:t>Цей шаблон дозволить розподілити веб-сайт на компоненти, що зменшить його зв’язність та зробить весь проект більш структурованим.</w:t>
      </w:r>
    </w:p>
    <w:p w14:paraId="54254DA9" w14:textId="2D109B9B" w:rsidR="00F8772A" w:rsidRDefault="00F8772A" w:rsidP="006D5E3F">
      <w:pPr>
        <w:pStyle w:val="11"/>
        <w:rPr>
          <w:lang w:val="ru-RU"/>
        </w:rPr>
      </w:pPr>
      <w:r>
        <w:t xml:space="preserve">Тепер буде необхідним перейти до проектування структури БД, а отже і основної частини Моделі з патерну </w:t>
      </w:r>
      <w:r>
        <w:rPr>
          <w:lang w:val="en-US"/>
        </w:rPr>
        <w:t>MVC</w:t>
      </w:r>
      <w:r w:rsidRPr="00F8772A">
        <w:rPr>
          <w:lang w:val="ru-RU"/>
        </w:rPr>
        <w:t>.</w:t>
      </w:r>
    </w:p>
    <w:p w14:paraId="712E51E9" w14:textId="7CA082D7" w:rsidR="00F8772A" w:rsidRDefault="00F8772A" w:rsidP="00F8772A">
      <w:pPr>
        <w:pStyle w:val="11"/>
        <w:jc w:val="center"/>
        <w:rPr>
          <w:lang w:val="ru-RU"/>
        </w:rPr>
      </w:pPr>
      <w:r>
        <w:rPr>
          <w:noProof/>
          <w:lang w:val="ru-RU" w:eastAsia="ru-RU"/>
        </w:rPr>
        <w:drawing>
          <wp:inline distT="0" distB="0" distL="0" distR="0" wp14:anchorId="14869AFF" wp14:editId="020A8A0A">
            <wp:extent cx="5028565" cy="5106622"/>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6558" cy="5114739"/>
                    </a:xfrm>
                    <a:prstGeom prst="rect">
                      <a:avLst/>
                    </a:prstGeom>
                  </pic:spPr>
                </pic:pic>
              </a:graphicData>
            </a:graphic>
          </wp:inline>
        </w:drawing>
      </w:r>
    </w:p>
    <w:p w14:paraId="48E1B0A4" w14:textId="3EC91595" w:rsidR="007F0543" w:rsidRPr="00E319EB" w:rsidRDefault="00F8772A" w:rsidP="00E319EB">
      <w:pPr>
        <w:pStyle w:val="11"/>
        <w:jc w:val="center"/>
        <w:rPr>
          <w:lang w:val="ru-RU"/>
        </w:rPr>
      </w:pPr>
      <w:r>
        <w:t>Рис. 2.2. Структура БД проекту</w:t>
      </w:r>
      <w:bookmarkStart w:id="43" w:name="_Toc10087741"/>
    </w:p>
    <w:p w14:paraId="44D99956" w14:textId="2D2985AC" w:rsidR="00EE04BB" w:rsidRPr="00EE04BB" w:rsidRDefault="00EE04BB" w:rsidP="00453A0F">
      <w:pPr>
        <w:pStyle w:val="20"/>
        <w:rPr>
          <w:lang w:val="uk-UA"/>
        </w:rPr>
      </w:pPr>
      <w:bookmarkStart w:id="44" w:name="_Toc42678986"/>
      <w:r>
        <w:lastRenderedPageBreak/>
        <w:t xml:space="preserve">Розробка </w:t>
      </w:r>
      <w:r w:rsidRPr="00EE04BB">
        <w:t>функціональних</w:t>
      </w:r>
      <w:r>
        <w:t xml:space="preserve"> алгоритмів роботи програми</w:t>
      </w:r>
      <w:bookmarkEnd w:id="43"/>
      <w:bookmarkEnd w:id="44"/>
    </w:p>
    <w:p w14:paraId="40E2DF45" w14:textId="335AB783" w:rsidR="00E319EB" w:rsidRDefault="00E319EB" w:rsidP="007F1D61">
      <w:pPr>
        <w:pStyle w:val="11"/>
        <w:rPr>
          <w:lang w:val="ru-RU"/>
        </w:rPr>
      </w:pPr>
      <w:r>
        <w:t xml:space="preserve">Маючи структуру БД майбутнього веб-сайту, можна приступити до створення необхідних сутностей в рамках </w:t>
      </w:r>
      <w:r>
        <w:rPr>
          <w:lang w:val="en-US"/>
        </w:rPr>
        <w:t>ORM</w:t>
      </w:r>
      <w:r w:rsidRPr="00E319EB">
        <w:rPr>
          <w:lang w:val="ru-RU"/>
        </w:rPr>
        <w:t xml:space="preserve"> </w:t>
      </w:r>
      <w:r>
        <w:t xml:space="preserve">для </w:t>
      </w:r>
      <w:r>
        <w:rPr>
          <w:lang w:val="en-US"/>
        </w:rPr>
        <w:t>Node</w:t>
      </w:r>
      <w:r w:rsidRPr="00E319EB">
        <w:rPr>
          <w:lang w:val="ru-RU"/>
        </w:rPr>
        <w:t>.</w:t>
      </w:r>
      <w:r>
        <w:rPr>
          <w:lang w:val="en-US"/>
        </w:rPr>
        <w:t>JS</w:t>
      </w:r>
      <w:r w:rsidRPr="00E319EB">
        <w:rPr>
          <w:lang w:val="ru-RU"/>
        </w:rPr>
        <w:t xml:space="preserve"> </w:t>
      </w:r>
      <w:r>
        <w:rPr>
          <w:lang w:val="en-US"/>
        </w:rPr>
        <w:t>Sequelize</w:t>
      </w:r>
      <w:r w:rsidRPr="00E319EB">
        <w:rPr>
          <w:lang w:val="ru-RU"/>
        </w:rPr>
        <w:t xml:space="preserve">. </w:t>
      </w:r>
      <w:r>
        <w:rPr>
          <w:lang w:val="ru-RU"/>
        </w:rPr>
        <w:t xml:space="preserve">Було прийнято рішення розпочати розробку проекту з системи керування вмістом, а отже потрібно створити сутність адміністратора в базі даних. </w:t>
      </w:r>
    </w:p>
    <w:p w14:paraId="3A3ED9CF" w14:textId="40D711C4" w:rsidR="00FF1354" w:rsidRDefault="00FF1354" w:rsidP="007F1D61">
      <w:pPr>
        <w:pStyle w:val="11"/>
        <w:rPr>
          <w:lang w:val="en-US"/>
        </w:rPr>
      </w:pPr>
      <w:r>
        <w:rPr>
          <w:lang w:val="ru-RU"/>
        </w:rPr>
        <w:t>Лістинг</w:t>
      </w:r>
      <w:r w:rsidRPr="00B72456">
        <w:rPr>
          <w:lang w:val="en-US"/>
        </w:rPr>
        <w:t xml:space="preserve"> </w:t>
      </w:r>
      <w:r>
        <w:rPr>
          <w:lang w:val="en-US"/>
        </w:rPr>
        <w:t>admin.js:</w:t>
      </w:r>
    </w:p>
    <w:p w14:paraId="33636781" w14:textId="77777777" w:rsidR="00FF1354" w:rsidRPr="00FF1354" w:rsidRDefault="00FF1354" w:rsidP="00FF1354">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FF1354">
        <w:rPr>
          <w:rFonts w:ascii="Consolas" w:eastAsia="Times New Roman" w:hAnsi="Consolas" w:cs="Courier New"/>
          <w:i/>
          <w:iCs/>
          <w:color w:val="C792EA"/>
          <w:sz w:val="18"/>
          <w:szCs w:val="18"/>
          <w:lang w:val="en-US"/>
        </w:rPr>
        <w:t xml:space="preserve">const </w:t>
      </w:r>
      <w:r w:rsidRPr="00FF1354">
        <w:rPr>
          <w:rFonts w:ascii="Consolas" w:eastAsia="Times New Roman" w:hAnsi="Consolas" w:cs="Courier New"/>
          <w:color w:val="EEFFFF"/>
          <w:sz w:val="18"/>
          <w:szCs w:val="18"/>
          <w:lang w:val="en-US"/>
        </w:rPr>
        <w:t xml:space="preserve">bcrypt </w:t>
      </w:r>
      <w:r w:rsidRPr="00FF1354">
        <w:rPr>
          <w:rFonts w:ascii="Consolas" w:eastAsia="Times New Roman" w:hAnsi="Consolas" w:cs="Courier New"/>
          <w:color w:val="89DDFF"/>
          <w:sz w:val="18"/>
          <w:szCs w:val="18"/>
          <w:lang w:val="en-US"/>
        </w:rPr>
        <w:t>= require(</w:t>
      </w:r>
      <w:r w:rsidRPr="00FF1354">
        <w:rPr>
          <w:rFonts w:ascii="Consolas" w:eastAsia="Times New Roman" w:hAnsi="Consolas" w:cs="Courier New"/>
          <w:color w:val="C3E88D"/>
          <w:sz w:val="18"/>
          <w:szCs w:val="18"/>
          <w:lang w:val="en-US"/>
        </w:rPr>
        <w:t>'bcrypt-nodejs'</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9DDFF"/>
          <w:sz w:val="18"/>
          <w:szCs w:val="18"/>
          <w:lang w:val="en-US"/>
        </w:rPr>
        <w:br/>
      </w:r>
      <w:r w:rsidRPr="00FF1354">
        <w:rPr>
          <w:rFonts w:ascii="Consolas" w:eastAsia="Times New Roman" w:hAnsi="Consolas" w:cs="Courier New"/>
          <w:color w:val="89DDFF"/>
          <w:sz w:val="18"/>
          <w:szCs w:val="18"/>
          <w:lang w:val="en-US"/>
        </w:rPr>
        <w:br/>
        <w:t>module.</w:t>
      </w:r>
      <w:r w:rsidRPr="00FF1354">
        <w:rPr>
          <w:rFonts w:ascii="Consolas" w:eastAsia="Times New Roman" w:hAnsi="Consolas" w:cs="Courier New"/>
          <w:color w:val="EEFFFF"/>
          <w:sz w:val="18"/>
          <w:szCs w:val="18"/>
          <w:lang w:val="en-US"/>
        </w:rPr>
        <w:t xml:space="preserve">exports </w:t>
      </w:r>
      <w:r w:rsidRPr="00FF1354">
        <w:rPr>
          <w:rFonts w:ascii="Consolas" w:eastAsia="Times New Roman" w:hAnsi="Consolas" w:cs="Courier New"/>
          <w:color w:val="89DDFF"/>
          <w:sz w:val="18"/>
          <w:szCs w:val="18"/>
          <w:lang w:val="en-US"/>
        </w:rPr>
        <w:t>= (</w:t>
      </w:r>
      <w:r w:rsidRPr="00FF1354">
        <w:rPr>
          <w:rFonts w:ascii="Consolas" w:eastAsia="Times New Roman" w:hAnsi="Consolas" w:cs="Courier New"/>
          <w:color w:val="F78C6C"/>
          <w:sz w:val="18"/>
          <w:szCs w:val="18"/>
          <w:lang w:val="en-US"/>
        </w:rPr>
        <w:t>sequelize</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color w:val="F78C6C"/>
          <w:sz w:val="18"/>
          <w:szCs w:val="18"/>
          <w:lang w:val="en-US"/>
        </w:rPr>
        <w:t>DataTypes</w:t>
      </w:r>
      <w:r w:rsidRPr="00FF1354">
        <w:rPr>
          <w:rFonts w:ascii="Consolas" w:eastAsia="Times New Roman" w:hAnsi="Consolas" w:cs="Courier New"/>
          <w:color w:val="89DDFF"/>
          <w:sz w:val="18"/>
          <w:szCs w:val="18"/>
          <w:lang w:val="en-US"/>
        </w:rPr>
        <w:t>) =&gt; {</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i/>
          <w:iCs/>
          <w:color w:val="C792EA"/>
          <w:sz w:val="18"/>
          <w:szCs w:val="18"/>
          <w:lang w:val="en-US"/>
        </w:rPr>
        <w:t xml:space="preserve">let </w:t>
      </w:r>
      <w:r w:rsidRPr="00FF1354">
        <w:rPr>
          <w:rFonts w:ascii="Consolas" w:eastAsia="Times New Roman" w:hAnsi="Consolas" w:cs="Courier New"/>
          <w:color w:val="EEFFFF"/>
          <w:sz w:val="18"/>
          <w:szCs w:val="18"/>
          <w:lang w:val="en-US"/>
        </w:rPr>
        <w:t xml:space="preserve">Admin </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color w:val="F78C6C"/>
          <w:sz w:val="18"/>
          <w:szCs w:val="18"/>
          <w:lang w:val="en-US"/>
        </w:rPr>
        <w:t>sequelize</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2AAFF"/>
          <w:sz w:val="18"/>
          <w:szCs w:val="18"/>
          <w:lang w:val="en-US"/>
        </w:rPr>
        <w:t>define</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C3E88D"/>
          <w:sz w:val="18"/>
          <w:szCs w:val="18"/>
          <w:lang w:val="en-US"/>
        </w:rPr>
        <w:t>'Admin'</w:t>
      </w:r>
      <w:r w:rsidRPr="00FF1354">
        <w:rPr>
          <w:rFonts w:ascii="Consolas" w:eastAsia="Times New Roman" w:hAnsi="Consolas" w:cs="Courier New"/>
          <w:color w:val="89DDFF"/>
          <w:sz w:val="18"/>
          <w:szCs w:val="18"/>
          <w:lang w:val="en-US"/>
        </w:rPr>
        <w:t>, {</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EEFFFF"/>
          <w:sz w:val="18"/>
          <w:szCs w:val="18"/>
          <w:lang w:val="en-US"/>
        </w:rPr>
        <w:t>Admin_ID</w:t>
      </w:r>
      <w:r w:rsidRPr="00FF1354">
        <w:rPr>
          <w:rFonts w:ascii="Consolas" w:eastAsia="Times New Roman" w:hAnsi="Consolas" w:cs="Courier New"/>
          <w:color w:val="89DDFF"/>
          <w:sz w:val="18"/>
          <w:szCs w:val="18"/>
          <w:lang w:val="en-US"/>
        </w:rPr>
        <w:t>: {</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EEFFFF"/>
          <w:sz w:val="18"/>
          <w:szCs w:val="18"/>
          <w:lang w:val="en-US"/>
        </w:rPr>
        <w:t>type</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color w:val="F78C6C"/>
          <w:sz w:val="18"/>
          <w:szCs w:val="18"/>
          <w:lang w:val="en-US"/>
        </w:rPr>
        <w:t>DataTypes</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EEFFFF"/>
          <w:sz w:val="18"/>
          <w:szCs w:val="18"/>
          <w:lang w:val="en-US"/>
        </w:rPr>
        <w:t>INTEGER</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EEFFFF"/>
          <w:sz w:val="18"/>
          <w:szCs w:val="18"/>
          <w:lang w:val="en-US"/>
        </w:rPr>
        <w:t>primaryKey</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i/>
          <w:iCs/>
          <w:color w:val="C792EA"/>
          <w:sz w:val="18"/>
          <w:szCs w:val="18"/>
          <w:lang w:val="en-US"/>
        </w:rPr>
        <w:t>true</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EEFFFF"/>
          <w:sz w:val="18"/>
          <w:szCs w:val="18"/>
          <w:lang w:val="en-US"/>
        </w:rPr>
        <w:t>autoIncrement</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i/>
          <w:iCs/>
          <w:color w:val="C792EA"/>
          <w:sz w:val="18"/>
          <w:szCs w:val="18"/>
          <w:lang w:val="en-US"/>
        </w:rPr>
        <w:t>true</w:t>
      </w:r>
      <w:r w:rsidRPr="00FF1354">
        <w:rPr>
          <w:rFonts w:ascii="Consolas" w:eastAsia="Times New Roman" w:hAnsi="Consolas" w:cs="Courier New"/>
          <w:i/>
          <w:iCs/>
          <w:color w:val="C792EA"/>
          <w:sz w:val="18"/>
          <w:szCs w:val="18"/>
          <w:lang w:val="en-US"/>
        </w:rPr>
        <w:br/>
        <w:t xml:space="preserve">        </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EEFFFF"/>
          <w:sz w:val="18"/>
          <w:szCs w:val="18"/>
          <w:lang w:val="en-US"/>
        </w:rPr>
        <w:t>Login</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color w:val="F78C6C"/>
          <w:sz w:val="18"/>
          <w:szCs w:val="18"/>
          <w:lang w:val="en-US"/>
        </w:rPr>
        <w:t>DataTypes</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EEFFFF"/>
          <w:sz w:val="18"/>
          <w:szCs w:val="18"/>
          <w:lang w:val="en-US"/>
        </w:rPr>
        <w:t>STRING</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EEFFFF"/>
          <w:sz w:val="18"/>
          <w:szCs w:val="18"/>
          <w:lang w:val="en-US"/>
        </w:rPr>
        <w:t>Password</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color w:val="F78C6C"/>
          <w:sz w:val="18"/>
          <w:szCs w:val="18"/>
          <w:lang w:val="en-US"/>
        </w:rPr>
        <w:t>DataTypes</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EEFFFF"/>
          <w:sz w:val="18"/>
          <w:szCs w:val="18"/>
          <w:lang w:val="en-US"/>
        </w:rPr>
        <w:t>STRING</w:t>
      </w:r>
      <w:r w:rsidRPr="00FF1354">
        <w:rPr>
          <w:rFonts w:ascii="Consolas" w:eastAsia="Times New Roman" w:hAnsi="Consolas" w:cs="Courier New"/>
          <w:color w:val="EEFFFF"/>
          <w:sz w:val="18"/>
          <w:szCs w:val="18"/>
          <w:lang w:val="en-US"/>
        </w:rPr>
        <w:br/>
        <w:t xml:space="preserve">    </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EEFFFF"/>
          <w:sz w:val="18"/>
          <w:szCs w:val="18"/>
          <w:lang w:val="en-US"/>
        </w:rPr>
        <w:t>Admin</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i/>
          <w:iCs/>
          <w:color w:val="82AAFF"/>
          <w:sz w:val="18"/>
          <w:szCs w:val="18"/>
          <w:lang w:val="en-US"/>
        </w:rPr>
        <w:t>beforeCreate</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F78C6C"/>
          <w:sz w:val="18"/>
          <w:szCs w:val="18"/>
          <w:lang w:val="en-US"/>
        </w:rPr>
        <w:t>admin</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color w:val="F78C6C"/>
          <w:sz w:val="18"/>
          <w:szCs w:val="18"/>
          <w:lang w:val="en-US"/>
        </w:rPr>
        <w:t>options</w:t>
      </w:r>
      <w:r w:rsidRPr="00FF1354">
        <w:rPr>
          <w:rFonts w:ascii="Consolas" w:eastAsia="Times New Roman" w:hAnsi="Consolas" w:cs="Courier New"/>
          <w:color w:val="89DDFF"/>
          <w:sz w:val="18"/>
          <w:szCs w:val="18"/>
          <w:lang w:val="en-US"/>
        </w:rPr>
        <w:t>) =&gt; {</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F78C6C"/>
          <w:sz w:val="18"/>
          <w:szCs w:val="18"/>
          <w:lang w:val="en-US"/>
        </w:rPr>
        <w:t>admin</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EEFFFF"/>
          <w:sz w:val="18"/>
          <w:szCs w:val="18"/>
          <w:lang w:val="en-US"/>
        </w:rPr>
        <w:t xml:space="preserve">Password </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i/>
          <w:iCs/>
          <w:color w:val="FF5370"/>
          <w:sz w:val="18"/>
          <w:szCs w:val="18"/>
          <w:lang w:val="en-US"/>
        </w:rPr>
        <w:t>this</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2AAFF"/>
          <w:sz w:val="18"/>
          <w:szCs w:val="18"/>
          <w:lang w:val="en-US"/>
        </w:rPr>
        <w:t>generatePassword</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F78C6C"/>
          <w:sz w:val="18"/>
          <w:szCs w:val="18"/>
          <w:lang w:val="en-US"/>
        </w:rPr>
        <w:t>admin</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EEFFFF"/>
          <w:sz w:val="18"/>
          <w:szCs w:val="18"/>
          <w:lang w:val="en-US"/>
        </w:rPr>
        <w:t>Password</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EEFFFF"/>
          <w:sz w:val="18"/>
          <w:szCs w:val="18"/>
          <w:lang w:val="en-US"/>
        </w:rPr>
        <w:t>Admin</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2AAFF"/>
          <w:sz w:val="18"/>
          <w:szCs w:val="18"/>
          <w:lang w:val="en-US"/>
        </w:rPr>
        <w:t xml:space="preserve">generatePassword </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i/>
          <w:iCs/>
          <w:color w:val="C792EA"/>
          <w:sz w:val="18"/>
          <w:szCs w:val="18"/>
          <w:lang w:val="en-US"/>
        </w:rPr>
        <w:t>function</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F78C6C"/>
          <w:sz w:val="18"/>
          <w:szCs w:val="18"/>
          <w:lang w:val="en-US"/>
        </w:rPr>
        <w:t>password</w:t>
      </w:r>
      <w:r w:rsidRPr="00FF1354">
        <w:rPr>
          <w:rFonts w:ascii="Consolas" w:eastAsia="Times New Roman" w:hAnsi="Consolas" w:cs="Courier New"/>
          <w:color w:val="89DDFF"/>
          <w:sz w:val="18"/>
          <w:szCs w:val="18"/>
          <w:lang w:val="en-US"/>
        </w:rPr>
        <w:t>) {</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i/>
          <w:iCs/>
          <w:color w:val="C792EA"/>
          <w:sz w:val="18"/>
          <w:szCs w:val="18"/>
          <w:lang w:val="en-US"/>
        </w:rPr>
        <w:t xml:space="preserve">return  </w:t>
      </w:r>
      <w:r w:rsidRPr="00FF1354">
        <w:rPr>
          <w:rFonts w:ascii="Consolas" w:eastAsia="Times New Roman" w:hAnsi="Consolas" w:cs="Courier New"/>
          <w:color w:val="EEFFFF"/>
          <w:sz w:val="18"/>
          <w:szCs w:val="18"/>
          <w:lang w:val="en-US"/>
        </w:rPr>
        <w:t>bcrypt</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2AAFF"/>
          <w:sz w:val="18"/>
          <w:szCs w:val="18"/>
          <w:lang w:val="en-US"/>
        </w:rPr>
        <w:t>hashSync</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F78C6C"/>
          <w:sz w:val="18"/>
          <w:szCs w:val="18"/>
          <w:lang w:val="en-US"/>
        </w:rPr>
        <w:t>password</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color w:val="EEFFFF"/>
          <w:sz w:val="18"/>
          <w:szCs w:val="18"/>
          <w:lang w:val="en-US"/>
        </w:rPr>
        <w:t>bcrypt</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2AAFF"/>
          <w:sz w:val="18"/>
          <w:szCs w:val="18"/>
          <w:lang w:val="en-US"/>
        </w:rPr>
        <w:t>genSaltSync</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F78C6C"/>
          <w:sz w:val="18"/>
          <w:szCs w:val="18"/>
          <w:lang w:val="en-US"/>
        </w:rPr>
        <w:t>5</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i/>
          <w:iCs/>
          <w:color w:val="F78C6C"/>
          <w:sz w:val="18"/>
          <w:szCs w:val="18"/>
          <w:lang w:val="en-US"/>
        </w:rPr>
        <w:t>null</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i/>
          <w:iCs/>
          <w:color w:val="C792EA"/>
          <w:sz w:val="18"/>
          <w:szCs w:val="18"/>
          <w:lang w:val="en-US"/>
        </w:rPr>
        <w:t xml:space="preserve">function </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F78C6C"/>
          <w:sz w:val="18"/>
          <w:szCs w:val="18"/>
          <w:lang w:val="en-US"/>
        </w:rPr>
        <w:t>err</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color w:val="F78C6C"/>
          <w:sz w:val="18"/>
          <w:szCs w:val="18"/>
          <w:lang w:val="en-US"/>
        </w:rPr>
        <w:t>hash</w:t>
      </w:r>
      <w:r w:rsidRPr="00FF1354">
        <w:rPr>
          <w:rFonts w:ascii="Consolas" w:eastAsia="Times New Roman" w:hAnsi="Consolas" w:cs="Courier New"/>
          <w:color w:val="89DDFF"/>
          <w:sz w:val="18"/>
          <w:szCs w:val="18"/>
          <w:lang w:val="en-US"/>
        </w:rPr>
        <w:t>) {</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FFCB6B"/>
          <w:sz w:val="18"/>
          <w:szCs w:val="18"/>
          <w:lang w:val="en-US"/>
        </w:rPr>
        <w:t>console</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2AAFF"/>
          <w:sz w:val="18"/>
          <w:szCs w:val="18"/>
          <w:lang w:val="en-US"/>
        </w:rPr>
        <w:t>log</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C3E88D"/>
          <w:sz w:val="18"/>
          <w:szCs w:val="18"/>
          <w:lang w:val="en-US"/>
        </w:rPr>
        <w:t>'Password creation process was done'</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EEFFFF"/>
          <w:sz w:val="18"/>
          <w:szCs w:val="18"/>
          <w:lang w:val="en-US"/>
        </w:rPr>
        <w:t>Admin</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EEFFFF"/>
          <w:sz w:val="18"/>
          <w:szCs w:val="18"/>
          <w:lang w:val="en-US"/>
        </w:rPr>
        <w:t>prototype</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2AAFF"/>
          <w:sz w:val="18"/>
          <w:szCs w:val="18"/>
          <w:lang w:val="en-US"/>
        </w:rPr>
        <w:t xml:space="preserve">validatePassword </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i/>
          <w:iCs/>
          <w:color w:val="C792EA"/>
          <w:sz w:val="18"/>
          <w:szCs w:val="18"/>
          <w:lang w:val="en-US"/>
        </w:rPr>
        <w:t>function</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F78C6C"/>
          <w:sz w:val="18"/>
          <w:szCs w:val="18"/>
          <w:lang w:val="en-US"/>
        </w:rPr>
        <w:t>password</w:t>
      </w:r>
      <w:r w:rsidRPr="00FF1354">
        <w:rPr>
          <w:rFonts w:ascii="Consolas" w:eastAsia="Times New Roman" w:hAnsi="Consolas" w:cs="Courier New"/>
          <w:color w:val="89DDFF"/>
          <w:sz w:val="18"/>
          <w:szCs w:val="18"/>
          <w:lang w:val="en-US"/>
        </w:rPr>
        <w:t>) {</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i/>
          <w:iCs/>
          <w:color w:val="C792EA"/>
          <w:sz w:val="18"/>
          <w:szCs w:val="18"/>
          <w:lang w:val="en-US"/>
        </w:rPr>
        <w:t xml:space="preserve">return  </w:t>
      </w:r>
      <w:r w:rsidRPr="00FF1354">
        <w:rPr>
          <w:rFonts w:ascii="Consolas" w:eastAsia="Times New Roman" w:hAnsi="Consolas" w:cs="Courier New"/>
          <w:color w:val="EEFFFF"/>
          <w:sz w:val="18"/>
          <w:szCs w:val="18"/>
          <w:lang w:val="en-US"/>
        </w:rPr>
        <w:t>bcrypt</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2AAFF"/>
          <w:sz w:val="18"/>
          <w:szCs w:val="18"/>
          <w:lang w:val="en-US"/>
        </w:rPr>
        <w:t>compareSync</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F78C6C"/>
          <w:sz w:val="18"/>
          <w:szCs w:val="18"/>
          <w:lang w:val="en-US"/>
        </w:rPr>
        <w:t>password</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i/>
          <w:iCs/>
          <w:color w:val="FF5370"/>
          <w:sz w:val="18"/>
          <w:szCs w:val="18"/>
          <w:lang w:val="en-US"/>
        </w:rPr>
        <w:t>this</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EEFFFF"/>
          <w:sz w:val="18"/>
          <w:szCs w:val="18"/>
          <w:lang w:val="en-US"/>
        </w:rPr>
        <w:t>Password</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i/>
          <w:iCs/>
          <w:color w:val="C792EA"/>
          <w:sz w:val="18"/>
          <w:szCs w:val="18"/>
          <w:lang w:val="en-US"/>
        </w:rPr>
        <w:t xml:space="preserve">return </w:t>
      </w:r>
      <w:r w:rsidRPr="00FF1354">
        <w:rPr>
          <w:rFonts w:ascii="Consolas" w:eastAsia="Times New Roman" w:hAnsi="Consolas" w:cs="Courier New"/>
          <w:color w:val="EEFFFF"/>
          <w:sz w:val="18"/>
          <w:szCs w:val="18"/>
          <w:lang w:val="en-US"/>
        </w:rPr>
        <w:t>Admin</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9DDFF"/>
          <w:sz w:val="18"/>
          <w:szCs w:val="18"/>
          <w:lang w:val="en-US"/>
        </w:rPr>
        <w:br/>
        <w:t>};</w:t>
      </w:r>
    </w:p>
    <w:p w14:paraId="15D1551C" w14:textId="56B891C8" w:rsidR="00FF1354" w:rsidRPr="00B72456" w:rsidRDefault="00FF1354" w:rsidP="007F1D61">
      <w:pPr>
        <w:pStyle w:val="11"/>
        <w:rPr>
          <w:lang w:val="ru-RU"/>
        </w:rPr>
      </w:pPr>
      <w:r>
        <w:t xml:space="preserve">Блок-схема сутності </w:t>
      </w:r>
      <w:r>
        <w:rPr>
          <w:lang w:val="en-US"/>
        </w:rPr>
        <w:t>Admin</w:t>
      </w:r>
      <w:r w:rsidRPr="00B72456">
        <w:rPr>
          <w:lang w:val="ru-RU"/>
        </w:rPr>
        <w:t xml:space="preserve">: </w:t>
      </w:r>
    </w:p>
    <w:p w14:paraId="01BD7CBA" w14:textId="78D533C7" w:rsidR="00FF1354" w:rsidRPr="00B72456" w:rsidRDefault="007A058A" w:rsidP="00FF1354">
      <w:pPr>
        <w:pStyle w:val="11"/>
        <w:jc w:val="center"/>
        <w:rPr>
          <w:lang w:val="ru-RU"/>
        </w:rPr>
      </w:pPr>
      <w:r>
        <w:rPr>
          <w:noProof/>
          <w:lang w:val="ru-RU" w:eastAsia="ru-RU"/>
        </w:rPr>
        <w:drawing>
          <wp:inline distT="0" distB="0" distL="0" distR="0" wp14:anchorId="28B6D8CC" wp14:editId="09A7DA70">
            <wp:extent cx="3209925" cy="1571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9925" cy="1571625"/>
                    </a:xfrm>
                    <a:prstGeom prst="rect">
                      <a:avLst/>
                    </a:prstGeom>
                  </pic:spPr>
                </pic:pic>
              </a:graphicData>
            </a:graphic>
          </wp:inline>
        </w:drawing>
      </w:r>
      <w:r>
        <w:rPr>
          <w:noProof/>
        </w:rPr>
        <w:t xml:space="preserve"> </w:t>
      </w:r>
    </w:p>
    <w:p w14:paraId="13D55307" w14:textId="3A31E4E4" w:rsidR="00FF1354" w:rsidRPr="00B72456" w:rsidRDefault="00FF1354" w:rsidP="00FF1354">
      <w:pPr>
        <w:pStyle w:val="11"/>
        <w:jc w:val="center"/>
      </w:pPr>
      <w:r>
        <w:t xml:space="preserve">Рис. 2.3. Блок-схема сутності </w:t>
      </w:r>
      <w:r>
        <w:rPr>
          <w:lang w:val="en-US"/>
        </w:rPr>
        <w:t>Admin</w:t>
      </w:r>
    </w:p>
    <w:p w14:paraId="2726E482" w14:textId="73EFB3D7" w:rsidR="00FF1354" w:rsidRDefault="00FF1354" w:rsidP="00FF1354">
      <w:pPr>
        <w:pStyle w:val="11"/>
      </w:pPr>
      <w:r w:rsidRPr="00FF1354">
        <w:t xml:space="preserve">Ця сутність має всього три поля, одним з яких є ідентифікатор, необхідний у кожній таблиці в будь-якій базі даних. Також у базі даних зберігатиметься логін адміністратора та пароль. Але ж зберігати пароль у вигляді простого тексту є дуже поганою та не безпечною практикою, тому для генерації хешу паролю використовуватиметься пакунок bcrypt, який буде встановлено окремо для проекту. </w:t>
      </w:r>
      <w:r w:rsidRPr="00FF1354">
        <w:lastRenderedPageBreak/>
        <w:t>Він дозволить генерувати хеш перед створенням нової сутності Admin за допомогою методу generatePassword та робити перевірку паролю при спробі входу</w:t>
      </w:r>
      <w:r>
        <w:t xml:space="preserve"> методом </w:t>
      </w:r>
      <w:r>
        <w:rPr>
          <w:lang w:val="en-US"/>
        </w:rPr>
        <w:t>validatePassword</w:t>
      </w:r>
      <w:r w:rsidRPr="00FF1354">
        <w:t xml:space="preserve">. </w:t>
      </w:r>
      <w:r>
        <w:t xml:space="preserve">Ніяких зв’язків з іншими таблицями таблиця </w:t>
      </w:r>
      <w:r>
        <w:rPr>
          <w:lang w:val="en-US"/>
        </w:rPr>
        <w:t>Admin</w:t>
      </w:r>
      <w:r>
        <w:t xml:space="preserve"> не має. </w:t>
      </w:r>
    </w:p>
    <w:p w14:paraId="4DD32C6A" w14:textId="5001F868" w:rsidR="00FF1354" w:rsidRDefault="00FF1354" w:rsidP="00FF1354">
      <w:pPr>
        <w:pStyle w:val="11"/>
      </w:pPr>
      <w:r>
        <w:t>Користувач для системи керування вмістом був створений, а тому потрібно надати змогу адміністратору створювати необхідні для відображення товарів записи. У товару може бути багато характеристик, але ключовими є категорія та виробник, тому пропоную перейти до них.</w:t>
      </w:r>
    </w:p>
    <w:p w14:paraId="76A382F9" w14:textId="3702FD91" w:rsidR="00FF1354" w:rsidRDefault="00FF1354" w:rsidP="00FF1354">
      <w:pPr>
        <w:pStyle w:val="11"/>
        <w:rPr>
          <w:lang w:val="en-US"/>
        </w:rPr>
      </w:pPr>
      <w:r>
        <w:t xml:space="preserve">Лістинг </w:t>
      </w:r>
      <w:r w:rsidR="00C93363">
        <w:rPr>
          <w:lang w:val="en-US"/>
        </w:rPr>
        <w:t xml:space="preserve">category.js: </w:t>
      </w:r>
    </w:p>
    <w:p w14:paraId="41EC74C0" w14:textId="77777777" w:rsidR="00C93363" w:rsidRPr="00C93363" w:rsidRDefault="00C93363" w:rsidP="00C93363">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C93363">
        <w:rPr>
          <w:rFonts w:ascii="Consolas" w:eastAsia="Times New Roman" w:hAnsi="Consolas" w:cs="Courier New"/>
          <w:color w:val="89DDFF"/>
          <w:sz w:val="18"/>
          <w:szCs w:val="18"/>
          <w:lang w:val="en-US"/>
        </w:rPr>
        <w:t>module.</w:t>
      </w:r>
      <w:r w:rsidRPr="00C93363">
        <w:rPr>
          <w:rFonts w:ascii="Consolas" w:eastAsia="Times New Roman" w:hAnsi="Consolas" w:cs="Courier New"/>
          <w:color w:val="EEFFFF"/>
          <w:sz w:val="18"/>
          <w:szCs w:val="18"/>
          <w:lang w:val="en-US"/>
        </w:rPr>
        <w:t xml:space="preserve">exports </w:t>
      </w:r>
      <w:r w:rsidRPr="00C93363">
        <w:rPr>
          <w:rFonts w:ascii="Consolas" w:eastAsia="Times New Roman" w:hAnsi="Consolas" w:cs="Courier New"/>
          <w:color w:val="89DDFF"/>
          <w:sz w:val="18"/>
          <w:szCs w:val="18"/>
          <w:lang w:val="en-US"/>
        </w:rPr>
        <w:t>= (</w:t>
      </w:r>
      <w:r w:rsidRPr="00C93363">
        <w:rPr>
          <w:rFonts w:ascii="Consolas" w:eastAsia="Times New Roman" w:hAnsi="Consolas" w:cs="Courier New"/>
          <w:color w:val="F78C6C"/>
          <w:sz w:val="18"/>
          <w:szCs w:val="18"/>
          <w:lang w:val="en-US"/>
        </w:rPr>
        <w:t>sequelize</w:t>
      </w:r>
      <w:r w:rsidRPr="00C93363">
        <w:rPr>
          <w:rFonts w:ascii="Consolas" w:eastAsia="Times New Roman" w:hAnsi="Consolas" w:cs="Courier New"/>
          <w:color w:val="89DDFF"/>
          <w:sz w:val="18"/>
          <w:szCs w:val="18"/>
          <w:lang w:val="en-US"/>
        </w:rPr>
        <w:t xml:space="preserve">, </w:t>
      </w:r>
      <w:r w:rsidRPr="00C93363">
        <w:rPr>
          <w:rFonts w:ascii="Consolas" w:eastAsia="Times New Roman" w:hAnsi="Consolas" w:cs="Courier New"/>
          <w:color w:val="F78C6C"/>
          <w:sz w:val="18"/>
          <w:szCs w:val="18"/>
          <w:lang w:val="en-US"/>
        </w:rPr>
        <w:t>DataTypes</w:t>
      </w:r>
      <w:r w:rsidRPr="00C93363">
        <w:rPr>
          <w:rFonts w:ascii="Consolas" w:eastAsia="Times New Roman" w:hAnsi="Consolas" w:cs="Courier New"/>
          <w:color w:val="89DDFF"/>
          <w:sz w:val="18"/>
          <w:szCs w:val="18"/>
          <w:lang w:val="en-US"/>
        </w:rPr>
        <w:t>) =&gt; {</w:t>
      </w:r>
      <w:r w:rsidRPr="00C93363">
        <w:rPr>
          <w:rFonts w:ascii="Consolas" w:eastAsia="Times New Roman" w:hAnsi="Consolas" w:cs="Courier New"/>
          <w:color w:val="89DDFF"/>
          <w:sz w:val="18"/>
          <w:szCs w:val="18"/>
          <w:lang w:val="en-US"/>
        </w:rPr>
        <w:br/>
        <w:t xml:space="preserve">    </w:t>
      </w:r>
      <w:r w:rsidRPr="00C93363">
        <w:rPr>
          <w:rFonts w:ascii="Consolas" w:eastAsia="Times New Roman" w:hAnsi="Consolas" w:cs="Courier New"/>
          <w:i/>
          <w:iCs/>
          <w:color w:val="C792EA"/>
          <w:sz w:val="18"/>
          <w:szCs w:val="18"/>
          <w:lang w:val="en-US"/>
        </w:rPr>
        <w:t xml:space="preserve">let </w:t>
      </w:r>
      <w:r w:rsidRPr="00C93363">
        <w:rPr>
          <w:rFonts w:ascii="Consolas" w:eastAsia="Times New Roman" w:hAnsi="Consolas" w:cs="Courier New"/>
          <w:color w:val="EEFFFF"/>
          <w:sz w:val="18"/>
          <w:szCs w:val="18"/>
          <w:lang w:val="en-US"/>
        </w:rPr>
        <w:t xml:space="preserve">category </w:t>
      </w:r>
      <w:r w:rsidRPr="00C93363">
        <w:rPr>
          <w:rFonts w:ascii="Consolas" w:eastAsia="Times New Roman" w:hAnsi="Consolas" w:cs="Courier New"/>
          <w:color w:val="89DDFF"/>
          <w:sz w:val="18"/>
          <w:szCs w:val="18"/>
          <w:lang w:val="en-US"/>
        </w:rPr>
        <w:t xml:space="preserve">= </w:t>
      </w:r>
      <w:proofErr w:type="gramStart"/>
      <w:r w:rsidRPr="00C93363">
        <w:rPr>
          <w:rFonts w:ascii="Consolas" w:eastAsia="Times New Roman" w:hAnsi="Consolas" w:cs="Courier New"/>
          <w:color w:val="F78C6C"/>
          <w:sz w:val="18"/>
          <w:szCs w:val="18"/>
          <w:lang w:val="en-US"/>
        </w:rPr>
        <w:t>sequelize</w:t>
      </w:r>
      <w:r w:rsidRPr="00C93363">
        <w:rPr>
          <w:rFonts w:ascii="Consolas" w:eastAsia="Times New Roman" w:hAnsi="Consolas" w:cs="Courier New"/>
          <w:color w:val="89DDFF"/>
          <w:sz w:val="18"/>
          <w:szCs w:val="18"/>
          <w:lang w:val="en-US"/>
        </w:rPr>
        <w:t>.</w:t>
      </w:r>
      <w:r w:rsidRPr="00C93363">
        <w:rPr>
          <w:rFonts w:ascii="Consolas" w:eastAsia="Times New Roman" w:hAnsi="Consolas" w:cs="Courier New"/>
          <w:color w:val="82AAFF"/>
          <w:sz w:val="18"/>
          <w:szCs w:val="18"/>
          <w:lang w:val="en-US"/>
        </w:rPr>
        <w:t>define</w:t>
      </w:r>
      <w:r w:rsidRPr="00C93363">
        <w:rPr>
          <w:rFonts w:ascii="Consolas" w:eastAsia="Times New Roman" w:hAnsi="Consolas" w:cs="Courier New"/>
          <w:color w:val="89DDFF"/>
          <w:sz w:val="18"/>
          <w:szCs w:val="18"/>
          <w:lang w:val="en-US"/>
        </w:rPr>
        <w:t>(</w:t>
      </w:r>
      <w:proofErr w:type="gramEnd"/>
      <w:r w:rsidRPr="00C93363">
        <w:rPr>
          <w:rFonts w:ascii="Consolas" w:eastAsia="Times New Roman" w:hAnsi="Consolas" w:cs="Courier New"/>
          <w:color w:val="C3E88D"/>
          <w:sz w:val="18"/>
          <w:szCs w:val="18"/>
          <w:lang w:val="en-US"/>
        </w:rPr>
        <w:t>'Category'</w:t>
      </w:r>
      <w:r w:rsidRPr="00C93363">
        <w:rPr>
          <w:rFonts w:ascii="Consolas" w:eastAsia="Times New Roman" w:hAnsi="Consolas" w:cs="Courier New"/>
          <w:color w:val="89DDFF"/>
          <w:sz w:val="18"/>
          <w:szCs w:val="18"/>
          <w:lang w:val="en-US"/>
        </w:rPr>
        <w:t>, {</w:t>
      </w:r>
      <w:r w:rsidRPr="00C93363">
        <w:rPr>
          <w:rFonts w:ascii="Consolas" w:eastAsia="Times New Roman" w:hAnsi="Consolas" w:cs="Courier New"/>
          <w:color w:val="89DDFF"/>
          <w:sz w:val="18"/>
          <w:szCs w:val="18"/>
          <w:lang w:val="en-US"/>
        </w:rPr>
        <w:br/>
        <w:t xml:space="preserve">        </w:t>
      </w:r>
      <w:r w:rsidRPr="00C93363">
        <w:rPr>
          <w:rFonts w:ascii="Consolas" w:eastAsia="Times New Roman" w:hAnsi="Consolas" w:cs="Courier New"/>
          <w:color w:val="EEFFFF"/>
          <w:sz w:val="18"/>
          <w:szCs w:val="18"/>
          <w:lang w:val="en-US"/>
        </w:rPr>
        <w:t>Category_ID</w:t>
      </w:r>
      <w:r w:rsidRPr="00C93363">
        <w:rPr>
          <w:rFonts w:ascii="Consolas" w:eastAsia="Times New Roman" w:hAnsi="Consolas" w:cs="Courier New"/>
          <w:color w:val="89DDFF"/>
          <w:sz w:val="18"/>
          <w:szCs w:val="18"/>
          <w:lang w:val="en-US"/>
        </w:rPr>
        <w:t>: {</w:t>
      </w:r>
      <w:r w:rsidRPr="00C93363">
        <w:rPr>
          <w:rFonts w:ascii="Consolas" w:eastAsia="Times New Roman" w:hAnsi="Consolas" w:cs="Courier New"/>
          <w:color w:val="89DDFF"/>
          <w:sz w:val="18"/>
          <w:szCs w:val="18"/>
          <w:lang w:val="en-US"/>
        </w:rPr>
        <w:br/>
        <w:t xml:space="preserve">            </w:t>
      </w:r>
      <w:r w:rsidRPr="00C93363">
        <w:rPr>
          <w:rFonts w:ascii="Consolas" w:eastAsia="Times New Roman" w:hAnsi="Consolas" w:cs="Courier New"/>
          <w:color w:val="EEFFFF"/>
          <w:sz w:val="18"/>
          <w:szCs w:val="18"/>
          <w:lang w:val="en-US"/>
        </w:rPr>
        <w:t>type</w:t>
      </w:r>
      <w:r w:rsidRPr="00C93363">
        <w:rPr>
          <w:rFonts w:ascii="Consolas" w:eastAsia="Times New Roman" w:hAnsi="Consolas" w:cs="Courier New"/>
          <w:color w:val="89DDFF"/>
          <w:sz w:val="18"/>
          <w:szCs w:val="18"/>
          <w:lang w:val="en-US"/>
        </w:rPr>
        <w:t xml:space="preserve">: </w:t>
      </w:r>
      <w:r w:rsidRPr="00C93363">
        <w:rPr>
          <w:rFonts w:ascii="Consolas" w:eastAsia="Times New Roman" w:hAnsi="Consolas" w:cs="Courier New"/>
          <w:color w:val="F78C6C"/>
          <w:sz w:val="18"/>
          <w:szCs w:val="18"/>
          <w:lang w:val="en-US"/>
        </w:rPr>
        <w:t>DataTypes</w:t>
      </w:r>
      <w:r w:rsidRPr="00C93363">
        <w:rPr>
          <w:rFonts w:ascii="Consolas" w:eastAsia="Times New Roman" w:hAnsi="Consolas" w:cs="Courier New"/>
          <w:color w:val="89DDFF"/>
          <w:sz w:val="18"/>
          <w:szCs w:val="18"/>
          <w:lang w:val="en-US"/>
        </w:rPr>
        <w:t>.</w:t>
      </w:r>
      <w:r w:rsidRPr="00C93363">
        <w:rPr>
          <w:rFonts w:ascii="Consolas" w:eastAsia="Times New Roman" w:hAnsi="Consolas" w:cs="Courier New"/>
          <w:color w:val="EEFFFF"/>
          <w:sz w:val="18"/>
          <w:szCs w:val="18"/>
          <w:lang w:val="en-US"/>
        </w:rPr>
        <w:t>INTEGER</w:t>
      </w:r>
      <w:r w:rsidRPr="00C93363">
        <w:rPr>
          <w:rFonts w:ascii="Consolas" w:eastAsia="Times New Roman" w:hAnsi="Consolas" w:cs="Courier New"/>
          <w:color w:val="89DDFF"/>
          <w:sz w:val="18"/>
          <w:szCs w:val="18"/>
          <w:lang w:val="en-US"/>
        </w:rPr>
        <w:t>,</w:t>
      </w:r>
      <w:r w:rsidRPr="00C93363">
        <w:rPr>
          <w:rFonts w:ascii="Consolas" w:eastAsia="Times New Roman" w:hAnsi="Consolas" w:cs="Courier New"/>
          <w:color w:val="89DDFF"/>
          <w:sz w:val="18"/>
          <w:szCs w:val="18"/>
          <w:lang w:val="en-US"/>
        </w:rPr>
        <w:br/>
        <w:t xml:space="preserve">            </w:t>
      </w:r>
      <w:r w:rsidRPr="00C93363">
        <w:rPr>
          <w:rFonts w:ascii="Consolas" w:eastAsia="Times New Roman" w:hAnsi="Consolas" w:cs="Courier New"/>
          <w:color w:val="EEFFFF"/>
          <w:sz w:val="18"/>
          <w:szCs w:val="18"/>
          <w:lang w:val="en-US"/>
        </w:rPr>
        <w:t>primaryKey</w:t>
      </w:r>
      <w:r w:rsidRPr="00C93363">
        <w:rPr>
          <w:rFonts w:ascii="Consolas" w:eastAsia="Times New Roman" w:hAnsi="Consolas" w:cs="Courier New"/>
          <w:color w:val="89DDFF"/>
          <w:sz w:val="18"/>
          <w:szCs w:val="18"/>
          <w:lang w:val="en-US"/>
        </w:rPr>
        <w:t xml:space="preserve">: </w:t>
      </w:r>
      <w:r w:rsidRPr="00C93363">
        <w:rPr>
          <w:rFonts w:ascii="Consolas" w:eastAsia="Times New Roman" w:hAnsi="Consolas" w:cs="Courier New"/>
          <w:i/>
          <w:iCs/>
          <w:color w:val="C792EA"/>
          <w:sz w:val="18"/>
          <w:szCs w:val="18"/>
          <w:lang w:val="en-US"/>
        </w:rPr>
        <w:t>true</w:t>
      </w:r>
      <w:r w:rsidRPr="00C93363">
        <w:rPr>
          <w:rFonts w:ascii="Consolas" w:eastAsia="Times New Roman" w:hAnsi="Consolas" w:cs="Courier New"/>
          <w:color w:val="89DDFF"/>
          <w:sz w:val="18"/>
          <w:szCs w:val="18"/>
          <w:lang w:val="en-US"/>
        </w:rPr>
        <w:t>,</w:t>
      </w:r>
      <w:r w:rsidRPr="00C93363">
        <w:rPr>
          <w:rFonts w:ascii="Consolas" w:eastAsia="Times New Roman" w:hAnsi="Consolas" w:cs="Courier New"/>
          <w:color w:val="89DDFF"/>
          <w:sz w:val="18"/>
          <w:szCs w:val="18"/>
          <w:lang w:val="en-US"/>
        </w:rPr>
        <w:br/>
        <w:t xml:space="preserve">            </w:t>
      </w:r>
      <w:r w:rsidRPr="00C93363">
        <w:rPr>
          <w:rFonts w:ascii="Consolas" w:eastAsia="Times New Roman" w:hAnsi="Consolas" w:cs="Courier New"/>
          <w:color w:val="EEFFFF"/>
          <w:sz w:val="18"/>
          <w:szCs w:val="18"/>
          <w:lang w:val="en-US"/>
        </w:rPr>
        <w:t>autoIncrement</w:t>
      </w:r>
      <w:r w:rsidRPr="00C93363">
        <w:rPr>
          <w:rFonts w:ascii="Consolas" w:eastAsia="Times New Roman" w:hAnsi="Consolas" w:cs="Courier New"/>
          <w:color w:val="89DDFF"/>
          <w:sz w:val="18"/>
          <w:szCs w:val="18"/>
          <w:lang w:val="en-US"/>
        </w:rPr>
        <w:t xml:space="preserve">: </w:t>
      </w:r>
      <w:r w:rsidRPr="00C93363">
        <w:rPr>
          <w:rFonts w:ascii="Consolas" w:eastAsia="Times New Roman" w:hAnsi="Consolas" w:cs="Courier New"/>
          <w:i/>
          <w:iCs/>
          <w:color w:val="C792EA"/>
          <w:sz w:val="18"/>
          <w:szCs w:val="18"/>
          <w:lang w:val="en-US"/>
        </w:rPr>
        <w:t>true</w:t>
      </w:r>
      <w:r w:rsidRPr="00C93363">
        <w:rPr>
          <w:rFonts w:ascii="Consolas" w:eastAsia="Times New Roman" w:hAnsi="Consolas" w:cs="Courier New"/>
          <w:i/>
          <w:iCs/>
          <w:color w:val="C792EA"/>
          <w:sz w:val="18"/>
          <w:szCs w:val="18"/>
          <w:lang w:val="en-US"/>
        </w:rPr>
        <w:br/>
        <w:t xml:space="preserve">        </w:t>
      </w:r>
      <w:r w:rsidRPr="00C93363">
        <w:rPr>
          <w:rFonts w:ascii="Consolas" w:eastAsia="Times New Roman" w:hAnsi="Consolas" w:cs="Courier New"/>
          <w:color w:val="89DDFF"/>
          <w:sz w:val="18"/>
          <w:szCs w:val="18"/>
          <w:lang w:val="en-US"/>
        </w:rPr>
        <w:t>},</w:t>
      </w:r>
      <w:r w:rsidRPr="00C93363">
        <w:rPr>
          <w:rFonts w:ascii="Consolas" w:eastAsia="Times New Roman" w:hAnsi="Consolas" w:cs="Courier New"/>
          <w:color w:val="89DDFF"/>
          <w:sz w:val="18"/>
          <w:szCs w:val="18"/>
          <w:lang w:val="en-US"/>
        </w:rPr>
        <w:br/>
        <w:t xml:space="preserve">        </w:t>
      </w:r>
      <w:r w:rsidRPr="00C93363">
        <w:rPr>
          <w:rFonts w:ascii="Consolas" w:eastAsia="Times New Roman" w:hAnsi="Consolas" w:cs="Courier New"/>
          <w:color w:val="EEFFFF"/>
          <w:sz w:val="18"/>
          <w:szCs w:val="18"/>
          <w:lang w:val="en-US"/>
        </w:rPr>
        <w:t>Category_Name</w:t>
      </w:r>
      <w:r w:rsidRPr="00C93363">
        <w:rPr>
          <w:rFonts w:ascii="Consolas" w:eastAsia="Times New Roman" w:hAnsi="Consolas" w:cs="Courier New"/>
          <w:color w:val="89DDFF"/>
          <w:sz w:val="18"/>
          <w:szCs w:val="18"/>
          <w:lang w:val="en-US"/>
        </w:rPr>
        <w:t xml:space="preserve">: </w:t>
      </w:r>
      <w:r w:rsidRPr="00C93363">
        <w:rPr>
          <w:rFonts w:ascii="Consolas" w:eastAsia="Times New Roman" w:hAnsi="Consolas" w:cs="Courier New"/>
          <w:color w:val="F78C6C"/>
          <w:sz w:val="18"/>
          <w:szCs w:val="18"/>
          <w:lang w:val="en-US"/>
        </w:rPr>
        <w:t>DataTypes</w:t>
      </w:r>
      <w:r w:rsidRPr="00C93363">
        <w:rPr>
          <w:rFonts w:ascii="Consolas" w:eastAsia="Times New Roman" w:hAnsi="Consolas" w:cs="Courier New"/>
          <w:color w:val="89DDFF"/>
          <w:sz w:val="18"/>
          <w:szCs w:val="18"/>
          <w:lang w:val="en-US"/>
        </w:rPr>
        <w:t>.</w:t>
      </w:r>
      <w:r w:rsidRPr="00C93363">
        <w:rPr>
          <w:rFonts w:ascii="Consolas" w:eastAsia="Times New Roman" w:hAnsi="Consolas" w:cs="Courier New"/>
          <w:color w:val="EEFFFF"/>
          <w:sz w:val="18"/>
          <w:szCs w:val="18"/>
          <w:lang w:val="en-US"/>
        </w:rPr>
        <w:t>STRING</w:t>
      </w:r>
      <w:r w:rsidRPr="00C93363">
        <w:rPr>
          <w:rFonts w:ascii="Consolas" w:eastAsia="Times New Roman" w:hAnsi="Consolas" w:cs="Courier New"/>
          <w:color w:val="EEFFFF"/>
          <w:sz w:val="18"/>
          <w:szCs w:val="18"/>
          <w:lang w:val="en-US"/>
        </w:rPr>
        <w:br/>
        <w:t xml:space="preserve">    </w:t>
      </w:r>
      <w:r w:rsidRPr="00C93363">
        <w:rPr>
          <w:rFonts w:ascii="Consolas" w:eastAsia="Times New Roman" w:hAnsi="Consolas" w:cs="Courier New"/>
          <w:color w:val="89DDFF"/>
          <w:sz w:val="18"/>
          <w:szCs w:val="18"/>
          <w:lang w:val="en-US"/>
        </w:rPr>
        <w:t>});</w:t>
      </w:r>
      <w:r w:rsidRPr="00C93363">
        <w:rPr>
          <w:rFonts w:ascii="Consolas" w:eastAsia="Times New Roman" w:hAnsi="Consolas" w:cs="Courier New"/>
          <w:color w:val="89DDFF"/>
          <w:sz w:val="18"/>
          <w:szCs w:val="18"/>
          <w:lang w:val="en-US"/>
        </w:rPr>
        <w:br/>
        <w:t xml:space="preserve">    </w:t>
      </w:r>
      <w:r w:rsidRPr="00C93363">
        <w:rPr>
          <w:rFonts w:ascii="Consolas" w:eastAsia="Times New Roman" w:hAnsi="Consolas" w:cs="Courier New"/>
          <w:i/>
          <w:iCs/>
          <w:color w:val="C792EA"/>
          <w:sz w:val="18"/>
          <w:szCs w:val="18"/>
          <w:lang w:val="en-US"/>
        </w:rPr>
        <w:t xml:space="preserve">return </w:t>
      </w:r>
      <w:r w:rsidRPr="00C93363">
        <w:rPr>
          <w:rFonts w:ascii="Consolas" w:eastAsia="Times New Roman" w:hAnsi="Consolas" w:cs="Courier New"/>
          <w:color w:val="EEFFFF"/>
          <w:sz w:val="18"/>
          <w:szCs w:val="18"/>
          <w:lang w:val="en-US"/>
        </w:rPr>
        <w:t>category</w:t>
      </w:r>
      <w:r w:rsidRPr="00C93363">
        <w:rPr>
          <w:rFonts w:ascii="Consolas" w:eastAsia="Times New Roman" w:hAnsi="Consolas" w:cs="Courier New"/>
          <w:color w:val="89DDFF"/>
          <w:sz w:val="18"/>
          <w:szCs w:val="18"/>
          <w:lang w:val="en-US"/>
        </w:rPr>
        <w:t>;</w:t>
      </w:r>
      <w:r w:rsidRPr="00C93363">
        <w:rPr>
          <w:rFonts w:ascii="Consolas" w:eastAsia="Times New Roman" w:hAnsi="Consolas" w:cs="Courier New"/>
          <w:color w:val="89DDFF"/>
          <w:sz w:val="18"/>
          <w:szCs w:val="18"/>
          <w:lang w:val="en-US"/>
        </w:rPr>
        <w:br/>
        <w:t>};</w:t>
      </w:r>
    </w:p>
    <w:p w14:paraId="08C66996" w14:textId="74372C40" w:rsidR="00C93363" w:rsidRPr="00B72456" w:rsidRDefault="00C93363" w:rsidP="00FF1354">
      <w:pPr>
        <w:pStyle w:val="11"/>
        <w:rPr>
          <w:lang w:val="ru-RU"/>
        </w:rPr>
      </w:pPr>
      <w:r>
        <w:t xml:space="preserve">Блок-схема сутності </w:t>
      </w:r>
      <w:r>
        <w:rPr>
          <w:lang w:val="en-US"/>
        </w:rPr>
        <w:t>Category</w:t>
      </w:r>
      <w:r w:rsidRPr="00B72456">
        <w:rPr>
          <w:lang w:val="ru-RU"/>
        </w:rPr>
        <w:t xml:space="preserve">: </w:t>
      </w:r>
    </w:p>
    <w:p w14:paraId="03A97602" w14:textId="45BA5CB6" w:rsidR="00C93363" w:rsidRPr="00B72456" w:rsidRDefault="007A058A" w:rsidP="007A058A">
      <w:pPr>
        <w:pStyle w:val="11"/>
        <w:jc w:val="center"/>
        <w:rPr>
          <w:lang w:val="ru-RU"/>
        </w:rPr>
      </w:pPr>
      <w:r>
        <w:rPr>
          <w:noProof/>
          <w:lang w:val="ru-RU" w:eastAsia="ru-RU"/>
        </w:rPr>
        <w:drawing>
          <wp:inline distT="0" distB="0" distL="0" distR="0" wp14:anchorId="24DBA079" wp14:editId="4F6BFB7E">
            <wp:extent cx="4443864" cy="153352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4154" cy="1537076"/>
                    </a:xfrm>
                    <a:prstGeom prst="rect">
                      <a:avLst/>
                    </a:prstGeom>
                  </pic:spPr>
                </pic:pic>
              </a:graphicData>
            </a:graphic>
          </wp:inline>
        </w:drawing>
      </w:r>
      <w:r>
        <w:rPr>
          <w:noProof/>
        </w:rPr>
        <w:t xml:space="preserve">  </w:t>
      </w:r>
    </w:p>
    <w:p w14:paraId="21A2D9D1" w14:textId="325A5520" w:rsidR="007A058A" w:rsidRPr="00B72456" w:rsidRDefault="007A058A" w:rsidP="007A058A">
      <w:pPr>
        <w:pStyle w:val="11"/>
        <w:jc w:val="center"/>
      </w:pPr>
      <w:r>
        <w:t xml:space="preserve">Рис. 2.4. Блок-схема сутності </w:t>
      </w:r>
      <w:r>
        <w:rPr>
          <w:lang w:val="en-US"/>
        </w:rPr>
        <w:t>Category</w:t>
      </w:r>
    </w:p>
    <w:p w14:paraId="4E807B99" w14:textId="1E362933" w:rsidR="007A058A" w:rsidRDefault="007A058A" w:rsidP="007A058A">
      <w:pPr>
        <w:pStyle w:val="11"/>
        <w:jc w:val="left"/>
      </w:pPr>
      <w:r>
        <w:t xml:space="preserve">Все доволі просто: сутність </w:t>
      </w:r>
      <w:r>
        <w:rPr>
          <w:lang w:val="en-US"/>
        </w:rPr>
        <w:t>Category</w:t>
      </w:r>
      <w:r w:rsidRPr="00B72456">
        <w:t xml:space="preserve"> </w:t>
      </w:r>
      <w:r>
        <w:t>містить інформації лише про назву категорії та власне ідентифікатор категорії.</w:t>
      </w:r>
    </w:p>
    <w:p w14:paraId="1ED7488B" w14:textId="767286E0" w:rsidR="007A058A" w:rsidRDefault="007A058A" w:rsidP="007A058A">
      <w:pPr>
        <w:pStyle w:val="11"/>
        <w:jc w:val="left"/>
        <w:rPr>
          <w:lang w:val="en-US"/>
        </w:rPr>
      </w:pPr>
      <w:r>
        <w:t xml:space="preserve">Лістинг </w:t>
      </w:r>
      <w:r>
        <w:rPr>
          <w:lang w:val="en-US"/>
        </w:rPr>
        <w:t>manufacturer.js:</w:t>
      </w:r>
    </w:p>
    <w:p w14:paraId="228A92D2" w14:textId="77777777" w:rsidR="007A058A" w:rsidRPr="007A058A" w:rsidRDefault="007A058A" w:rsidP="007A058A">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A058A">
        <w:rPr>
          <w:rFonts w:ascii="Consolas" w:eastAsia="Times New Roman" w:hAnsi="Consolas" w:cs="Courier New"/>
          <w:color w:val="89DDFF"/>
          <w:sz w:val="18"/>
          <w:szCs w:val="18"/>
          <w:lang w:val="en-US"/>
        </w:rPr>
        <w:t>module.</w:t>
      </w:r>
      <w:r w:rsidRPr="007A058A">
        <w:rPr>
          <w:rFonts w:ascii="Consolas" w:eastAsia="Times New Roman" w:hAnsi="Consolas" w:cs="Courier New"/>
          <w:color w:val="EEFFFF"/>
          <w:sz w:val="18"/>
          <w:szCs w:val="18"/>
          <w:lang w:val="en-US"/>
        </w:rPr>
        <w:t xml:space="preserve">exports </w:t>
      </w:r>
      <w:r w:rsidRPr="007A058A">
        <w:rPr>
          <w:rFonts w:ascii="Consolas" w:eastAsia="Times New Roman" w:hAnsi="Consolas" w:cs="Courier New"/>
          <w:color w:val="89DDFF"/>
          <w:sz w:val="18"/>
          <w:szCs w:val="18"/>
          <w:lang w:val="en-US"/>
        </w:rPr>
        <w:t>= (</w:t>
      </w:r>
      <w:r w:rsidRPr="007A058A">
        <w:rPr>
          <w:rFonts w:ascii="Consolas" w:eastAsia="Times New Roman" w:hAnsi="Consolas" w:cs="Courier New"/>
          <w:color w:val="F78C6C"/>
          <w:sz w:val="18"/>
          <w:szCs w:val="18"/>
          <w:lang w:val="en-US"/>
        </w:rPr>
        <w:t>sequelize</w:t>
      </w:r>
      <w:r w:rsidRPr="007A058A">
        <w:rPr>
          <w:rFonts w:ascii="Consolas" w:eastAsia="Times New Roman" w:hAnsi="Consolas" w:cs="Courier New"/>
          <w:color w:val="89DDFF"/>
          <w:sz w:val="18"/>
          <w:szCs w:val="18"/>
          <w:lang w:val="en-US"/>
        </w:rPr>
        <w:t xml:space="preserve">, </w:t>
      </w:r>
      <w:r w:rsidRPr="007A058A">
        <w:rPr>
          <w:rFonts w:ascii="Consolas" w:eastAsia="Times New Roman" w:hAnsi="Consolas" w:cs="Courier New"/>
          <w:color w:val="F78C6C"/>
          <w:sz w:val="18"/>
          <w:szCs w:val="18"/>
          <w:lang w:val="en-US"/>
        </w:rPr>
        <w:t>DataTypes</w:t>
      </w:r>
      <w:r w:rsidRPr="007A058A">
        <w:rPr>
          <w:rFonts w:ascii="Consolas" w:eastAsia="Times New Roman" w:hAnsi="Consolas" w:cs="Courier New"/>
          <w:color w:val="89DDFF"/>
          <w:sz w:val="18"/>
          <w:szCs w:val="18"/>
          <w:lang w:val="en-US"/>
        </w:rPr>
        <w:t>) =&gt; {</w:t>
      </w:r>
      <w:r w:rsidRPr="007A058A">
        <w:rPr>
          <w:rFonts w:ascii="Consolas" w:eastAsia="Times New Roman" w:hAnsi="Consolas" w:cs="Courier New"/>
          <w:color w:val="89DDFF"/>
          <w:sz w:val="18"/>
          <w:szCs w:val="18"/>
          <w:lang w:val="en-US"/>
        </w:rPr>
        <w:br/>
        <w:t xml:space="preserve">    </w:t>
      </w:r>
      <w:r w:rsidRPr="007A058A">
        <w:rPr>
          <w:rFonts w:ascii="Consolas" w:eastAsia="Times New Roman" w:hAnsi="Consolas" w:cs="Courier New"/>
          <w:i/>
          <w:iCs/>
          <w:color w:val="C792EA"/>
          <w:sz w:val="18"/>
          <w:szCs w:val="18"/>
          <w:lang w:val="en-US"/>
        </w:rPr>
        <w:t xml:space="preserve">let </w:t>
      </w:r>
      <w:r w:rsidRPr="007A058A">
        <w:rPr>
          <w:rFonts w:ascii="Consolas" w:eastAsia="Times New Roman" w:hAnsi="Consolas" w:cs="Courier New"/>
          <w:color w:val="EEFFFF"/>
          <w:sz w:val="18"/>
          <w:szCs w:val="18"/>
          <w:lang w:val="en-US"/>
        </w:rPr>
        <w:t xml:space="preserve">manufacturer </w:t>
      </w:r>
      <w:r w:rsidRPr="007A058A">
        <w:rPr>
          <w:rFonts w:ascii="Consolas" w:eastAsia="Times New Roman" w:hAnsi="Consolas" w:cs="Courier New"/>
          <w:color w:val="89DDFF"/>
          <w:sz w:val="18"/>
          <w:szCs w:val="18"/>
          <w:lang w:val="en-US"/>
        </w:rPr>
        <w:t xml:space="preserve">= </w:t>
      </w:r>
      <w:proofErr w:type="gramStart"/>
      <w:r w:rsidRPr="007A058A">
        <w:rPr>
          <w:rFonts w:ascii="Consolas" w:eastAsia="Times New Roman" w:hAnsi="Consolas" w:cs="Courier New"/>
          <w:color w:val="F78C6C"/>
          <w:sz w:val="18"/>
          <w:szCs w:val="18"/>
          <w:lang w:val="en-US"/>
        </w:rPr>
        <w:t>sequelize</w:t>
      </w:r>
      <w:r w:rsidRPr="007A058A">
        <w:rPr>
          <w:rFonts w:ascii="Consolas" w:eastAsia="Times New Roman" w:hAnsi="Consolas" w:cs="Courier New"/>
          <w:color w:val="89DDFF"/>
          <w:sz w:val="18"/>
          <w:szCs w:val="18"/>
          <w:lang w:val="en-US"/>
        </w:rPr>
        <w:t>.</w:t>
      </w:r>
      <w:r w:rsidRPr="007A058A">
        <w:rPr>
          <w:rFonts w:ascii="Consolas" w:eastAsia="Times New Roman" w:hAnsi="Consolas" w:cs="Courier New"/>
          <w:color w:val="82AAFF"/>
          <w:sz w:val="18"/>
          <w:szCs w:val="18"/>
          <w:lang w:val="en-US"/>
        </w:rPr>
        <w:t>define</w:t>
      </w:r>
      <w:r w:rsidRPr="007A058A">
        <w:rPr>
          <w:rFonts w:ascii="Consolas" w:eastAsia="Times New Roman" w:hAnsi="Consolas" w:cs="Courier New"/>
          <w:color w:val="89DDFF"/>
          <w:sz w:val="18"/>
          <w:szCs w:val="18"/>
          <w:lang w:val="en-US"/>
        </w:rPr>
        <w:t>(</w:t>
      </w:r>
      <w:proofErr w:type="gramEnd"/>
      <w:r w:rsidRPr="007A058A">
        <w:rPr>
          <w:rFonts w:ascii="Consolas" w:eastAsia="Times New Roman" w:hAnsi="Consolas" w:cs="Courier New"/>
          <w:color w:val="C3E88D"/>
          <w:sz w:val="18"/>
          <w:szCs w:val="18"/>
          <w:lang w:val="en-US"/>
        </w:rPr>
        <w:t>'Manufacturer'</w:t>
      </w:r>
      <w:r w:rsidRPr="007A058A">
        <w:rPr>
          <w:rFonts w:ascii="Consolas" w:eastAsia="Times New Roman" w:hAnsi="Consolas" w:cs="Courier New"/>
          <w:color w:val="89DDFF"/>
          <w:sz w:val="18"/>
          <w:szCs w:val="18"/>
          <w:lang w:val="en-US"/>
        </w:rPr>
        <w:t>, {</w:t>
      </w:r>
      <w:r w:rsidRPr="007A058A">
        <w:rPr>
          <w:rFonts w:ascii="Consolas" w:eastAsia="Times New Roman" w:hAnsi="Consolas" w:cs="Courier New"/>
          <w:color w:val="89DDFF"/>
          <w:sz w:val="18"/>
          <w:szCs w:val="18"/>
          <w:lang w:val="en-US"/>
        </w:rPr>
        <w:br/>
        <w:t xml:space="preserve">        </w:t>
      </w:r>
      <w:r w:rsidRPr="007A058A">
        <w:rPr>
          <w:rFonts w:ascii="Consolas" w:eastAsia="Times New Roman" w:hAnsi="Consolas" w:cs="Courier New"/>
          <w:color w:val="EEFFFF"/>
          <w:sz w:val="18"/>
          <w:szCs w:val="18"/>
          <w:lang w:val="en-US"/>
        </w:rPr>
        <w:t>Manufacturer_ID</w:t>
      </w:r>
      <w:r w:rsidRPr="007A058A">
        <w:rPr>
          <w:rFonts w:ascii="Consolas" w:eastAsia="Times New Roman" w:hAnsi="Consolas" w:cs="Courier New"/>
          <w:color w:val="89DDFF"/>
          <w:sz w:val="18"/>
          <w:szCs w:val="18"/>
          <w:lang w:val="en-US"/>
        </w:rPr>
        <w:t>: {</w:t>
      </w:r>
      <w:r w:rsidRPr="007A058A">
        <w:rPr>
          <w:rFonts w:ascii="Consolas" w:eastAsia="Times New Roman" w:hAnsi="Consolas" w:cs="Courier New"/>
          <w:color w:val="89DDFF"/>
          <w:sz w:val="18"/>
          <w:szCs w:val="18"/>
          <w:lang w:val="en-US"/>
        </w:rPr>
        <w:br/>
        <w:t xml:space="preserve">            </w:t>
      </w:r>
      <w:r w:rsidRPr="007A058A">
        <w:rPr>
          <w:rFonts w:ascii="Consolas" w:eastAsia="Times New Roman" w:hAnsi="Consolas" w:cs="Courier New"/>
          <w:color w:val="EEFFFF"/>
          <w:sz w:val="18"/>
          <w:szCs w:val="18"/>
          <w:lang w:val="en-US"/>
        </w:rPr>
        <w:t>type</w:t>
      </w:r>
      <w:r w:rsidRPr="007A058A">
        <w:rPr>
          <w:rFonts w:ascii="Consolas" w:eastAsia="Times New Roman" w:hAnsi="Consolas" w:cs="Courier New"/>
          <w:color w:val="89DDFF"/>
          <w:sz w:val="18"/>
          <w:szCs w:val="18"/>
          <w:lang w:val="en-US"/>
        </w:rPr>
        <w:t xml:space="preserve">: </w:t>
      </w:r>
      <w:r w:rsidRPr="007A058A">
        <w:rPr>
          <w:rFonts w:ascii="Consolas" w:eastAsia="Times New Roman" w:hAnsi="Consolas" w:cs="Courier New"/>
          <w:color w:val="F78C6C"/>
          <w:sz w:val="18"/>
          <w:szCs w:val="18"/>
          <w:lang w:val="en-US"/>
        </w:rPr>
        <w:t>DataTypes</w:t>
      </w:r>
      <w:r w:rsidRPr="007A058A">
        <w:rPr>
          <w:rFonts w:ascii="Consolas" w:eastAsia="Times New Roman" w:hAnsi="Consolas" w:cs="Courier New"/>
          <w:color w:val="89DDFF"/>
          <w:sz w:val="18"/>
          <w:szCs w:val="18"/>
          <w:lang w:val="en-US"/>
        </w:rPr>
        <w:t>.</w:t>
      </w:r>
      <w:r w:rsidRPr="007A058A">
        <w:rPr>
          <w:rFonts w:ascii="Consolas" w:eastAsia="Times New Roman" w:hAnsi="Consolas" w:cs="Courier New"/>
          <w:color w:val="EEFFFF"/>
          <w:sz w:val="18"/>
          <w:szCs w:val="18"/>
          <w:lang w:val="en-US"/>
        </w:rPr>
        <w:t>INTEGER</w:t>
      </w:r>
      <w:r w:rsidRPr="007A058A">
        <w:rPr>
          <w:rFonts w:ascii="Consolas" w:eastAsia="Times New Roman" w:hAnsi="Consolas" w:cs="Courier New"/>
          <w:color w:val="89DDFF"/>
          <w:sz w:val="18"/>
          <w:szCs w:val="18"/>
          <w:lang w:val="en-US"/>
        </w:rPr>
        <w:t>,</w:t>
      </w:r>
      <w:r w:rsidRPr="007A058A">
        <w:rPr>
          <w:rFonts w:ascii="Consolas" w:eastAsia="Times New Roman" w:hAnsi="Consolas" w:cs="Courier New"/>
          <w:color w:val="89DDFF"/>
          <w:sz w:val="18"/>
          <w:szCs w:val="18"/>
          <w:lang w:val="en-US"/>
        </w:rPr>
        <w:br/>
        <w:t xml:space="preserve">            </w:t>
      </w:r>
      <w:r w:rsidRPr="007A058A">
        <w:rPr>
          <w:rFonts w:ascii="Consolas" w:eastAsia="Times New Roman" w:hAnsi="Consolas" w:cs="Courier New"/>
          <w:color w:val="EEFFFF"/>
          <w:sz w:val="18"/>
          <w:szCs w:val="18"/>
          <w:lang w:val="en-US"/>
        </w:rPr>
        <w:t>primaryKey</w:t>
      </w:r>
      <w:r w:rsidRPr="007A058A">
        <w:rPr>
          <w:rFonts w:ascii="Consolas" w:eastAsia="Times New Roman" w:hAnsi="Consolas" w:cs="Courier New"/>
          <w:color w:val="89DDFF"/>
          <w:sz w:val="18"/>
          <w:szCs w:val="18"/>
          <w:lang w:val="en-US"/>
        </w:rPr>
        <w:t xml:space="preserve">: </w:t>
      </w:r>
      <w:r w:rsidRPr="007A058A">
        <w:rPr>
          <w:rFonts w:ascii="Consolas" w:eastAsia="Times New Roman" w:hAnsi="Consolas" w:cs="Courier New"/>
          <w:i/>
          <w:iCs/>
          <w:color w:val="C792EA"/>
          <w:sz w:val="18"/>
          <w:szCs w:val="18"/>
          <w:lang w:val="en-US"/>
        </w:rPr>
        <w:t>true</w:t>
      </w:r>
      <w:r w:rsidRPr="007A058A">
        <w:rPr>
          <w:rFonts w:ascii="Consolas" w:eastAsia="Times New Roman" w:hAnsi="Consolas" w:cs="Courier New"/>
          <w:color w:val="89DDFF"/>
          <w:sz w:val="18"/>
          <w:szCs w:val="18"/>
          <w:lang w:val="en-US"/>
        </w:rPr>
        <w:t>,</w:t>
      </w:r>
      <w:r w:rsidRPr="007A058A">
        <w:rPr>
          <w:rFonts w:ascii="Consolas" w:eastAsia="Times New Roman" w:hAnsi="Consolas" w:cs="Courier New"/>
          <w:color w:val="89DDFF"/>
          <w:sz w:val="18"/>
          <w:szCs w:val="18"/>
          <w:lang w:val="en-US"/>
        </w:rPr>
        <w:br/>
        <w:t xml:space="preserve">            </w:t>
      </w:r>
      <w:r w:rsidRPr="007A058A">
        <w:rPr>
          <w:rFonts w:ascii="Consolas" w:eastAsia="Times New Roman" w:hAnsi="Consolas" w:cs="Courier New"/>
          <w:color w:val="EEFFFF"/>
          <w:sz w:val="18"/>
          <w:szCs w:val="18"/>
          <w:lang w:val="en-US"/>
        </w:rPr>
        <w:t>autoIncrement</w:t>
      </w:r>
      <w:r w:rsidRPr="007A058A">
        <w:rPr>
          <w:rFonts w:ascii="Consolas" w:eastAsia="Times New Roman" w:hAnsi="Consolas" w:cs="Courier New"/>
          <w:color w:val="89DDFF"/>
          <w:sz w:val="18"/>
          <w:szCs w:val="18"/>
          <w:lang w:val="en-US"/>
        </w:rPr>
        <w:t xml:space="preserve">: </w:t>
      </w:r>
      <w:r w:rsidRPr="007A058A">
        <w:rPr>
          <w:rFonts w:ascii="Consolas" w:eastAsia="Times New Roman" w:hAnsi="Consolas" w:cs="Courier New"/>
          <w:i/>
          <w:iCs/>
          <w:color w:val="C792EA"/>
          <w:sz w:val="18"/>
          <w:szCs w:val="18"/>
          <w:lang w:val="en-US"/>
        </w:rPr>
        <w:t>true</w:t>
      </w:r>
      <w:r w:rsidRPr="007A058A">
        <w:rPr>
          <w:rFonts w:ascii="Consolas" w:eastAsia="Times New Roman" w:hAnsi="Consolas" w:cs="Courier New"/>
          <w:i/>
          <w:iCs/>
          <w:color w:val="C792EA"/>
          <w:sz w:val="18"/>
          <w:szCs w:val="18"/>
          <w:lang w:val="en-US"/>
        </w:rPr>
        <w:br/>
        <w:t xml:space="preserve">        </w:t>
      </w:r>
      <w:r w:rsidRPr="007A058A">
        <w:rPr>
          <w:rFonts w:ascii="Consolas" w:eastAsia="Times New Roman" w:hAnsi="Consolas" w:cs="Courier New"/>
          <w:color w:val="89DDFF"/>
          <w:sz w:val="18"/>
          <w:szCs w:val="18"/>
          <w:lang w:val="en-US"/>
        </w:rPr>
        <w:t>},</w:t>
      </w:r>
      <w:r w:rsidRPr="007A058A">
        <w:rPr>
          <w:rFonts w:ascii="Consolas" w:eastAsia="Times New Roman" w:hAnsi="Consolas" w:cs="Courier New"/>
          <w:color w:val="89DDFF"/>
          <w:sz w:val="18"/>
          <w:szCs w:val="18"/>
          <w:lang w:val="en-US"/>
        </w:rPr>
        <w:br/>
        <w:t xml:space="preserve">        </w:t>
      </w:r>
      <w:r w:rsidRPr="007A058A">
        <w:rPr>
          <w:rFonts w:ascii="Consolas" w:eastAsia="Times New Roman" w:hAnsi="Consolas" w:cs="Courier New"/>
          <w:color w:val="EEFFFF"/>
          <w:sz w:val="18"/>
          <w:szCs w:val="18"/>
          <w:lang w:val="en-US"/>
        </w:rPr>
        <w:t>Manufacturer_Name</w:t>
      </w:r>
      <w:r w:rsidRPr="007A058A">
        <w:rPr>
          <w:rFonts w:ascii="Consolas" w:eastAsia="Times New Roman" w:hAnsi="Consolas" w:cs="Courier New"/>
          <w:color w:val="89DDFF"/>
          <w:sz w:val="18"/>
          <w:szCs w:val="18"/>
          <w:lang w:val="en-US"/>
        </w:rPr>
        <w:t xml:space="preserve">: </w:t>
      </w:r>
      <w:r w:rsidRPr="007A058A">
        <w:rPr>
          <w:rFonts w:ascii="Consolas" w:eastAsia="Times New Roman" w:hAnsi="Consolas" w:cs="Courier New"/>
          <w:color w:val="F78C6C"/>
          <w:sz w:val="18"/>
          <w:szCs w:val="18"/>
          <w:lang w:val="en-US"/>
        </w:rPr>
        <w:t>DataTypes</w:t>
      </w:r>
      <w:r w:rsidRPr="007A058A">
        <w:rPr>
          <w:rFonts w:ascii="Consolas" w:eastAsia="Times New Roman" w:hAnsi="Consolas" w:cs="Courier New"/>
          <w:color w:val="89DDFF"/>
          <w:sz w:val="18"/>
          <w:szCs w:val="18"/>
          <w:lang w:val="en-US"/>
        </w:rPr>
        <w:t>.</w:t>
      </w:r>
      <w:r w:rsidRPr="007A058A">
        <w:rPr>
          <w:rFonts w:ascii="Consolas" w:eastAsia="Times New Roman" w:hAnsi="Consolas" w:cs="Courier New"/>
          <w:color w:val="EEFFFF"/>
          <w:sz w:val="18"/>
          <w:szCs w:val="18"/>
          <w:lang w:val="en-US"/>
        </w:rPr>
        <w:t>STRING</w:t>
      </w:r>
      <w:r w:rsidRPr="007A058A">
        <w:rPr>
          <w:rFonts w:ascii="Consolas" w:eastAsia="Times New Roman" w:hAnsi="Consolas" w:cs="Courier New"/>
          <w:color w:val="89DDFF"/>
          <w:sz w:val="18"/>
          <w:szCs w:val="18"/>
          <w:lang w:val="en-US"/>
        </w:rPr>
        <w:t>,</w:t>
      </w:r>
      <w:r w:rsidRPr="007A058A">
        <w:rPr>
          <w:rFonts w:ascii="Consolas" w:eastAsia="Times New Roman" w:hAnsi="Consolas" w:cs="Courier New"/>
          <w:color w:val="89DDFF"/>
          <w:sz w:val="18"/>
          <w:szCs w:val="18"/>
          <w:lang w:val="en-US"/>
        </w:rPr>
        <w:br/>
        <w:t xml:space="preserve">        </w:t>
      </w:r>
      <w:r w:rsidRPr="007A058A">
        <w:rPr>
          <w:rFonts w:ascii="Consolas" w:eastAsia="Times New Roman" w:hAnsi="Consolas" w:cs="Courier New"/>
          <w:color w:val="EEFFFF"/>
          <w:sz w:val="18"/>
          <w:szCs w:val="18"/>
          <w:lang w:val="en-US"/>
        </w:rPr>
        <w:t>Manufacturer_Logo_Path</w:t>
      </w:r>
      <w:r w:rsidRPr="007A058A">
        <w:rPr>
          <w:rFonts w:ascii="Consolas" w:eastAsia="Times New Roman" w:hAnsi="Consolas" w:cs="Courier New"/>
          <w:color w:val="89DDFF"/>
          <w:sz w:val="18"/>
          <w:szCs w:val="18"/>
          <w:lang w:val="en-US"/>
        </w:rPr>
        <w:t xml:space="preserve">: </w:t>
      </w:r>
      <w:r w:rsidRPr="007A058A">
        <w:rPr>
          <w:rFonts w:ascii="Consolas" w:eastAsia="Times New Roman" w:hAnsi="Consolas" w:cs="Courier New"/>
          <w:color w:val="F78C6C"/>
          <w:sz w:val="18"/>
          <w:szCs w:val="18"/>
          <w:lang w:val="en-US"/>
        </w:rPr>
        <w:t>DataTypes</w:t>
      </w:r>
      <w:r w:rsidRPr="007A058A">
        <w:rPr>
          <w:rFonts w:ascii="Consolas" w:eastAsia="Times New Roman" w:hAnsi="Consolas" w:cs="Courier New"/>
          <w:color w:val="89DDFF"/>
          <w:sz w:val="18"/>
          <w:szCs w:val="18"/>
          <w:lang w:val="en-US"/>
        </w:rPr>
        <w:t>.</w:t>
      </w:r>
      <w:r w:rsidRPr="007A058A">
        <w:rPr>
          <w:rFonts w:ascii="Consolas" w:eastAsia="Times New Roman" w:hAnsi="Consolas" w:cs="Courier New"/>
          <w:color w:val="EEFFFF"/>
          <w:sz w:val="18"/>
          <w:szCs w:val="18"/>
          <w:lang w:val="en-US"/>
        </w:rPr>
        <w:t>STRING</w:t>
      </w:r>
      <w:r w:rsidRPr="007A058A">
        <w:rPr>
          <w:rFonts w:ascii="Consolas" w:eastAsia="Times New Roman" w:hAnsi="Consolas" w:cs="Courier New"/>
          <w:color w:val="EEFFFF"/>
          <w:sz w:val="18"/>
          <w:szCs w:val="18"/>
          <w:lang w:val="en-US"/>
        </w:rPr>
        <w:br/>
        <w:t xml:space="preserve">    </w:t>
      </w:r>
      <w:r w:rsidRPr="007A058A">
        <w:rPr>
          <w:rFonts w:ascii="Consolas" w:eastAsia="Times New Roman" w:hAnsi="Consolas" w:cs="Courier New"/>
          <w:color w:val="89DDFF"/>
          <w:sz w:val="18"/>
          <w:szCs w:val="18"/>
          <w:lang w:val="en-US"/>
        </w:rPr>
        <w:t>});</w:t>
      </w:r>
      <w:r w:rsidRPr="007A058A">
        <w:rPr>
          <w:rFonts w:ascii="Consolas" w:eastAsia="Times New Roman" w:hAnsi="Consolas" w:cs="Courier New"/>
          <w:color w:val="89DDFF"/>
          <w:sz w:val="18"/>
          <w:szCs w:val="18"/>
          <w:lang w:val="en-US"/>
        </w:rPr>
        <w:br/>
        <w:t xml:space="preserve">    </w:t>
      </w:r>
      <w:r w:rsidRPr="007A058A">
        <w:rPr>
          <w:rFonts w:ascii="Consolas" w:eastAsia="Times New Roman" w:hAnsi="Consolas" w:cs="Courier New"/>
          <w:i/>
          <w:iCs/>
          <w:color w:val="C792EA"/>
          <w:sz w:val="18"/>
          <w:szCs w:val="18"/>
          <w:lang w:val="en-US"/>
        </w:rPr>
        <w:t xml:space="preserve">return </w:t>
      </w:r>
      <w:r w:rsidRPr="007A058A">
        <w:rPr>
          <w:rFonts w:ascii="Consolas" w:eastAsia="Times New Roman" w:hAnsi="Consolas" w:cs="Courier New"/>
          <w:color w:val="EEFFFF"/>
          <w:sz w:val="18"/>
          <w:szCs w:val="18"/>
          <w:lang w:val="en-US"/>
        </w:rPr>
        <w:t>manufacturer</w:t>
      </w:r>
      <w:r w:rsidRPr="007A058A">
        <w:rPr>
          <w:rFonts w:ascii="Consolas" w:eastAsia="Times New Roman" w:hAnsi="Consolas" w:cs="Courier New"/>
          <w:color w:val="89DDFF"/>
          <w:sz w:val="18"/>
          <w:szCs w:val="18"/>
          <w:lang w:val="en-US"/>
        </w:rPr>
        <w:t>;</w:t>
      </w:r>
      <w:r w:rsidRPr="007A058A">
        <w:rPr>
          <w:rFonts w:ascii="Consolas" w:eastAsia="Times New Roman" w:hAnsi="Consolas" w:cs="Courier New"/>
          <w:color w:val="89DDFF"/>
          <w:sz w:val="18"/>
          <w:szCs w:val="18"/>
          <w:lang w:val="en-US"/>
        </w:rPr>
        <w:br/>
        <w:t>};</w:t>
      </w:r>
    </w:p>
    <w:p w14:paraId="22AD2CEC" w14:textId="1E089467" w:rsidR="007A058A" w:rsidRDefault="007A058A" w:rsidP="007A058A">
      <w:pPr>
        <w:pStyle w:val="11"/>
        <w:jc w:val="left"/>
        <w:rPr>
          <w:lang w:val="en-US"/>
        </w:rPr>
      </w:pPr>
      <w:r>
        <w:lastRenderedPageBreak/>
        <w:t>Блок-схема сутності</w:t>
      </w:r>
      <w:r>
        <w:rPr>
          <w:lang w:val="en-US"/>
        </w:rPr>
        <w:t xml:space="preserve"> Manufacturer:</w:t>
      </w:r>
    </w:p>
    <w:p w14:paraId="4A31ECAA" w14:textId="308C987B" w:rsidR="007A058A" w:rsidRDefault="007A058A" w:rsidP="007A058A">
      <w:pPr>
        <w:pStyle w:val="11"/>
        <w:jc w:val="center"/>
        <w:rPr>
          <w:lang w:val="en-US"/>
        </w:rPr>
      </w:pPr>
      <w:r>
        <w:rPr>
          <w:noProof/>
          <w:lang w:val="ru-RU" w:eastAsia="ru-RU"/>
        </w:rPr>
        <w:drawing>
          <wp:inline distT="0" distB="0" distL="0" distR="0" wp14:anchorId="6B21272F" wp14:editId="18930E86">
            <wp:extent cx="5707993" cy="1866900"/>
            <wp:effectExtent l="0" t="0" r="762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4236" cy="1872212"/>
                    </a:xfrm>
                    <a:prstGeom prst="rect">
                      <a:avLst/>
                    </a:prstGeom>
                  </pic:spPr>
                </pic:pic>
              </a:graphicData>
            </a:graphic>
          </wp:inline>
        </w:drawing>
      </w:r>
    </w:p>
    <w:p w14:paraId="1CC277E9" w14:textId="32A2732A" w:rsidR="007A058A" w:rsidRPr="007A058A" w:rsidRDefault="007A058A" w:rsidP="007A058A">
      <w:pPr>
        <w:pStyle w:val="11"/>
        <w:jc w:val="center"/>
        <w:rPr>
          <w:lang w:val="en-US"/>
        </w:rPr>
      </w:pPr>
      <w:r>
        <w:t xml:space="preserve">Рис. 2.5. Блок-схема сутності </w:t>
      </w:r>
      <w:r>
        <w:rPr>
          <w:lang w:val="en-US"/>
        </w:rPr>
        <w:t>Manufacturer</w:t>
      </w:r>
    </w:p>
    <w:p w14:paraId="366BE01C" w14:textId="6CA45C1C" w:rsidR="007A058A" w:rsidRDefault="007A058A" w:rsidP="007F1D61">
      <w:pPr>
        <w:pStyle w:val="11"/>
        <w:rPr>
          <w:lang w:val="en-US"/>
        </w:rPr>
      </w:pPr>
      <w:r>
        <w:t xml:space="preserve">Таблиця </w:t>
      </w:r>
      <w:r>
        <w:rPr>
          <w:lang w:val="en-US"/>
        </w:rPr>
        <w:t>Manufacturer</w:t>
      </w:r>
      <w:r w:rsidRPr="007A058A">
        <w:rPr>
          <w:lang w:val="en-US"/>
        </w:rPr>
        <w:t xml:space="preserve"> </w:t>
      </w:r>
      <w:r>
        <w:t xml:space="preserve">має, окрім, звісно, назви виробника, на одне поле більше: логотип виробника, для збереження якого використовується поле типу </w:t>
      </w:r>
      <w:r>
        <w:rPr>
          <w:lang w:val="en-US"/>
        </w:rPr>
        <w:t xml:space="preserve">String, </w:t>
      </w:r>
      <w:r>
        <w:t xml:space="preserve">тому що зберігатиметься саме </w:t>
      </w:r>
      <w:r>
        <w:rPr>
          <w:lang w:val="en-US"/>
        </w:rPr>
        <w:t xml:space="preserve">URL </w:t>
      </w:r>
      <w:r>
        <w:t>його лого.</w:t>
      </w:r>
    </w:p>
    <w:p w14:paraId="786E8E56" w14:textId="17C1A933" w:rsidR="007A058A" w:rsidRDefault="007A058A" w:rsidP="007F1D61">
      <w:pPr>
        <w:pStyle w:val="11"/>
      </w:pPr>
      <w:r>
        <w:t>Наступна таблиця найважливіша – таблиця загального продукту. Саме загального, тому що було передбачено, що один товар може мати більше однієї варіації</w:t>
      </w:r>
      <w:r w:rsidR="00EC6F19">
        <w:t>.</w:t>
      </w:r>
    </w:p>
    <w:p w14:paraId="575CAE30" w14:textId="6C674FFF" w:rsidR="00EC6F19" w:rsidRDefault="00EC6F19" w:rsidP="00EC6F19">
      <w:pPr>
        <w:pStyle w:val="11"/>
        <w:rPr>
          <w:lang w:val="en-US"/>
        </w:rPr>
      </w:pPr>
      <w:r>
        <w:t xml:space="preserve">Лістинг </w:t>
      </w:r>
      <w:r w:rsidR="003E602D">
        <w:rPr>
          <w:lang w:val="en-US"/>
        </w:rPr>
        <w:t>generalproduct.js</w:t>
      </w:r>
      <w:r>
        <w:rPr>
          <w:lang w:val="en-US"/>
        </w:rPr>
        <w:t>:</w:t>
      </w:r>
    </w:p>
    <w:p w14:paraId="4E1D572F" w14:textId="77777777" w:rsidR="00EC6F19" w:rsidRPr="00EC6F19" w:rsidRDefault="00EC6F19" w:rsidP="00EC6F19">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EC6F19">
        <w:rPr>
          <w:rFonts w:ascii="Consolas" w:eastAsia="Times New Roman" w:hAnsi="Consolas" w:cs="Courier New"/>
          <w:color w:val="89DDFF"/>
          <w:sz w:val="18"/>
          <w:szCs w:val="18"/>
          <w:lang w:val="en-US"/>
        </w:rPr>
        <w:t>module.</w:t>
      </w:r>
      <w:r w:rsidRPr="00EC6F19">
        <w:rPr>
          <w:rFonts w:ascii="Consolas" w:eastAsia="Times New Roman" w:hAnsi="Consolas" w:cs="Courier New"/>
          <w:color w:val="EEFFFF"/>
          <w:sz w:val="18"/>
          <w:szCs w:val="18"/>
          <w:lang w:val="en-US"/>
        </w:rPr>
        <w:t xml:space="preserve">exports </w:t>
      </w:r>
      <w:r w:rsidRPr="00EC6F19">
        <w:rPr>
          <w:rFonts w:ascii="Consolas" w:eastAsia="Times New Roman" w:hAnsi="Consolas" w:cs="Courier New"/>
          <w:color w:val="89DDFF"/>
          <w:sz w:val="18"/>
          <w:szCs w:val="18"/>
          <w:lang w:val="en-US"/>
        </w:rPr>
        <w:t>= (</w:t>
      </w:r>
      <w:r w:rsidRPr="00EC6F19">
        <w:rPr>
          <w:rFonts w:ascii="Consolas" w:eastAsia="Times New Roman" w:hAnsi="Consolas" w:cs="Courier New"/>
          <w:color w:val="F78C6C"/>
          <w:sz w:val="18"/>
          <w:szCs w:val="18"/>
          <w:lang w:val="en-US"/>
        </w:rPr>
        <w:t>sequelize</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F78C6C"/>
          <w:sz w:val="18"/>
          <w:szCs w:val="18"/>
          <w:lang w:val="en-US"/>
        </w:rPr>
        <w:t>DataTypes</w:t>
      </w:r>
      <w:r w:rsidRPr="00EC6F19">
        <w:rPr>
          <w:rFonts w:ascii="Consolas" w:eastAsia="Times New Roman" w:hAnsi="Consolas" w:cs="Courier New"/>
          <w:color w:val="89DDFF"/>
          <w:sz w:val="18"/>
          <w:szCs w:val="18"/>
          <w:lang w:val="en-US"/>
        </w:rPr>
        <w:t>) =&gt; {</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i/>
          <w:iCs/>
          <w:color w:val="C792EA"/>
          <w:sz w:val="18"/>
          <w:szCs w:val="18"/>
          <w:lang w:val="en-US"/>
        </w:rPr>
        <w:t xml:space="preserve">let </w:t>
      </w:r>
      <w:r w:rsidRPr="00EC6F19">
        <w:rPr>
          <w:rFonts w:ascii="Consolas" w:eastAsia="Times New Roman" w:hAnsi="Consolas" w:cs="Courier New"/>
          <w:color w:val="EEFFFF"/>
          <w:sz w:val="18"/>
          <w:szCs w:val="18"/>
          <w:lang w:val="en-US"/>
        </w:rPr>
        <w:t xml:space="preserve">generalProduct </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F78C6C"/>
          <w:sz w:val="18"/>
          <w:szCs w:val="18"/>
          <w:lang w:val="en-US"/>
        </w:rPr>
        <w:t>sequelize</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2AAFF"/>
          <w:sz w:val="18"/>
          <w:szCs w:val="18"/>
          <w:lang w:val="en-US"/>
        </w:rPr>
        <w:t>define</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C3E88D"/>
          <w:sz w:val="18"/>
          <w:szCs w:val="18"/>
          <w:lang w:val="en-US"/>
        </w:rPr>
        <w:t>'General_Product'</w:t>
      </w:r>
      <w:r w:rsidRPr="00EC6F19">
        <w:rPr>
          <w:rFonts w:ascii="Consolas" w:eastAsia="Times New Roman" w:hAnsi="Consolas" w:cs="Courier New"/>
          <w:color w:val="89DDFF"/>
          <w:sz w:val="18"/>
          <w:szCs w:val="18"/>
          <w:lang w:val="en-US"/>
        </w:rPr>
        <w:t>, {</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General_Product_ID</w:t>
      </w:r>
      <w:r w:rsidRPr="00EC6F19">
        <w:rPr>
          <w:rFonts w:ascii="Consolas" w:eastAsia="Times New Roman" w:hAnsi="Consolas" w:cs="Courier New"/>
          <w:color w:val="89DDFF"/>
          <w:sz w:val="18"/>
          <w:szCs w:val="18"/>
          <w:lang w:val="en-US"/>
        </w:rPr>
        <w:t>: {</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type</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F78C6C"/>
          <w:sz w:val="18"/>
          <w:szCs w:val="18"/>
          <w:lang w:val="en-US"/>
        </w:rPr>
        <w:t>DataTypes</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EEFFFF"/>
          <w:sz w:val="18"/>
          <w:szCs w:val="18"/>
          <w:lang w:val="en-US"/>
        </w:rPr>
        <w:t>INTEGER</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autoIncrement</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i/>
          <w:iCs/>
          <w:color w:val="C792EA"/>
          <w:sz w:val="18"/>
          <w:szCs w:val="18"/>
          <w:lang w:val="en-US"/>
        </w:rPr>
        <w:t>true</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primaryKey</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i/>
          <w:iCs/>
          <w:color w:val="C792EA"/>
          <w:sz w:val="18"/>
          <w:szCs w:val="18"/>
          <w:lang w:val="en-US"/>
        </w:rPr>
        <w:t>true</w:t>
      </w:r>
      <w:r w:rsidRPr="00EC6F19">
        <w:rPr>
          <w:rFonts w:ascii="Consolas" w:eastAsia="Times New Roman" w:hAnsi="Consolas" w:cs="Courier New"/>
          <w:i/>
          <w:iCs/>
          <w:color w:val="C792EA"/>
          <w:sz w:val="18"/>
          <w:szCs w:val="18"/>
          <w:lang w:val="en-US"/>
        </w:rPr>
        <w:br/>
        <w:t xml:space="preserve">        </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Product_Name</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F78C6C"/>
          <w:sz w:val="18"/>
          <w:szCs w:val="18"/>
          <w:lang w:val="en-US"/>
        </w:rPr>
        <w:t>DataTypes</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EEFFFF"/>
          <w:sz w:val="18"/>
          <w:szCs w:val="18"/>
          <w:lang w:val="en-US"/>
        </w:rPr>
        <w:t>STRING</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Average_Rating</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F78C6C"/>
          <w:sz w:val="18"/>
          <w:szCs w:val="18"/>
          <w:lang w:val="en-US"/>
        </w:rPr>
        <w:t>DataTypes</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EEFFFF"/>
          <w:sz w:val="18"/>
          <w:szCs w:val="18"/>
          <w:lang w:val="en-US"/>
        </w:rPr>
        <w:t>FLOAT</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Recommend_Percentage</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F78C6C"/>
          <w:sz w:val="18"/>
          <w:szCs w:val="18"/>
          <w:lang w:val="en-US"/>
        </w:rPr>
        <w:t>DataTypes</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EEFFFF"/>
          <w:sz w:val="18"/>
          <w:szCs w:val="18"/>
          <w:lang w:val="en-US"/>
        </w:rPr>
        <w:t>INTEGER</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General_Product_Description</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F78C6C"/>
          <w:sz w:val="18"/>
          <w:szCs w:val="18"/>
          <w:lang w:val="en-US"/>
        </w:rPr>
        <w:t>DataTypes</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EEFFFF"/>
          <w:sz w:val="18"/>
          <w:szCs w:val="18"/>
          <w:lang w:val="en-US"/>
        </w:rPr>
        <w:t>TEXT</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General_Product_Image_Path</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F78C6C"/>
          <w:sz w:val="18"/>
          <w:szCs w:val="18"/>
          <w:lang w:val="en-US"/>
        </w:rPr>
        <w:t>DataTypes</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EEFFFF"/>
          <w:sz w:val="18"/>
          <w:szCs w:val="18"/>
          <w:lang w:val="en-US"/>
        </w:rPr>
        <w:t>STRING</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Category_ID_FK</w:t>
      </w:r>
      <w:r w:rsidRPr="00EC6F19">
        <w:rPr>
          <w:rFonts w:ascii="Consolas" w:eastAsia="Times New Roman" w:hAnsi="Consolas" w:cs="Courier New"/>
          <w:color w:val="89DDFF"/>
          <w:sz w:val="18"/>
          <w:szCs w:val="18"/>
          <w:lang w:val="en-US"/>
        </w:rPr>
        <w:t>: {</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type</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F78C6C"/>
          <w:sz w:val="18"/>
          <w:szCs w:val="18"/>
          <w:lang w:val="en-US"/>
        </w:rPr>
        <w:t>DataTypes</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EEFFFF"/>
          <w:sz w:val="18"/>
          <w:szCs w:val="18"/>
          <w:lang w:val="en-US"/>
        </w:rPr>
        <w:t>INTEGER</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references</w:t>
      </w:r>
      <w:r w:rsidRPr="00EC6F19">
        <w:rPr>
          <w:rFonts w:ascii="Consolas" w:eastAsia="Times New Roman" w:hAnsi="Consolas" w:cs="Courier New"/>
          <w:color w:val="89DDFF"/>
          <w:sz w:val="18"/>
          <w:szCs w:val="18"/>
          <w:lang w:val="en-US"/>
        </w:rPr>
        <w:t>: {</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model</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C3E88D"/>
          <w:sz w:val="18"/>
          <w:szCs w:val="18"/>
          <w:lang w:val="en-US"/>
        </w:rPr>
        <w:t>'categories'</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key</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C3E88D"/>
          <w:sz w:val="18"/>
          <w:szCs w:val="18"/>
          <w:lang w:val="en-US"/>
        </w:rPr>
        <w:t>'Category_ID'</w:t>
      </w:r>
      <w:r w:rsidRPr="00EC6F19">
        <w:rPr>
          <w:rFonts w:ascii="Consolas" w:eastAsia="Times New Roman" w:hAnsi="Consolas" w:cs="Courier New"/>
          <w:color w:val="C3E88D"/>
          <w:sz w:val="18"/>
          <w:szCs w:val="18"/>
          <w:lang w:val="en-US"/>
        </w:rPr>
        <w:br/>
        <w:t xml:space="preserve">            </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Manufacturer_ID_FK</w:t>
      </w:r>
      <w:r w:rsidRPr="00EC6F19">
        <w:rPr>
          <w:rFonts w:ascii="Consolas" w:eastAsia="Times New Roman" w:hAnsi="Consolas" w:cs="Courier New"/>
          <w:color w:val="89DDFF"/>
          <w:sz w:val="18"/>
          <w:szCs w:val="18"/>
          <w:lang w:val="en-US"/>
        </w:rPr>
        <w:t>: {</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type</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F78C6C"/>
          <w:sz w:val="18"/>
          <w:szCs w:val="18"/>
          <w:lang w:val="en-US"/>
        </w:rPr>
        <w:t>DataTypes</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EEFFFF"/>
          <w:sz w:val="18"/>
          <w:szCs w:val="18"/>
          <w:lang w:val="en-US"/>
        </w:rPr>
        <w:t>INTEGER</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references</w:t>
      </w:r>
      <w:r w:rsidRPr="00EC6F19">
        <w:rPr>
          <w:rFonts w:ascii="Consolas" w:eastAsia="Times New Roman" w:hAnsi="Consolas" w:cs="Courier New"/>
          <w:color w:val="89DDFF"/>
          <w:sz w:val="18"/>
          <w:szCs w:val="18"/>
          <w:lang w:val="en-US"/>
        </w:rPr>
        <w:t>: {</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model</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C3E88D"/>
          <w:sz w:val="18"/>
          <w:szCs w:val="18"/>
          <w:lang w:val="en-US"/>
        </w:rPr>
        <w:t>'manufacturers'</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key</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C3E88D"/>
          <w:sz w:val="18"/>
          <w:szCs w:val="18"/>
          <w:lang w:val="en-US"/>
        </w:rPr>
        <w:t>'Manufacturer_ID'</w:t>
      </w:r>
      <w:r w:rsidRPr="00EC6F19">
        <w:rPr>
          <w:rFonts w:ascii="Consolas" w:eastAsia="Times New Roman" w:hAnsi="Consolas" w:cs="Courier New"/>
          <w:color w:val="C3E88D"/>
          <w:sz w:val="18"/>
          <w:szCs w:val="18"/>
          <w:lang w:val="en-US"/>
        </w:rPr>
        <w:br/>
        <w:t xml:space="preserve">            </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i/>
          <w:iCs/>
          <w:color w:val="C792EA"/>
          <w:sz w:val="18"/>
          <w:szCs w:val="18"/>
          <w:lang w:val="en-US"/>
        </w:rPr>
        <w:t xml:space="preserve">return </w:t>
      </w:r>
      <w:r w:rsidRPr="00EC6F19">
        <w:rPr>
          <w:rFonts w:ascii="Consolas" w:eastAsia="Times New Roman" w:hAnsi="Consolas" w:cs="Courier New"/>
          <w:color w:val="EEFFFF"/>
          <w:sz w:val="18"/>
          <w:szCs w:val="18"/>
          <w:lang w:val="en-US"/>
        </w:rPr>
        <w:t>generalProduct</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w:t>
      </w:r>
    </w:p>
    <w:p w14:paraId="33FF338D" w14:textId="77777777" w:rsidR="00EC6F19" w:rsidRPr="00EC6F19" w:rsidRDefault="00EC6F19" w:rsidP="007F1D61">
      <w:pPr>
        <w:pStyle w:val="11"/>
        <w:rPr>
          <w:lang w:val="en-US"/>
        </w:rPr>
      </w:pPr>
    </w:p>
    <w:p w14:paraId="1291A22D" w14:textId="77777777" w:rsidR="00EC6F19" w:rsidRDefault="00EC6F19" w:rsidP="007F1D61">
      <w:pPr>
        <w:pStyle w:val="11"/>
      </w:pPr>
    </w:p>
    <w:p w14:paraId="5BA6C5AF" w14:textId="2A5D4B47" w:rsidR="00EC6F19" w:rsidRDefault="00EC6F19" w:rsidP="007F1D61">
      <w:pPr>
        <w:pStyle w:val="11"/>
        <w:rPr>
          <w:lang w:val="en-US"/>
        </w:rPr>
      </w:pPr>
      <w:r>
        <w:lastRenderedPageBreak/>
        <w:t xml:space="preserve">Блок-схема сутності </w:t>
      </w:r>
      <w:r>
        <w:rPr>
          <w:lang w:val="en-US"/>
        </w:rPr>
        <w:t>General_Product:</w:t>
      </w:r>
    </w:p>
    <w:p w14:paraId="581D9CDC" w14:textId="71C99646" w:rsidR="00EC6F19" w:rsidRDefault="00EC6F19" w:rsidP="00EC6F19">
      <w:pPr>
        <w:pStyle w:val="11"/>
        <w:jc w:val="center"/>
        <w:rPr>
          <w:lang w:val="en-US"/>
        </w:rPr>
      </w:pPr>
      <w:r>
        <w:rPr>
          <w:noProof/>
          <w:lang w:val="ru-RU" w:eastAsia="ru-RU"/>
        </w:rPr>
        <w:drawing>
          <wp:inline distT="0" distB="0" distL="0" distR="0" wp14:anchorId="51697EEF" wp14:editId="6626478E">
            <wp:extent cx="5737860" cy="3017278"/>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1116" cy="3018990"/>
                    </a:xfrm>
                    <a:prstGeom prst="rect">
                      <a:avLst/>
                    </a:prstGeom>
                  </pic:spPr>
                </pic:pic>
              </a:graphicData>
            </a:graphic>
          </wp:inline>
        </w:drawing>
      </w:r>
    </w:p>
    <w:p w14:paraId="2FA4168C" w14:textId="0380D72A" w:rsidR="00EC6F19" w:rsidRPr="007A058A" w:rsidRDefault="00EC6F19" w:rsidP="00EC6F19">
      <w:pPr>
        <w:pStyle w:val="11"/>
        <w:jc w:val="center"/>
        <w:rPr>
          <w:lang w:val="en-US"/>
        </w:rPr>
      </w:pPr>
      <w:r>
        <w:t xml:space="preserve">Рис. 2.6. Блок-схема сутності </w:t>
      </w:r>
      <w:r>
        <w:rPr>
          <w:lang w:val="en-US"/>
        </w:rPr>
        <w:t>General_Product</w:t>
      </w:r>
    </w:p>
    <w:p w14:paraId="5D96EFF1" w14:textId="0DF21ECE" w:rsidR="00EC6F19" w:rsidRDefault="00EC6F19" w:rsidP="00EC6F19">
      <w:pPr>
        <w:pStyle w:val="11"/>
      </w:pPr>
      <w:r>
        <w:t xml:space="preserve">Загальний продукт зберігатиме назву продукту, його опис та посилання на зображення продукту. Також ця таблиця матиме зовнішні ключі, які відсилаються на сутності, які було переглянуто раніше: </w:t>
      </w:r>
      <w:r>
        <w:rPr>
          <w:lang w:val="en-US"/>
        </w:rPr>
        <w:t>Category</w:t>
      </w:r>
      <w:r w:rsidRPr="00EC6F19">
        <w:t xml:space="preserve"> </w:t>
      </w:r>
      <w:r>
        <w:t>і</w:t>
      </w:r>
      <w:r w:rsidRPr="00EC6F19">
        <w:t xml:space="preserve"> </w:t>
      </w:r>
      <w:r>
        <w:rPr>
          <w:lang w:val="en-US"/>
        </w:rPr>
        <w:t>Manufacturer</w:t>
      </w:r>
      <w:r w:rsidRPr="00EC6F19">
        <w:t>.</w:t>
      </w:r>
    </w:p>
    <w:p w14:paraId="1C94788A" w14:textId="71375786" w:rsidR="003E602D" w:rsidRDefault="003E602D" w:rsidP="00EC6F19">
      <w:pPr>
        <w:pStyle w:val="11"/>
      </w:pPr>
      <w:r>
        <w:t xml:space="preserve">Кожен загальний продукт матиме, як мінімум, один підпродукт, який міститиме більш конкретну інформацію про загальний продукт. </w:t>
      </w:r>
    </w:p>
    <w:p w14:paraId="599FD12C" w14:textId="77777777" w:rsidR="003E602D" w:rsidRDefault="003E602D" w:rsidP="00EC6F19">
      <w:pPr>
        <w:pStyle w:val="11"/>
        <w:rPr>
          <w:lang w:val="en-US"/>
        </w:rPr>
      </w:pPr>
      <w:r>
        <w:t xml:space="preserve">Лістинг </w:t>
      </w:r>
      <w:r>
        <w:rPr>
          <w:lang w:val="en-US"/>
        </w:rPr>
        <w:t>subproduct</w:t>
      </w:r>
      <w:r w:rsidRPr="003E602D">
        <w:rPr>
          <w:lang w:val="en-US"/>
        </w:rPr>
        <w:t>.</w:t>
      </w:r>
      <w:r>
        <w:rPr>
          <w:lang w:val="en-US"/>
        </w:rPr>
        <w:t>js:</w:t>
      </w:r>
    </w:p>
    <w:p w14:paraId="36BBA8AA" w14:textId="77777777" w:rsidR="003E602D" w:rsidRPr="003E602D" w:rsidRDefault="003E602D" w:rsidP="003E602D">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3E602D">
        <w:rPr>
          <w:rFonts w:ascii="Consolas" w:eastAsia="Times New Roman" w:hAnsi="Consolas" w:cs="Courier New"/>
          <w:color w:val="89DDFF"/>
          <w:sz w:val="18"/>
          <w:szCs w:val="18"/>
          <w:lang w:val="en-US"/>
        </w:rPr>
        <w:t>module.</w:t>
      </w:r>
      <w:r w:rsidRPr="003E602D">
        <w:rPr>
          <w:rFonts w:ascii="Consolas" w:eastAsia="Times New Roman" w:hAnsi="Consolas" w:cs="Courier New"/>
          <w:color w:val="EEFFFF"/>
          <w:sz w:val="18"/>
          <w:szCs w:val="18"/>
          <w:lang w:val="en-US"/>
        </w:rPr>
        <w:t xml:space="preserve">exports </w:t>
      </w:r>
      <w:r w:rsidRPr="003E602D">
        <w:rPr>
          <w:rFonts w:ascii="Consolas" w:eastAsia="Times New Roman" w:hAnsi="Consolas" w:cs="Courier New"/>
          <w:color w:val="89DDFF"/>
          <w:sz w:val="18"/>
          <w:szCs w:val="18"/>
          <w:lang w:val="en-US"/>
        </w:rPr>
        <w:t>= (</w:t>
      </w:r>
      <w:r w:rsidRPr="003E602D">
        <w:rPr>
          <w:rFonts w:ascii="Consolas" w:eastAsia="Times New Roman" w:hAnsi="Consolas" w:cs="Courier New"/>
          <w:color w:val="F78C6C"/>
          <w:sz w:val="18"/>
          <w:szCs w:val="18"/>
          <w:lang w:val="en-US"/>
        </w:rPr>
        <w:t>sequelize</w:t>
      </w:r>
      <w:r w:rsidRPr="003E602D">
        <w:rPr>
          <w:rFonts w:ascii="Consolas" w:eastAsia="Times New Roman" w:hAnsi="Consolas" w:cs="Courier New"/>
          <w:color w:val="89DDFF"/>
          <w:sz w:val="18"/>
          <w:szCs w:val="18"/>
          <w:lang w:val="en-US"/>
        </w:rPr>
        <w:t xml:space="preserve">, </w:t>
      </w:r>
      <w:r w:rsidRPr="003E602D">
        <w:rPr>
          <w:rFonts w:ascii="Consolas" w:eastAsia="Times New Roman" w:hAnsi="Consolas" w:cs="Courier New"/>
          <w:color w:val="F78C6C"/>
          <w:sz w:val="18"/>
          <w:szCs w:val="18"/>
          <w:lang w:val="en-US"/>
        </w:rPr>
        <w:t>DataTypes</w:t>
      </w:r>
      <w:r w:rsidRPr="003E602D">
        <w:rPr>
          <w:rFonts w:ascii="Consolas" w:eastAsia="Times New Roman" w:hAnsi="Consolas" w:cs="Courier New"/>
          <w:color w:val="89DDFF"/>
          <w:sz w:val="18"/>
          <w:szCs w:val="18"/>
          <w:lang w:val="en-US"/>
        </w:rPr>
        <w:t>) =&gt; {</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i/>
          <w:iCs/>
          <w:color w:val="C792EA"/>
          <w:sz w:val="18"/>
          <w:szCs w:val="18"/>
          <w:lang w:val="en-US"/>
        </w:rPr>
        <w:t xml:space="preserve">return </w:t>
      </w:r>
      <w:r w:rsidRPr="003E602D">
        <w:rPr>
          <w:rFonts w:ascii="Consolas" w:eastAsia="Times New Roman" w:hAnsi="Consolas" w:cs="Courier New"/>
          <w:color w:val="F78C6C"/>
          <w:sz w:val="18"/>
          <w:szCs w:val="18"/>
          <w:lang w:val="en-US"/>
        </w:rPr>
        <w:t>sequelize</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82AAFF"/>
          <w:sz w:val="18"/>
          <w:szCs w:val="18"/>
          <w:lang w:val="en-US"/>
        </w:rPr>
        <w:t>define</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C3E88D"/>
          <w:sz w:val="18"/>
          <w:szCs w:val="18"/>
          <w:lang w:val="en-US"/>
        </w:rPr>
        <w:t>'Sub_Product'</w:t>
      </w:r>
      <w:r w:rsidRPr="003E602D">
        <w:rPr>
          <w:rFonts w:ascii="Consolas" w:eastAsia="Times New Roman" w:hAnsi="Consolas" w:cs="Courier New"/>
          <w:color w:val="89DDFF"/>
          <w:sz w:val="18"/>
          <w:szCs w:val="18"/>
          <w:lang w:val="en-US"/>
        </w:rPr>
        <w:t>, {</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Sub_Product_ID</w:t>
      </w:r>
      <w:r w:rsidRPr="003E602D">
        <w:rPr>
          <w:rFonts w:ascii="Consolas" w:eastAsia="Times New Roman" w:hAnsi="Consolas" w:cs="Courier New"/>
          <w:color w:val="89DDFF"/>
          <w:sz w:val="18"/>
          <w:szCs w:val="18"/>
          <w:lang w:val="en-US"/>
        </w:rPr>
        <w:t>: {</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type</w:t>
      </w:r>
      <w:r w:rsidRPr="003E602D">
        <w:rPr>
          <w:rFonts w:ascii="Consolas" w:eastAsia="Times New Roman" w:hAnsi="Consolas" w:cs="Courier New"/>
          <w:color w:val="89DDFF"/>
          <w:sz w:val="18"/>
          <w:szCs w:val="18"/>
          <w:lang w:val="en-US"/>
        </w:rPr>
        <w:t xml:space="preserve">: </w:t>
      </w:r>
      <w:r w:rsidRPr="003E602D">
        <w:rPr>
          <w:rFonts w:ascii="Consolas" w:eastAsia="Times New Roman" w:hAnsi="Consolas" w:cs="Courier New"/>
          <w:color w:val="F78C6C"/>
          <w:sz w:val="18"/>
          <w:szCs w:val="18"/>
          <w:lang w:val="en-US"/>
        </w:rPr>
        <w:t>DataTypes</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EEFFFF"/>
          <w:sz w:val="18"/>
          <w:szCs w:val="18"/>
          <w:lang w:val="en-US"/>
        </w:rPr>
        <w:t>INTEGER</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autoIncrement</w:t>
      </w:r>
      <w:r w:rsidRPr="003E602D">
        <w:rPr>
          <w:rFonts w:ascii="Consolas" w:eastAsia="Times New Roman" w:hAnsi="Consolas" w:cs="Courier New"/>
          <w:color w:val="89DDFF"/>
          <w:sz w:val="18"/>
          <w:szCs w:val="18"/>
          <w:lang w:val="en-US"/>
        </w:rPr>
        <w:t xml:space="preserve">: </w:t>
      </w:r>
      <w:r w:rsidRPr="003E602D">
        <w:rPr>
          <w:rFonts w:ascii="Consolas" w:eastAsia="Times New Roman" w:hAnsi="Consolas" w:cs="Courier New"/>
          <w:i/>
          <w:iCs/>
          <w:color w:val="C792EA"/>
          <w:sz w:val="18"/>
          <w:szCs w:val="18"/>
          <w:lang w:val="en-US"/>
        </w:rPr>
        <w:t>true</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primaryKey</w:t>
      </w:r>
      <w:r w:rsidRPr="003E602D">
        <w:rPr>
          <w:rFonts w:ascii="Consolas" w:eastAsia="Times New Roman" w:hAnsi="Consolas" w:cs="Courier New"/>
          <w:color w:val="89DDFF"/>
          <w:sz w:val="18"/>
          <w:szCs w:val="18"/>
          <w:lang w:val="en-US"/>
        </w:rPr>
        <w:t xml:space="preserve">: </w:t>
      </w:r>
      <w:r w:rsidRPr="003E602D">
        <w:rPr>
          <w:rFonts w:ascii="Consolas" w:eastAsia="Times New Roman" w:hAnsi="Consolas" w:cs="Courier New"/>
          <w:i/>
          <w:iCs/>
          <w:color w:val="C792EA"/>
          <w:sz w:val="18"/>
          <w:szCs w:val="18"/>
          <w:lang w:val="en-US"/>
        </w:rPr>
        <w:t>true</w:t>
      </w:r>
      <w:r w:rsidRPr="003E602D">
        <w:rPr>
          <w:rFonts w:ascii="Consolas" w:eastAsia="Times New Roman" w:hAnsi="Consolas" w:cs="Courier New"/>
          <w:i/>
          <w:iCs/>
          <w:color w:val="C792EA"/>
          <w:sz w:val="18"/>
          <w:szCs w:val="18"/>
          <w:lang w:val="en-US"/>
        </w:rPr>
        <w:br/>
        <w:t xml:space="preserve">        </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Sub_Product_Description</w:t>
      </w:r>
      <w:r w:rsidRPr="003E602D">
        <w:rPr>
          <w:rFonts w:ascii="Consolas" w:eastAsia="Times New Roman" w:hAnsi="Consolas" w:cs="Courier New"/>
          <w:color w:val="89DDFF"/>
          <w:sz w:val="18"/>
          <w:szCs w:val="18"/>
          <w:lang w:val="en-US"/>
        </w:rPr>
        <w:t xml:space="preserve">: </w:t>
      </w:r>
      <w:r w:rsidRPr="003E602D">
        <w:rPr>
          <w:rFonts w:ascii="Consolas" w:eastAsia="Times New Roman" w:hAnsi="Consolas" w:cs="Courier New"/>
          <w:color w:val="F78C6C"/>
          <w:sz w:val="18"/>
          <w:szCs w:val="18"/>
          <w:lang w:val="en-US"/>
        </w:rPr>
        <w:t>DataTypes</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EEFFFF"/>
          <w:sz w:val="18"/>
          <w:szCs w:val="18"/>
          <w:lang w:val="en-US"/>
        </w:rPr>
        <w:t>TEXT</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Sub_Product_Code</w:t>
      </w:r>
      <w:r w:rsidRPr="003E602D">
        <w:rPr>
          <w:rFonts w:ascii="Consolas" w:eastAsia="Times New Roman" w:hAnsi="Consolas" w:cs="Courier New"/>
          <w:color w:val="89DDFF"/>
          <w:sz w:val="18"/>
          <w:szCs w:val="18"/>
          <w:lang w:val="en-US"/>
        </w:rPr>
        <w:t xml:space="preserve">: </w:t>
      </w:r>
      <w:r w:rsidRPr="003E602D">
        <w:rPr>
          <w:rFonts w:ascii="Consolas" w:eastAsia="Times New Roman" w:hAnsi="Consolas" w:cs="Courier New"/>
          <w:color w:val="F78C6C"/>
          <w:sz w:val="18"/>
          <w:szCs w:val="18"/>
          <w:lang w:val="en-US"/>
        </w:rPr>
        <w:t>DataTypes</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EEFFFF"/>
          <w:sz w:val="18"/>
          <w:szCs w:val="18"/>
          <w:lang w:val="en-US"/>
        </w:rPr>
        <w:t>STRING</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Price</w:t>
      </w:r>
      <w:r w:rsidRPr="003E602D">
        <w:rPr>
          <w:rFonts w:ascii="Consolas" w:eastAsia="Times New Roman" w:hAnsi="Consolas" w:cs="Courier New"/>
          <w:color w:val="89DDFF"/>
          <w:sz w:val="18"/>
          <w:szCs w:val="18"/>
          <w:lang w:val="en-US"/>
        </w:rPr>
        <w:t xml:space="preserve">: </w:t>
      </w:r>
      <w:r w:rsidRPr="003E602D">
        <w:rPr>
          <w:rFonts w:ascii="Consolas" w:eastAsia="Times New Roman" w:hAnsi="Consolas" w:cs="Courier New"/>
          <w:color w:val="F78C6C"/>
          <w:sz w:val="18"/>
          <w:szCs w:val="18"/>
          <w:lang w:val="en-US"/>
        </w:rPr>
        <w:t>DataTypes</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EEFFFF"/>
          <w:sz w:val="18"/>
          <w:szCs w:val="18"/>
          <w:lang w:val="en-US"/>
        </w:rPr>
        <w:t>DOUBLE</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General_Product_ID_FK</w:t>
      </w:r>
      <w:r w:rsidRPr="003E602D">
        <w:rPr>
          <w:rFonts w:ascii="Consolas" w:eastAsia="Times New Roman" w:hAnsi="Consolas" w:cs="Courier New"/>
          <w:color w:val="89DDFF"/>
          <w:sz w:val="18"/>
          <w:szCs w:val="18"/>
          <w:lang w:val="en-US"/>
        </w:rPr>
        <w:t>: {</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type</w:t>
      </w:r>
      <w:r w:rsidRPr="003E602D">
        <w:rPr>
          <w:rFonts w:ascii="Consolas" w:eastAsia="Times New Roman" w:hAnsi="Consolas" w:cs="Courier New"/>
          <w:color w:val="89DDFF"/>
          <w:sz w:val="18"/>
          <w:szCs w:val="18"/>
          <w:lang w:val="en-US"/>
        </w:rPr>
        <w:t xml:space="preserve">: </w:t>
      </w:r>
      <w:r w:rsidRPr="003E602D">
        <w:rPr>
          <w:rFonts w:ascii="Consolas" w:eastAsia="Times New Roman" w:hAnsi="Consolas" w:cs="Courier New"/>
          <w:color w:val="F78C6C"/>
          <w:sz w:val="18"/>
          <w:szCs w:val="18"/>
          <w:lang w:val="en-US"/>
        </w:rPr>
        <w:t>DataTypes</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EEFFFF"/>
          <w:sz w:val="18"/>
          <w:szCs w:val="18"/>
          <w:lang w:val="en-US"/>
        </w:rPr>
        <w:t>INTEGER</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references</w:t>
      </w:r>
      <w:r w:rsidRPr="003E602D">
        <w:rPr>
          <w:rFonts w:ascii="Consolas" w:eastAsia="Times New Roman" w:hAnsi="Consolas" w:cs="Courier New"/>
          <w:color w:val="89DDFF"/>
          <w:sz w:val="18"/>
          <w:szCs w:val="18"/>
          <w:lang w:val="en-US"/>
        </w:rPr>
        <w:t>: {</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model</w:t>
      </w:r>
      <w:r w:rsidRPr="003E602D">
        <w:rPr>
          <w:rFonts w:ascii="Consolas" w:eastAsia="Times New Roman" w:hAnsi="Consolas" w:cs="Courier New"/>
          <w:color w:val="89DDFF"/>
          <w:sz w:val="18"/>
          <w:szCs w:val="18"/>
          <w:lang w:val="en-US"/>
        </w:rPr>
        <w:t xml:space="preserve">: </w:t>
      </w:r>
      <w:r w:rsidRPr="003E602D">
        <w:rPr>
          <w:rFonts w:ascii="Consolas" w:eastAsia="Times New Roman" w:hAnsi="Consolas" w:cs="Courier New"/>
          <w:color w:val="C3E88D"/>
          <w:sz w:val="18"/>
          <w:szCs w:val="18"/>
          <w:lang w:val="en-US"/>
        </w:rPr>
        <w:t>'General_Products'</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key</w:t>
      </w:r>
      <w:r w:rsidRPr="003E602D">
        <w:rPr>
          <w:rFonts w:ascii="Consolas" w:eastAsia="Times New Roman" w:hAnsi="Consolas" w:cs="Courier New"/>
          <w:color w:val="89DDFF"/>
          <w:sz w:val="18"/>
          <w:szCs w:val="18"/>
          <w:lang w:val="en-US"/>
        </w:rPr>
        <w:t xml:space="preserve">: </w:t>
      </w:r>
      <w:r w:rsidRPr="003E602D">
        <w:rPr>
          <w:rFonts w:ascii="Consolas" w:eastAsia="Times New Roman" w:hAnsi="Consolas" w:cs="Courier New"/>
          <w:color w:val="C3E88D"/>
          <w:sz w:val="18"/>
          <w:szCs w:val="18"/>
          <w:lang w:val="en-US"/>
        </w:rPr>
        <w:t>'General_Product_ID'</w:t>
      </w:r>
      <w:r w:rsidRPr="003E602D">
        <w:rPr>
          <w:rFonts w:ascii="Consolas" w:eastAsia="Times New Roman" w:hAnsi="Consolas" w:cs="Courier New"/>
          <w:color w:val="C3E88D"/>
          <w:sz w:val="18"/>
          <w:szCs w:val="18"/>
          <w:lang w:val="en-US"/>
        </w:rPr>
        <w:br/>
        <w:t xml:space="preserve">            </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field</w:t>
      </w:r>
      <w:r w:rsidRPr="003E602D">
        <w:rPr>
          <w:rFonts w:ascii="Consolas" w:eastAsia="Times New Roman" w:hAnsi="Consolas" w:cs="Courier New"/>
          <w:color w:val="89DDFF"/>
          <w:sz w:val="18"/>
          <w:szCs w:val="18"/>
          <w:lang w:val="en-US"/>
        </w:rPr>
        <w:t xml:space="preserve">: </w:t>
      </w:r>
      <w:r w:rsidRPr="003E602D">
        <w:rPr>
          <w:rFonts w:ascii="Consolas" w:eastAsia="Times New Roman" w:hAnsi="Consolas" w:cs="Courier New"/>
          <w:color w:val="C3E88D"/>
          <w:sz w:val="18"/>
          <w:szCs w:val="18"/>
          <w:lang w:val="en-US"/>
        </w:rPr>
        <w:t>'General_Product_ID_FK'</w:t>
      </w:r>
      <w:r w:rsidRPr="003E602D">
        <w:rPr>
          <w:rFonts w:ascii="Consolas" w:eastAsia="Times New Roman" w:hAnsi="Consolas" w:cs="Courier New"/>
          <w:color w:val="C3E88D"/>
          <w:sz w:val="18"/>
          <w:szCs w:val="18"/>
          <w:lang w:val="en-US"/>
        </w:rPr>
        <w:br/>
        <w:t xml:space="preserve">        </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89DDFF"/>
          <w:sz w:val="18"/>
          <w:szCs w:val="18"/>
          <w:lang w:val="en-US"/>
        </w:rPr>
        <w:br/>
        <w:t>};</w:t>
      </w:r>
    </w:p>
    <w:p w14:paraId="395ED2A9" w14:textId="77777777" w:rsidR="003E602D" w:rsidRDefault="003E602D" w:rsidP="00EC6F19">
      <w:pPr>
        <w:pStyle w:val="11"/>
      </w:pPr>
    </w:p>
    <w:p w14:paraId="269B213E" w14:textId="77777777" w:rsidR="003E602D" w:rsidRDefault="003E602D" w:rsidP="00EC6F19">
      <w:pPr>
        <w:pStyle w:val="11"/>
      </w:pPr>
    </w:p>
    <w:p w14:paraId="7274738E" w14:textId="77777777" w:rsidR="003E602D" w:rsidRDefault="003E602D" w:rsidP="00EC6F19">
      <w:pPr>
        <w:pStyle w:val="11"/>
      </w:pPr>
    </w:p>
    <w:p w14:paraId="7325B367" w14:textId="6CFF01E3" w:rsidR="003E602D" w:rsidRPr="003E602D" w:rsidRDefault="003E602D" w:rsidP="00EC6F19">
      <w:pPr>
        <w:pStyle w:val="11"/>
      </w:pPr>
      <w:r>
        <w:lastRenderedPageBreak/>
        <w:t xml:space="preserve">Блок-схема сутності </w:t>
      </w:r>
      <w:r>
        <w:rPr>
          <w:lang w:val="en-US"/>
        </w:rPr>
        <w:t>Sub</w:t>
      </w:r>
      <w:r w:rsidRPr="003E602D">
        <w:t>_</w:t>
      </w:r>
      <w:r>
        <w:rPr>
          <w:lang w:val="en-US"/>
        </w:rPr>
        <w:t>Product</w:t>
      </w:r>
      <w:r w:rsidRPr="003E602D">
        <w:t>:</w:t>
      </w:r>
    </w:p>
    <w:p w14:paraId="0DF8419A" w14:textId="5097BF7B" w:rsidR="003E602D" w:rsidRDefault="003E602D" w:rsidP="003E602D">
      <w:pPr>
        <w:pStyle w:val="11"/>
        <w:jc w:val="center"/>
      </w:pPr>
      <w:r>
        <w:rPr>
          <w:noProof/>
          <w:lang w:val="ru-RU" w:eastAsia="ru-RU"/>
        </w:rPr>
        <w:drawing>
          <wp:inline distT="0" distB="0" distL="0" distR="0" wp14:anchorId="731FFF45" wp14:editId="2D90DE79">
            <wp:extent cx="5276850" cy="53340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6850" cy="5334000"/>
                    </a:xfrm>
                    <a:prstGeom prst="rect">
                      <a:avLst/>
                    </a:prstGeom>
                  </pic:spPr>
                </pic:pic>
              </a:graphicData>
            </a:graphic>
          </wp:inline>
        </w:drawing>
      </w:r>
    </w:p>
    <w:p w14:paraId="71956EA7" w14:textId="45EB4BF2" w:rsidR="003E602D" w:rsidRPr="003E602D" w:rsidRDefault="003E602D" w:rsidP="003E602D">
      <w:pPr>
        <w:pStyle w:val="11"/>
        <w:jc w:val="center"/>
      </w:pPr>
      <w:r>
        <w:t xml:space="preserve">Рис. 2.7. Блок-схема сутності </w:t>
      </w:r>
      <w:r>
        <w:rPr>
          <w:lang w:val="en-US"/>
        </w:rPr>
        <w:t>Sub</w:t>
      </w:r>
      <w:r w:rsidRPr="003E602D">
        <w:t>_</w:t>
      </w:r>
      <w:r>
        <w:rPr>
          <w:lang w:val="en-US"/>
        </w:rPr>
        <w:t>Product</w:t>
      </w:r>
    </w:p>
    <w:p w14:paraId="6899C42C" w14:textId="5E72F16B" w:rsidR="003E602D" w:rsidRDefault="00E354D2" w:rsidP="00E354D2">
      <w:pPr>
        <w:pStyle w:val="11"/>
      </w:pPr>
      <w:r>
        <w:t xml:space="preserve">Таблиця </w:t>
      </w:r>
      <w:r>
        <w:rPr>
          <w:lang w:val="en-US"/>
        </w:rPr>
        <w:t>Sub</w:t>
      </w:r>
      <w:r w:rsidRPr="00E354D2">
        <w:t>_</w:t>
      </w:r>
      <w:r>
        <w:rPr>
          <w:lang w:val="en-US"/>
        </w:rPr>
        <w:t>Product</w:t>
      </w:r>
      <w:r w:rsidRPr="00E354D2">
        <w:t xml:space="preserve"> </w:t>
      </w:r>
      <w:r>
        <w:t xml:space="preserve">теж не є дуже великою, тому що містить опис, код товару та, що найголовніше, ціну. Очевидно, що є присутнім зовнішній ключ, який відсилається на сутність </w:t>
      </w:r>
      <w:r>
        <w:rPr>
          <w:lang w:val="en-US"/>
        </w:rPr>
        <w:t>General</w:t>
      </w:r>
      <w:r w:rsidRPr="00E354D2">
        <w:t>_</w:t>
      </w:r>
      <w:r>
        <w:rPr>
          <w:lang w:val="en-US"/>
        </w:rPr>
        <w:t>Product</w:t>
      </w:r>
      <w:r w:rsidRPr="00E354D2">
        <w:t>.</w:t>
      </w:r>
    </w:p>
    <w:p w14:paraId="7AA478EC" w14:textId="788CBA72" w:rsidR="00E354D2" w:rsidRDefault="00E354D2" w:rsidP="00E354D2">
      <w:pPr>
        <w:pStyle w:val="11"/>
        <w:rPr>
          <w:lang w:val="en-US"/>
        </w:rPr>
      </w:pPr>
      <w:r>
        <w:t xml:space="preserve">Це були всі таблиці, пов’язані з системою контролю вмістом, але сам веб-сайт матиме ще й сутності, пов’язані з користувачем. Розпочнімо з </w:t>
      </w:r>
      <w:r>
        <w:rPr>
          <w:lang w:val="en-US"/>
        </w:rPr>
        <w:t>User.</w:t>
      </w:r>
    </w:p>
    <w:p w14:paraId="49D99928" w14:textId="72A88815" w:rsidR="00E354D2" w:rsidRDefault="00E354D2" w:rsidP="00E354D2">
      <w:pPr>
        <w:pStyle w:val="11"/>
        <w:rPr>
          <w:lang w:val="en-US"/>
        </w:rPr>
      </w:pPr>
      <w:r>
        <w:t xml:space="preserve">Лістинг </w:t>
      </w:r>
      <w:r>
        <w:rPr>
          <w:lang w:val="en-US"/>
        </w:rPr>
        <w:t>user.js:</w:t>
      </w:r>
    </w:p>
    <w:p w14:paraId="6918689D" w14:textId="77777777" w:rsidR="00E25317" w:rsidRPr="00E25317" w:rsidRDefault="00E25317" w:rsidP="00E25317">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E25317">
        <w:rPr>
          <w:rFonts w:ascii="Consolas" w:eastAsia="Times New Roman" w:hAnsi="Consolas" w:cs="Courier New"/>
          <w:i/>
          <w:iCs/>
          <w:color w:val="C792EA"/>
          <w:sz w:val="18"/>
          <w:szCs w:val="18"/>
          <w:lang w:val="en-US"/>
        </w:rPr>
        <w:t xml:space="preserve">const </w:t>
      </w:r>
      <w:r w:rsidRPr="00E25317">
        <w:rPr>
          <w:rFonts w:ascii="Consolas" w:eastAsia="Times New Roman" w:hAnsi="Consolas" w:cs="Courier New"/>
          <w:color w:val="EEFFFF"/>
          <w:sz w:val="18"/>
          <w:szCs w:val="18"/>
          <w:lang w:val="en-US"/>
        </w:rPr>
        <w:t xml:space="preserve">bcrypt </w:t>
      </w:r>
      <w:r w:rsidRPr="00E25317">
        <w:rPr>
          <w:rFonts w:ascii="Consolas" w:eastAsia="Times New Roman" w:hAnsi="Consolas" w:cs="Courier New"/>
          <w:color w:val="89DDFF"/>
          <w:sz w:val="18"/>
          <w:szCs w:val="18"/>
          <w:lang w:val="en-US"/>
        </w:rPr>
        <w:t>= require(</w:t>
      </w:r>
      <w:r w:rsidRPr="00E25317">
        <w:rPr>
          <w:rFonts w:ascii="Consolas" w:eastAsia="Times New Roman" w:hAnsi="Consolas" w:cs="Courier New"/>
          <w:color w:val="C3E88D"/>
          <w:sz w:val="18"/>
          <w:szCs w:val="18"/>
          <w:lang w:val="en-US"/>
        </w:rPr>
        <w:t>'bcrypt-nodejs'</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r>
      <w:r w:rsidRPr="00E25317">
        <w:rPr>
          <w:rFonts w:ascii="Consolas" w:eastAsia="Times New Roman" w:hAnsi="Consolas" w:cs="Courier New"/>
          <w:color w:val="89DDFF"/>
          <w:sz w:val="18"/>
          <w:szCs w:val="18"/>
          <w:lang w:val="en-US"/>
        </w:rPr>
        <w:br/>
        <w:t>module.</w:t>
      </w:r>
      <w:r w:rsidRPr="00E25317">
        <w:rPr>
          <w:rFonts w:ascii="Consolas" w:eastAsia="Times New Roman" w:hAnsi="Consolas" w:cs="Courier New"/>
          <w:color w:val="EEFFFF"/>
          <w:sz w:val="18"/>
          <w:szCs w:val="18"/>
          <w:lang w:val="en-US"/>
        </w:rPr>
        <w:t xml:space="preserve">exports </w:t>
      </w:r>
      <w:r w:rsidRPr="00E25317">
        <w:rPr>
          <w:rFonts w:ascii="Consolas" w:eastAsia="Times New Roman" w:hAnsi="Consolas" w:cs="Courier New"/>
          <w:color w:val="89DDFF"/>
          <w:sz w:val="18"/>
          <w:szCs w:val="18"/>
          <w:lang w:val="en-US"/>
        </w:rPr>
        <w:t>= (</w:t>
      </w:r>
      <w:r w:rsidRPr="00E25317">
        <w:rPr>
          <w:rFonts w:ascii="Consolas" w:eastAsia="Times New Roman" w:hAnsi="Consolas" w:cs="Courier New"/>
          <w:color w:val="F78C6C"/>
          <w:sz w:val="18"/>
          <w:szCs w:val="18"/>
          <w:lang w:val="en-US"/>
        </w:rPr>
        <w:t>sequelize</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DataTypes</w:t>
      </w:r>
      <w:r w:rsidRPr="00E25317">
        <w:rPr>
          <w:rFonts w:ascii="Consolas" w:eastAsia="Times New Roman" w:hAnsi="Consolas" w:cs="Courier New"/>
          <w:color w:val="89DDFF"/>
          <w:sz w:val="18"/>
          <w:szCs w:val="18"/>
          <w:lang w:val="en-US"/>
        </w:rPr>
        <w:t>) =&gt; {</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i/>
          <w:iCs/>
          <w:color w:val="C792EA"/>
          <w:sz w:val="18"/>
          <w:szCs w:val="18"/>
          <w:lang w:val="en-US"/>
        </w:rPr>
        <w:t xml:space="preserve">let </w:t>
      </w:r>
      <w:r w:rsidRPr="00E25317">
        <w:rPr>
          <w:rFonts w:ascii="Consolas" w:eastAsia="Times New Roman" w:hAnsi="Consolas" w:cs="Courier New"/>
          <w:color w:val="EEFFFF"/>
          <w:sz w:val="18"/>
          <w:szCs w:val="18"/>
          <w:lang w:val="en-US"/>
        </w:rPr>
        <w:t xml:space="preserve">User </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sequelize</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2AAFF"/>
          <w:sz w:val="18"/>
          <w:szCs w:val="18"/>
          <w:lang w:val="en-US"/>
        </w:rPr>
        <w:t>define</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C3E88D"/>
          <w:sz w:val="18"/>
          <w:szCs w:val="18"/>
          <w:lang w:val="en-US"/>
        </w:rPr>
        <w:t>'User'</w:t>
      </w:r>
      <w:r w:rsidRPr="00E25317">
        <w:rPr>
          <w:rFonts w:ascii="Consolas" w:eastAsia="Times New Roman" w:hAnsi="Consolas" w:cs="Courier New"/>
          <w:color w:val="89DDFF"/>
          <w:sz w:val="18"/>
          <w:szCs w:val="18"/>
          <w:lang w:val="en-US"/>
        </w:rPr>
        <w:t>, {</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User_ID</w:t>
      </w:r>
      <w:r w:rsidRPr="00E25317">
        <w:rPr>
          <w:rFonts w:ascii="Consolas" w:eastAsia="Times New Roman" w:hAnsi="Consolas" w:cs="Courier New"/>
          <w:color w:val="89DDFF"/>
          <w:sz w:val="18"/>
          <w:szCs w:val="18"/>
          <w:lang w:val="en-US"/>
        </w:rPr>
        <w:t>: {</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type</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DataTypes</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INTEGER</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primaryKey</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i/>
          <w:iCs/>
          <w:color w:val="C792EA"/>
          <w:sz w:val="18"/>
          <w:szCs w:val="18"/>
          <w:lang w:val="en-US"/>
        </w:rPr>
        <w:t>true</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autoIncrement</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i/>
          <w:iCs/>
          <w:color w:val="C792EA"/>
          <w:sz w:val="18"/>
          <w:szCs w:val="18"/>
          <w:lang w:val="en-US"/>
        </w:rPr>
        <w:t>true</w:t>
      </w:r>
      <w:r w:rsidRPr="00E25317">
        <w:rPr>
          <w:rFonts w:ascii="Consolas" w:eastAsia="Times New Roman" w:hAnsi="Consolas" w:cs="Courier New"/>
          <w:i/>
          <w:iCs/>
          <w:color w:val="C792EA"/>
          <w:sz w:val="18"/>
          <w:szCs w:val="18"/>
          <w:lang w:val="en-US"/>
        </w:rPr>
        <w:br/>
        <w:t xml:space="preserve">      </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r>
      <w:r w:rsidRPr="00E25317">
        <w:rPr>
          <w:rFonts w:ascii="Consolas" w:eastAsia="Times New Roman" w:hAnsi="Consolas" w:cs="Courier New"/>
          <w:color w:val="89DDFF"/>
          <w:sz w:val="18"/>
          <w:szCs w:val="18"/>
          <w:lang w:val="en-US"/>
        </w:rPr>
        <w:lastRenderedPageBreak/>
        <w:t xml:space="preserve">      </w:t>
      </w:r>
      <w:r w:rsidRPr="00E25317">
        <w:rPr>
          <w:rFonts w:ascii="Consolas" w:eastAsia="Times New Roman" w:hAnsi="Consolas" w:cs="Courier New"/>
          <w:color w:val="EEFFFF"/>
          <w:sz w:val="18"/>
          <w:szCs w:val="18"/>
          <w:lang w:val="en-US"/>
        </w:rPr>
        <w:t>Name</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DataTypes</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STRING</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Last_Name</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DataTypes</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STRING</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Surname</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DataTypes</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STRING</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Email</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DataTypes</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STRING</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Sex</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DataTypes</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BOOLEAN</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Birth_Date</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DataTypes</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DATEONLY</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Mobile_Phone_Number</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DataTypes</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STRING</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F78C6C"/>
          <w:sz w:val="18"/>
          <w:szCs w:val="18"/>
          <w:lang w:val="en-US"/>
        </w:rPr>
        <w:t>9</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Password</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DataTypes</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STRING</w:t>
      </w:r>
      <w:r w:rsidRPr="00E25317">
        <w:rPr>
          <w:rFonts w:ascii="Consolas" w:eastAsia="Times New Roman" w:hAnsi="Consolas" w:cs="Courier New"/>
          <w:color w:val="EEFFFF"/>
          <w:sz w:val="18"/>
          <w:szCs w:val="18"/>
          <w:lang w:val="en-US"/>
        </w:rPr>
        <w:br/>
        <w:t xml:space="preserve">  </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User</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i/>
          <w:iCs/>
          <w:color w:val="82AAFF"/>
          <w:sz w:val="18"/>
          <w:szCs w:val="18"/>
          <w:lang w:val="en-US"/>
        </w:rPr>
        <w:t>beforeCreate</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F78C6C"/>
          <w:sz w:val="18"/>
          <w:szCs w:val="18"/>
          <w:lang w:val="en-US"/>
        </w:rPr>
        <w:t>user</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options</w:t>
      </w:r>
      <w:r w:rsidRPr="00E25317">
        <w:rPr>
          <w:rFonts w:ascii="Consolas" w:eastAsia="Times New Roman" w:hAnsi="Consolas" w:cs="Courier New"/>
          <w:color w:val="89DDFF"/>
          <w:sz w:val="18"/>
          <w:szCs w:val="18"/>
          <w:lang w:val="en-US"/>
        </w:rPr>
        <w:t>) =&gt; {</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F78C6C"/>
          <w:sz w:val="18"/>
          <w:szCs w:val="18"/>
          <w:lang w:val="en-US"/>
        </w:rPr>
        <w:t>user</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 xml:space="preserve">Password </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EEFFFF"/>
          <w:sz w:val="18"/>
          <w:szCs w:val="18"/>
          <w:lang w:val="en-US"/>
        </w:rPr>
        <w:t>User</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2AAFF"/>
          <w:sz w:val="18"/>
          <w:szCs w:val="18"/>
          <w:lang w:val="en-US"/>
        </w:rPr>
        <w:t>generatePassword</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F78C6C"/>
          <w:sz w:val="18"/>
          <w:szCs w:val="18"/>
          <w:lang w:val="en-US"/>
        </w:rPr>
        <w:t>user</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Password</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User</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2AAFF"/>
          <w:sz w:val="18"/>
          <w:szCs w:val="18"/>
          <w:lang w:val="en-US"/>
        </w:rPr>
        <w:t xml:space="preserve">generatePassword </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i/>
          <w:iCs/>
          <w:color w:val="C792EA"/>
          <w:sz w:val="18"/>
          <w:szCs w:val="18"/>
          <w:lang w:val="en-US"/>
        </w:rPr>
        <w:t>function</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F78C6C"/>
          <w:sz w:val="18"/>
          <w:szCs w:val="18"/>
          <w:lang w:val="en-US"/>
        </w:rPr>
        <w:t>password</w:t>
      </w:r>
      <w:r w:rsidRPr="00E25317">
        <w:rPr>
          <w:rFonts w:ascii="Consolas" w:eastAsia="Times New Roman" w:hAnsi="Consolas" w:cs="Courier New"/>
          <w:color w:val="89DDFF"/>
          <w:sz w:val="18"/>
          <w:szCs w:val="18"/>
          <w:lang w:val="en-US"/>
        </w:rPr>
        <w:t>) {</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i/>
          <w:iCs/>
          <w:color w:val="C792EA"/>
          <w:sz w:val="18"/>
          <w:szCs w:val="18"/>
          <w:lang w:val="en-US"/>
        </w:rPr>
        <w:t xml:space="preserve">return  </w:t>
      </w:r>
      <w:r w:rsidRPr="00E25317">
        <w:rPr>
          <w:rFonts w:ascii="Consolas" w:eastAsia="Times New Roman" w:hAnsi="Consolas" w:cs="Courier New"/>
          <w:color w:val="EEFFFF"/>
          <w:sz w:val="18"/>
          <w:szCs w:val="18"/>
          <w:lang w:val="en-US"/>
        </w:rPr>
        <w:t>bcrypt</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2AAFF"/>
          <w:sz w:val="18"/>
          <w:szCs w:val="18"/>
          <w:lang w:val="en-US"/>
        </w:rPr>
        <w:t>hashSync</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F78C6C"/>
          <w:sz w:val="18"/>
          <w:szCs w:val="18"/>
          <w:lang w:val="en-US"/>
        </w:rPr>
        <w:t>password</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EEFFFF"/>
          <w:sz w:val="18"/>
          <w:szCs w:val="18"/>
          <w:lang w:val="en-US"/>
        </w:rPr>
        <w:t>bcrypt</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2AAFF"/>
          <w:sz w:val="18"/>
          <w:szCs w:val="18"/>
          <w:lang w:val="en-US"/>
        </w:rPr>
        <w:t>genSaltSync</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F78C6C"/>
          <w:sz w:val="18"/>
          <w:szCs w:val="18"/>
          <w:lang w:val="en-US"/>
        </w:rPr>
        <w:t>5</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i/>
          <w:iCs/>
          <w:color w:val="F78C6C"/>
          <w:sz w:val="18"/>
          <w:szCs w:val="18"/>
          <w:lang w:val="en-US"/>
        </w:rPr>
        <w:t>null</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i/>
          <w:iCs/>
          <w:color w:val="C792EA"/>
          <w:sz w:val="18"/>
          <w:szCs w:val="18"/>
          <w:lang w:val="en-US"/>
        </w:rPr>
        <w:t xml:space="preserve">function </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F78C6C"/>
          <w:sz w:val="18"/>
          <w:szCs w:val="18"/>
          <w:lang w:val="en-US"/>
        </w:rPr>
        <w:t>err</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hash</w:t>
      </w:r>
      <w:r w:rsidRPr="00E25317">
        <w:rPr>
          <w:rFonts w:ascii="Consolas" w:eastAsia="Times New Roman" w:hAnsi="Consolas" w:cs="Courier New"/>
          <w:color w:val="89DDFF"/>
          <w:sz w:val="18"/>
          <w:szCs w:val="18"/>
          <w:lang w:val="en-US"/>
        </w:rPr>
        <w:t>) {</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FFCB6B"/>
          <w:sz w:val="18"/>
          <w:szCs w:val="18"/>
          <w:lang w:val="en-US"/>
        </w:rPr>
        <w:t>console</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2AAFF"/>
          <w:sz w:val="18"/>
          <w:szCs w:val="18"/>
          <w:lang w:val="en-US"/>
        </w:rPr>
        <w:t>log</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C3E88D"/>
          <w:sz w:val="18"/>
          <w:szCs w:val="18"/>
          <w:lang w:val="en-US"/>
        </w:rPr>
        <w:t>'Password creation process was done'</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User</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prototype</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2AAFF"/>
          <w:sz w:val="18"/>
          <w:szCs w:val="18"/>
          <w:lang w:val="en-US"/>
        </w:rPr>
        <w:t xml:space="preserve">validatePassword </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i/>
          <w:iCs/>
          <w:color w:val="C792EA"/>
          <w:sz w:val="18"/>
          <w:szCs w:val="18"/>
          <w:lang w:val="en-US"/>
        </w:rPr>
        <w:t>function</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F78C6C"/>
          <w:sz w:val="18"/>
          <w:szCs w:val="18"/>
          <w:lang w:val="en-US"/>
        </w:rPr>
        <w:t>password</w:t>
      </w:r>
      <w:r w:rsidRPr="00E25317">
        <w:rPr>
          <w:rFonts w:ascii="Consolas" w:eastAsia="Times New Roman" w:hAnsi="Consolas" w:cs="Courier New"/>
          <w:color w:val="89DDFF"/>
          <w:sz w:val="18"/>
          <w:szCs w:val="18"/>
          <w:lang w:val="en-US"/>
        </w:rPr>
        <w:t>) {</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i/>
          <w:iCs/>
          <w:color w:val="C792EA"/>
          <w:sz w:val="18"/>
          <w:szCs w:val="18"/>
          <w:lang w:val="en-US"/>
        </w:rPr>
        <w:t xml:space="preserve">return  </w:t>
      </w:r>
      <w:r w:rsidRPr="00E25317">
        <w:rPr>
          <w:rFonts w:ascii="Consolas" w:eastAsia="Times New Roman" w:hAnsi="Consolas" w:cs="Courier New"/>
          <w:color w:val="EEFFFF"/>
          <w:sz w:val="18"/>
          <w:szCs w:val="18"/>
          <w:lang w:val="en-US"/>
        </w:rPr>
        <w:t>bcrypt</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2AAFF"/>
          <w:sz w:val="18"/>
          <w:szCs w:val="18"/>
          <w:lang w:val="en-US"/>
        </w:rPr>
        <w:t>compareSync</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F78C6C"/>
          <w:sz w:val="18"/>
          <w:szCs w:val="18"/>
          <w:lang w:val="en-US"/>
        </w:rPr>
        <w:t>password</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i/>
          <w:iCs/>
          <w:color w:val="FF5370"/>
          <w:sz w:val="18"/>
          <w:szCs w:val="18"/>
          <w:lang w:val="en-US"/>
        </w:rPr>
        <w:t>this</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Password</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i/>
          <w:iCs/>
          <w:color w:val="C792EA"/>
          <w:sz w:val="18"/>
          <w:szCs w:val="18"/>
          <w:lang w:val="en-US"/>
        </w:rPr>
        <w:t xml:space="preserve">return </w:t>
      </w:r>
      <w:r w:rsidRPr="00E25317">
        <w:rPr>
          <w:rFonts w:ascii="Consolas" w:eastAsia="Times New Roman" w:hAnsi="Consolas" w:cs="Courier New"/>
          <w:color w:val="EEFFFF"/>
          <w:sz w:val="18"/>
          <w:szCs w:val="18"/>
          <w:lang w:val="en-US"/>
        </w:rPr>
        <w:t>User</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w:t>
      </w:r>
    </w:p>
    <w:p w14:paraId="467988E3" w14:textId="50785B9A" w:rsidR="00E354D2" w:rsidRDefault="00E25317" w:rsidP="00E354D2">
      <w:pPr>
        <w:pStyle w:val="11"/>
        <w:rPr>
          <w:lang w:val="en-US"/>
        </w:rPr>
      </w:pPr>
      <w:r>
        <w:t xml:space="preserve">Блок-схема сутності </w:t>
      </w:r>
      <w:r>
        <w:rPr>
          <w:lang w:val="en-US"/>
        </w:rPr>
        <w:t>User:</w:t>
      </w:r>
    </w:p>
    <w:p w14:paraId="345EFECF" w14:textId="2532E084" w:rsidR="00E25317" w:rsidRDefault="00E25317" w:rsidP="00E25317">
      <w:pPr>
        <w:pStyle w:val="11"/>
        <w:jc w:val="center"/>
        <w:rPr>
          <w:lang w:val="en-US"/>
        </w:rPr>
      </w:pPr>
      <w:r>
        <w:rPr>
          <w:noProof/>
          <w:lang w:val="ru-RU" w:eastAsia="ru-RU"/>
        </w:rPr>
        <w:drawing>
          <wp:inline distT="0" distB="0" distL="0" distR="0" wp14:anchorId="1E7E065F" wp14:editId="63C72627">
            <wp:extent cx="4381500" cy="30861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1500" cy="3086100"/>
                    </a:xfrm>
                    <a:prstGeom prst="rect">
                      <a:avLst/>
                    </a:prstGeom>
                  </pic:spPr>
                </pic:pic>
              </a:graphicData>
            </a:graphic>
          </wp:inline>
        </w:drawing>
      </w:r>
    </w:p>
    <w:p w14:paraId="355E79E9" w14:textId="0B6CF2C6" w:rsidR="00E25317" w:rsidRPr="003E602D" w:rsidRDefault="00E25317" w:rsidP="00E25317">
      <w:pPr>
        <w:pStyle w:val="11"/>
        <w:jc w:val="center"/>
      </w:pPr>
      <w:r>
        <w:t xml:space="preserve">Рис. 2.8. Блок-схема сутності </w:t>
      </w:r>
      <w:r>
        <w:rPr>
          <w:lang w:val="en-US"/>
        </w:rPr>
        <w:t>User</w:t>
      </w:r>
    </w:p>
    <w:p w14:paraId="2BDBFFD8" w14:textId="69AA9D5A" w:rsidR="00E25317" w:rsidRDefault="00E25317" w:rsidP="00E25317">
      <w:pPr>
        <w:pStyle w:val="11"/>
      </w:pPr>
      <w:r>
        <w:t xml:space="preserve">Ця сутність містить таку інформацію про користувача: ім’я, прізвище, по-батькові електронна пошта, стать, дата народження та номер мобільного телефону. Для роботи з паролем користувача так само було використано пакунок </w:t>
      </w:r>
      <w:r>
        <w:rPr>
          <w:lang w:val="en-US"/>
        </w:rPr>
        <w:t>bcrypt</w:t>
      </w:r>
      <w:r w:rsidRPr="00E25317">
        <w:rPr>
          <w:lang w:val="ru-RU"/>
        </w:rPr>
        <w:t xml:space="preserve">, </w:t>
      </w:r>
      <w:r>
        <w:t>за допомогою якого відбувається хешування паролю перед створенням користувача та перевірка паролю при вході.</w:t>
      </w:r>
    </w:p>
    <w:p w14:paraId="28CC009B" w14:textId="77777777" w:rsidR="00146DE7" w:rsidRDefault="00E25317" w:rsidP="00146DE7">
      <w:pPr>
        <w:pStyle w:val="11"/>
        <w:spacing w:line="240" w:lineRule="auto"/>
      </w:pPr>
      <w:r>
        <w:t xml:space="preserve">Після створення користувача можна перейти до ініціалізації того, без чого інтернет-магазин </w:t>
      </w:r>
      <w:r w:rsidR="00146DE7">
        <w:t xml:space="preserve">не має сенсу: замовлення. Тут ситуація схожа на ту, що була присутня у таблицях з товарами. А саме: замовлення може мати багато товарів. Тому було прийнято рішення розбити одну сутність (у розумінні звичайного </w:t>
      </w:r>
      <w:r w:rsidR="00146DE7">
        <w:lastRenderedPageBreak/>
        <w:t xml:space="preserve">користувача) на дві таблиці: </w:t>
      </w:r>
      <w:r w:rsidR="00146DE7">
        <w:rPr>
          <w:lang w:val="en-US"/>
        </w:rPr>
        <w:t>Order</w:t>
      </w:r>
      <w:r w:rsidR="00146DE7" w:rsidRPr="00146DE7">
        <w:t xml:space="preserve"> </w:t>
      </w:r>
      <w:r w:rsidR="00146DE7">
        <w:t xml:space="preserve">та </w:t>
      </w:r>
      <w:r w:rsidR="00146DE7">
        <w:rPr>
          <w:lang w:val="en-US"/>
        </w:rPr>
        <w:t>Order</w:t>
      </w:r>
      <w:r w:rsidR="00146DE7" w:rsidRPr="00146DE7">
        <w:t>_</w:t>
      </w:r>
      <w:r w:rsidR="00146DE7">
        <w:rPr>
          <w:lang w:val="en-US"/>
        </w:rPr>
        <w:t>Product</w:t>
      </w:r>
      <w:r w:rsidR="00146DE7" w:rsidRPr="00146DE7">
        <w:t xml:space="preserve">. </w:t>
      </w:r>
      <w:r w:rsidR="00146DE7">
        <w:t xml:space="preserve">Пропоную перейти до розгляду сутності </w:t>
      </w:r>
      <w:r w:rsidR="00146DE7">
        <w:rPr>
          <w:lang w:val="en-US"/>
        </w:rPr>
        <w:t>Order</w:t>
      </w:r>
      <w:r w:rsidR="00146DE7" w:rsidRPr="00146DE7">
        <w:t>.</w:t>
      </w:r>
    </w:p>
    <w:p w14:paraId="4E57BE39" w14:textId="7D4D36DF" w:rsidR="00146DE7" w:rsidRDefault="00146DE7" w:rsidP="007F1D61">
      <w:pPr>
        <w:pStyle w:val="11"/>
        <w:rPr>
          <w:lang w:val="en-US"/>
        </w:rPr>
      </w:pPr>
      <w:r>
        <w:t xml:space="preserve">Лістинг </w:t>
      </w:r>
      <w:r>
        <w:rPr>
          <w:lang w:val="en-US"/>
        </w:rPr>
        <w:t>order.js:</w:t>
      </w:r>
    </w:p>
    <w:p w14:paraId="0619BF5D" w14:textId="77777777" w:rsidR="00146DE7" w:rsidRPr="00146DE7" w:rsidRDefault="00146DE7" w:rsidP="00146DE7">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146DE7">
        <w:rPr>
          <w:rFonts w:ascii="Consolas" w:eastAsia="Times New Roman" w:hAnsi="Consolas" w:cs="Courier New"/>
          <w:color w:val="89DDFF"/>
          <w:sz w:val="18"/>
          <w:szCs w:val="18"/>
          <w:lang w:val="en-US"/>
        </w:rPr>
        <w:t>module.</w:t>
      </w:r>
      <w:r w:rsidRPr="00146DE7">
        <w:rPr>
          <w:rFonts w:ascii="Consolas" w:eastAsia="Times New Roman" w:hAnsi="Consolas" w:cs="Courier New"/>
          <w:color w:val="EEFFFF"/>
          <w:sz w:val="18"/>
          <w:szCs w:val="18"/>
          <w:lang w:val="en-US"/>
        </w:rPr>
        <w:t xml:space="preserve">exports </w:t>
      </w:r>
      <w:r w:rsidRPr="00146DE7">
        <w:rPr>
          <w:rFonts w:ascii="Consolas" w:eastAsia="Times New Roman" w:hAnsi="Consolas" w:cs="Courier New"/>
          <w:color w:val="89DDFF"/>
          <w:sz w:val="18"/>
          <w:szCs w:val="18"/>
          <w:lang w:val="en-US"/>
        </w:rPr>
        <w:t>= (</w:t>
      </w:r>
      <w:r w:rsidRPr="00146DE7">
        <w:rPr>
          <w:rFonts w:ascii="Consolas" w:eastAsia="Times New Roman" w:hAnsi="Consolas" w:cs="Courier New"/>
          <w:color w:val="F78C6C"/>
          <w:sz w:val="18"/>
          <w:szCs w:val="18"/>
          <w:lang w:val="en-US"/>
        </w:rPr>
        <w:t>sequelize</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 =&gt; {</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i/>
          <w:iCs/>
          <w:color w:val="C792EA"/>
          <w:sz w:val="18"/>
          <w:szCs w:val="18"/>
          <w:lang w:val="en-US"/>
        </w:rPr>
        <w:t xml:space="preserve">return </w:t>
      </w:r>
      <w:r w:rsidRPr="00146DE7">
        <w:rPr>
          <w:rFonts w:ascii="Consolas" w:eastAsia="Times New Roman" w:hAnsi="Consolas" w:cs="Courier New"/>
          <w:color w:val="F78C6C"/>
          <w:sz w:val="18"/>
          <w:szCs w:val="18"/>
          <w:lang w:val="en-US"/>
        </w:rPr>
        <w:t>sequelize</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2AAFF"/>
          <w:sz w:val="18"/>
          <w:szCs w:val="18"/>
          <w:lang w:val="en-US"/>
        </w:rPr>
        <w:t>define</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C3E88D"/>
          <w:sz w:val="18"/>
          <w:szCs w:val="18"/>
          <w:lang w:val="en-US"/>
        </w:rPr>
        <w:t>'Order'</w:t>
      </w:r>
      <w:r w:rsidRPr="00146DE7">
        <w:rPr>
          <w:rFonts w:ascii="Consolas" w:eastAsia="Times New Roman" w:hAnsi="Consolas" w:cs="Courier New"/>
          <w:color w:val="89DDFF"/>
          <w:sz w:val="18"/>
          <w:szCs w:val="18"/>
          <w:lang w:val="en-US"/>
        </w:rPr>
        <w:t>, {</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Order_ID</w:t>
      </w:r>
      <w:r w:rsidRPr="00146DE7">
        <w:rPr>
          <w:rFonts w:ascii="Consolas" w:eastAsia="Times New Roman" w:hAnsi="Consolas" w:cs="Courier New"/>
          <w:color w:val="89DDFF"/>
          <w:sz w:val="18"/>
          <w:szCs w:val="18"/>
          <w:lang w:val="en-US"/>
        </w:rPr>
        <w:t>: {</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type</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INTEGER</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primaryKey</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i/>
          <w:iCs/>
          <w:color w:val="C792EA"/>
          <w:sz w:val="18"/>
          <w:szCs w:val="18"/>
          <w:lang w:val="en-US"/>
        </w:rPr>
        <w:t>true</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autoIncrement</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i/>
          <w:iCs/>
          <w:color w:val="C792EA"/>
          <w:sz w:val="18"/>
          <w:szCs w:val="18"/>
          <w:lang w:val="en-US"/>
        </w:rPr>
        <w:t>true</w:t>
      </w:r>
      <w:r w:rsidRPr="00146DE7">
        <w:rPr>
          <w:rFonts w:ascii="Consolas" w:eastAsia="Times New Roman" w:hAnsi="Consolas" w:cs="Courier New"/>
          <w:i/>
          <w:iCs/>
          <w:color w:val="C792EA"/>
          <w:sz w:val="18"/>
          <w:szCs w:val="18"/>
          <w:lang w:val="en-US"/>
        </w:rPr>
        <w:br/>
        <w:t xml:space="preserve">      </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Order_Datetime</w:t>
      </w:r>
      <w:r w:rsidRPr="00146DE7">
        <w:rPr>
          <w:rFonts w:ascii="Consolas" w:eastAsia="Times New Roman" w:hAnsi="Consolas" w:cs="Courier New"/>
          <w:color w:val="89DDFF"/>
          <w:sz w:val="18"/>
          <w:szCs w:val="18"/>
          <w:lang w:val="en-US"/>
        </w:rPr>
        <w:t>: {</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type</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DATE</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defaultValue</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NOW</w:t>
      </w:r>
      <w:r w:rsidRPr="00146DE7">
        <w:rPr>
          <w:rFonts w:ascii="Consolas" w:eastAsia="Times New Roman" w:hAnsi="Consolas" w:cs="Courier New"/>
          <w:color w:val="EEFFFF"/>
          <w:sz w:val="18"/>
          <w:szCs w:val="18"/>
          <w:lang w:val="en-US"/>
        </w:rPr>
        <w:br/>
        <w:t xml:space="preserve">      </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City</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STRING</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Area</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STRING</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Street</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STRING</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House_Number</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STRING</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Apartment_Number</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STRING</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Order_Sum</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DOUBLE</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Name</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STRING</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Last_Name</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STRING</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Mobile_Phone_Number</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STRING</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F78C6C"/>
          <w:sz w:val="18"/>
          <w:szCs w:val="18"/>
          <w:lang w:val="en-US"/>
        </w:rPr>
        <w:t>9</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User_ID_FK</w:t>
      </w:r>
      <w:r w:rsidRPr="00146DE7">
        <w:rPr>
          <w:rFonts w:ascii="Consolas" w:eastAsia="Times New Roman" w:hAnsi="Consolas" w:cs="Courier New"/>
          <w:color w:val="89DDFF"/>
          <w:sz w:val="18"/>
          <w:szCs w:val="18"/>
          <w:lang w:val="en-US"/>
        </w:rPr>
        <w:t>: {</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type</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INTEGER</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references</w:t>
      </w:r>
      <w:r w:rsidRPr="00146DE7">
        <w:rPr>
          <w:rFonts w:ascii="Consolas" w:eastAsia="Times New Roman" w:hAnsi="Consolas" w:cs="Courier New"/>
          <w:color w:val="89DDFF"/>
          <w:sz w:val="18"/>
          <w:szCs w:val="18"/>
          <w:lang w:val="en-US"/>
        </w:rPr>
        <w:t>: {</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model</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C3E88D"/>
          <w:sz w:val="18"/>
          <w:szCs w:val="18"/>
          <w:lang w:val="en-US"/>
        </w:rPr>
        <w:t>'users'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key</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C3E88D"/>
          <w:sz w:val="18"/>
          <w:szCs w:val="18"/>
          <w:lang w:val="en-US"/>
        </w:rPr>
        <w:t>'User_ID'</w:t>
      </w:r>
      <w:r w:rsidRPr="00146DE7">
        <w:rPr>
          <w:rFonts w:ascii="Consolas" w:eastAsia="Times New Roman" w:hAnsi="Consolas" w:cs="Courier New"/>
          <w:color w:val="C3E88D"/>
          <w:sz w:val="18"/>
          <w:szCs w:val="18"/>
          <w:lang w:val="en-US"/>
        </w:rPr>
        <w:br/>
        <w:t xml:space="preserve">          </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89DDFF"/>
          <w:sz w:val="18"/>
          <w:szCs w:val="18"/>
          <w:lang w:val="en-US"/>
        </w:rPr>
        <w:br/>
        <w:t>};</w:t>
      </w:r>
    </w:p>
    <w:p w14:paraId="163F0060" w14:textId="1297588C" w:rsidR="00146DE7" w:rsidRDefault="00146DE7" w:rsidP="007F1D61">
      <w:pPr>
        <w:pStyle w:val="11"/>
        <w:rPr>
          <w:lang w:val="en-US"/>
        </w:rPr>
      </w:pPr>
      <w:r>
        <w:t xml:space="preserve">Блок-схема сутності </w:t>
      </w:r>
      <w:r>
        <w:rPr>
          <w:lang w:val="en-US"/>
        </w:rPr>
        <w:t>Order:</w:t>
      </w:r>
    </w:p>
    <w:p w14:paraId="532CAA61" w14:textId="30A20ABC" w:rsidR="00146DE7" w:rsidRDefault="00146DE7" w:rsidP="00146DE7">
      <w:pPr>
        <w:pStyle w:val="11"/>
        <w:jc w:val="center"/>
        <w:rPr>
          <w:lang w:val="en-US"/>
        </w:rPr>
      </w:pPr>
      <w:r>
        <w:rPr>
          <w:noProof/>
          <w:lang w:val="ru-RU" w:eastAsia="ru-RU"/>
        </w:rPr>
        <w:drawing>
          <wp:inline distT="0" distB="0" distL="0" distR="0" wp14:anchorId="1054EEEE" wp14:editId="04345E03">
            <wp:extent cx="2419350" cy="3829338"/>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8733" cy="3844189"/>
                    </a:xfrm>
                    <a:prstGeom prst="rect">
                      <a:avLst/>
                    </a:prstGeom>
                  </pic:spPr>
                </pic:pic>
              </a:graphicData>
            </a:graphic>
          </wp:inline>
        </w:drawing>
      </w:r>
    </w:p>
    <w:p w14:paraId="5382AC7B" w14:textId="00D045E7" w:rsidR="00146DE7" w:rsidRDefault="00146DE7" w:rsidP="00146DE7">
      <w:pPr>
        <w:pStyle w:val="11"/>
        <w:jc w:val="center"/>
        <w:rPr>
          <w:lang w:val="en-US"/>
        </w:rPr>
      </w:pPr>
      <w:r>
        <w:t xml:space="preserve">Рис. 2.9. </w:t>
      </w:r>
      <w:r w:rsidR="00C31982">
        <w:t xml:space="preserve">Блок-схема сутності </w:t>
      </w:r>
      <w:r w:rsidR="00C31982">
        <w:rPr>
          <w:lang w:val="en-US"/>
        </w:rPr>
        <w:t>Order</w:t>
      </w:r>
    </w:p>
    <w:p w14:paraId="511665EA" w14:textId="456BD06F" w:rsidR="00C31982" w:rsidRDefault="00C31982" w:rsidP="00C31982">
      <w:pPr>
        <w:pStyle w:val="11"/>
      </w:pPr>
      <w:r w:rsidRPr="00C31982">
        <w:lastRenderedPageBreak/>
        <w:t xml:space="preserve">Оскільки замовлення здійснює користувач, то ця таблиця має зовнішній ключ, який з’єднаний з унікальним ідентифікатором користувача з таблиці User. </w:t>
      </w:r>
      <w:r>
        <w:t>Також ця сутність має наступні поля: час і дата замовлення, місто для доставки, вулиця для доставки, будинок та номер квартири для доставки, сума замовлення, ім’я, прізвище та мобільний телефон отримувача. Для збереження номеру будинку та квартири використовується тип</w:t>
      </w:r>
      <w:r w:rsidRPr="00C31982">
        <w:t xml:space="preserve"> з </w:t>
      </w:r>
      <w:r>
        <w:rPr>
          <w:lang w:val="en-US"/>
        </w:rPr>
        <w:t>ORM</w:t>
      </w:r>
      <w:r w:rsidRPr="00C31982">
        <w:t xml:space="preserve"> </w:t>
      </w:r>
      <w:r>
        <w:rPr>
          <w:lang w:val="en-US"/>
        </w:rPr>
        <w:t>Sequelize</w:t>
      </w:r>
      <w:r w:rsidRPr="00C31982">
        <w:t xml:space="preserve"> </w:t>
      </w:r>
      <w:r>
        <w:rPr>
          <w:lang w:val="en-US"/>
        </w:rPr>
        <w:t>STRING</w:t>
      </w:r>
      <w:r w:rsidRPr="00C31982">
        <w:t xml:space="preserve">, </w:t>
      </w:r>
      <w:r>
        <w:t>адже ці значення можуть містити букви і/або дроби.</w:t>
      </w:r>
    </w:p>
    <w:p w14:paraId="542810BC" w14:textId="6F8BB48D" w:rsidR="00C31982" w:rsidRDefault="00C31982" w:rsidP="00C31982">
      <w:pPr>
        <w:pStyle w:val="11"/>
      </w:pPr>
      <w:r>
        <w:t xml:space="preserve">Сформувавши основні критерії замовлення, можна перейти до </w:t>
      </w:r>
      <w:r w:rsidR="00BC5BC3">
        <w:t>створення таблиці</w:t>
      </w:r>
      <w:r>
        <w:t xml:space="preserve">, </w:t>
      </w:r>
      <w:r w:rsidR="00BC5BC3">
        <w:rPr>
          <w:lang w:val="ru-RU"/>
        </w:rPr>
        <w:t>де буде збер</w:t>
      </w:r>
      <w:r w:rsidR="00BC5BC3">
        <w:t>ігатися інформація про замовлені товари</w:t>
      </w:r>
      <w:r>
        <w:t xml:space="preserve">. За це відповідає таблиця </w:t>
      </w:r>
      <w:r>
        <w:rPr>
          <w:lang w:val="en-US"/>
        </w:rPr>
        <w:t>Order</w:t>
      </w:r>
      <w:r w:rsidRPr="00C31982">
        <w:t>_</w:t>
      </w:r>
      <w:r>
        <w:rPr>
          <w:lang w:val="en-US"/>
        </w:rPr>
        <w:t>Product</w:t>
      </w:r>
      <w:r w:rsidR="00BC5BC3">
        <w:t>.</w:t>
      </w:r>
    </w:p>
    <w:p w14:paraId="5D9A7E9B" w14:textId="03C2F24C" w:rsidR="00BC5BC3" w:rsidRDefault="00BC5BC3" w:rsidP="00C31982">
      <w:pPr>
        <w:pStyle w:val="11"/>
        <w:rPr>
          <w:lang w:val="en-US"/>
        </w:rPr>
      </w:pPr>
      <w:r>
        <w:t xml:space="preserve">Лістинг </w:t>
      </w:r>
      <w:r>
        <w:rPr>
          <w:lang w:val="en-US"/>
        </w:rPr>
        <w:t>orderproduct.js:</w:t>
      </w:r>
    </w:p>
    <w:p w14:paraId="034D967B" w14:textId="77777777" w:rsidR="00BC5BC3" w:rsidRPr="00BC5BC3" w:rsidRDefault="00BC5BC3" w:rsidP="00BC5BC3">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BC5BC3">
        <w:rPr>
          <w:rFonts w:ascii="Consolas" w:eastAsia="Times New Roman" w:hAnsi="Consolas" w:cs="Courier New"/>
          <w:i/>
          <w:iCs/>
          <w:color w:val="C792EA"/>
          <w:sz w:val="18"/>
          <w:szCs w:val="18"/>
          <w:lang w:val="en-US"/>
        </w:rPr>
        <w:t>const</w:t>
      </w:r>
      <w:proofErr w:type="gramEnd"/>
      <w:r w:rsidRPr="00BC5BC3">
        <w:rPr>
          <w:rFonts w:ascii="Consolas" w:eastAsia="Times New Roman" w:hAnsi="Consolas" w:cs="Courier New"/>
          <w:i/>
          <w:iCs/>
          <w:color w:val="C792EA"/>
          <w:sz w:val="18"/>
          <w:szCs w:val="18"/>
          <w:lang w:val="en-US"/>
        </w:rPr>
        <w:t xml:space="preserve"> </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EEFFFF"/>
          <w:sz w:val="18"/>
          <w:szCs w:val="18"/>
          <w:lang w:val="en-US"/>
        </w:rPr>
        <w:t>sequelize</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EEFFFF"/>
          <w:sz w:val="18"/>
          <w:szCs w:val="18"/>
          <w:lang w:val="en-US"/>
        </w:rPr>
        <w:t xml:space="preserve">Sequelize </w:t>
      </w:r>
      <w:r w:rsidRPr="00BC5BC3">
        <w:rPr>
          <w:rFonts w:ascii="Consolas" w:eastAsia="Times New Roman" w:hAnsi="Consolas" w:cs="Courier New"/>
          <w:color w:val="89DDFF"/>
          <w:sz w:val="18"/>
          <w:szCs w:val="18"/>
          <w:lang w:val="en-US"/>
        </w:rPr>
        <w:t>} = require(</w:t>
      </w:r>
      <w:r w:rsidRPr="00BC5BC3">
        <w:rPr>
          <w:rFonts w:ascii="Consolas" w:eastAsia="Times New Roman" w:hAnsi="Consolas" w:cs="Courier New"/>
          <w:color w:val="C3E88D"/>
          <w:sz w:val="18"/>
          <w:szCs w:val="18"/>
          <w:lang w:val="en-US"/>
        </w:rPr>
        <w:t>'../../models/sequelize'</w:t>
      </w:r>
      <w:r w:rsidRPr="00BC5BC3">
        <w:rPr>
          <w:rFonts w:ascii="Consolas" w:eastAsia="Times New Roman" w:hAnsi="Consolas" w:cs="Courier New"/>
          <w:color w:val="89DDFF"/>
          <w:sz w:val="18"/>
          <w:szCs w:val="18"/>
          <w:lang w:val="en-US"/>
        </w:rPr>
        <w:t>)</w:t>
      </w:r>
      <w:proofErr w:type="gramStart"/>
      <w:r w:rsidRPr="00BC5BC3">
        <w:rPr>
          <w:rFonts w:ascii="Consolas" w:eastAsia="Times New Roman" w:hAnsi="Consolas" w:cs="Courier New"/>
          <w:color w:val="89DDFF"/>
          <w:sz w:val="18"/>
          <w:szCs w:val="18"/>
          <w:lang w:val="en-US"/>
        </w:rPr>
        <w:t>;</w:t>
      </w:r>
      <w:proofErr w:type="gramEnd"/>
      <w:r w:rsidRPr="00BC5BC3">
        <w:rPr>
          <w:rFonts w:ascii="Consolas" w:eastAsia="Times New Roman" w:hAnsi="Consolas" w:cs="Courier New"/>
          <w:color w:val="89DDFF"/>
          <w:sz w:val="18"/>
          <w:szCs w:val="18"/>
          <w:lang w:val="en-US"/>
        </w:rPr>
        <w:br/>
      </w:r>
      <w:r w:rsidRPr="00BC5BC3">
        <w:rPr>
          <w:rFonts w:ascii="Consolas" w:eastAsia="Times New Roman" w:hAnsi="Consolas" w:cs="Courier New"/>
          <w:color w:val="89DDFF"/>
          <w:sz w:val="18"/>
          <w:szCs w:val="18"/>
          <w:lang w:val="en-US"/>
        </w:rPr>
        <w:br/>
      </w:r>
      <w:r w:rsidRPr="00BC5BC3">
        <w:rPr>
          <w:rFonts w:ascii="Consolas" w:eastAsia="Times New Roman" w:hAnsi="Consolas" w:cs="Courier New"/>
          <w:i/>
          <w:iCs/>
          <w:color w:val="C792EA"/>
          <w:sz w:val="18"/>
          <w:szCs w:val="18"/>
          <w:lang w:val="en-US"/>
        </w:rPr>
        <w:t xml:space="preserve">const </w:t>
      </w:r>
      <w:r w:rsidRPr="00BC5BC3">
        <w:rPr>
          <w:rFonts w:ascii="Consolas" w:eastAsia="Times New Roman" w:hAnsi="Consolas" w:cs="Courier New"/>
          <w:color w:val="EEFFFF"/>
          <w:sz w:val="18"/>
          <w:szCs w:val="18"/>
          <w:lang w:val="en-US"/>
        </w:rPr>
        <w:t xml:space="preserve">Order </w:t>
      </w:r>
      <w:r w:rsidRPr="00BC5BC3">
        <w:rPr>
          <w:rFonts w:ascii="Consolas" w:eastAsia="Times New Roman" w:hAnsi="Consolas" w:cs="Courier New"/>
          <w:color w:val="89DDFF"/>
          <w:sz w:val="18"/>
          <w:szCs w:val="18"/>
          <w:lang w:val="en-US"/>
        </w:rPr>
        <w:t>= require(</w:t>
      </w:r>
      <w:r w:rsidRPr="00BC5BC3">
        <w:rPr>
          <w:rFonts w:ascii="Consolas" w:eastAsia="Times New Roman" w:hAnsi="Consolas" w:cs="Courier New"/>
          <w:color w:val="C3E88D"/>
          <w:sz w:val="18"/>
          <w:szCs w:val="18"/>
          <w:lang w:val="en-US"/>
        </w:rPr>
        <w:t>'../../models/user/order'</w:t>
      </w:r>
      <w:proofErr w:type="gramStart"/>
      <w:r w:rsidRPr="00BC5BC3">
        <w:rPr>
          <w:rFonts w:ascii="Consolas" w:eastAsia="Times New Roman" w:hAnsi="Consolas" w:cs="Courier New"/>
          <w:color w:val="89DDFF"/>
          <w:sz w:val="18"/>
          <w:szCs w:val="18"/>
          <w:lang w:val="en-US"/>
        </w:rPr>
        <w:t>)(</w:t>
      </w:r>
      <w:proofErr w:type="gramEnd"/>
      <w:r w:rsidRPr="00BC5BC3">
        <w:rPr>
          <w:rFonts w:ascii="Consolas" w:eastAsia="Times New Roman" w:hAnsi="Consolas" w:cs="Courier New"/>
          <w:color w:val="EEFFFF"/>
          <w:sz w:val="18"/>
          <w:szCs w:val="18"/>
          <w:lang w:val="en-US"/>
        </w:rPr>
        <w:t>Sequelize</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EEFFFF"/>
          <w:sz w:val="18"/>
          <w:szCs w:val="18"/>
          <w:lang w:val="en-US"/>
        </w:rPr>
        <w:t>sequelize</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r>
      <w:r w:rsidRPr="00BC5BC3">
        <w:rPr>
          <w:rFonts w:ascii="Consolas" w:eastAsia="Times New Roman" w:hAnsi="Consolas" w:cs="Courier New"/>
          <w:i/>
          <w:iCs/>
          <w:color w:val="C792EA"/>
          <w:sz w:val="18"/>
          <w:szCs w:val="18"/>
          <w:lang w:val="en-US"/>
        </w:rPr>
        <w:t xml:space="preserve">const </w:t>
      </w:r>
      <w:r w:rsidRPr="00BC5BC3">
        <w:rPr>
          <w:rFonts w:ascii="Consolas" w:eastAsia="Times New Roman" w:hAnsi="Consolas" w:cs="Courier New"/>
          <w:color w:val="EEFFFF"/>
          <w:sz w:val="18"/>
          <w:szCs w:val="18"/>
          <w:lang w:val="en-US"/>
        </w:rPr>
        <w:t xml:space="preserve">SubProduct </w:t>
      </w:r>
      <w:r w:rsidRPr="00BC5BC3">
        <w:rPr>
          <w:rFonts w:ascii="Consolas" w:eastAsia="Times New Roman" w:hAnsi="Consolas" w:cs="Courier New"/>
          <w:color w:val="89DDFF"/>
          <w:sz w:val="18"/>
          <w:szCs w:val="18"/>
          <w:lang w:val="en-US"/>
        </w:rPr>
        <w:t>= require(</w:t>
      </w:r>
      <w:r w:rsidRPr="00BC5BC3">
        <w:rPr>
          <w:rFonts w:ascii="Consolas" w:eastAsia="Times New Roman" w:hAnsi="Consolas" w:cs="Courier New"/>
          <w:color w:val="C3E88D"/>
          <w:sz w:val="18"/>
          <w:szCs w:val="18"/>
          <w:lang w:val="en-US"/>
        </w:rPr>
        <w:t>'../../models/product/subproduct'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Sequelize</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EEFFFF"/>
          <w:sz w:val="18"/>
          <w:szCs w:val="18"/>
          <w:lang w:val="en-US"/>
        </w:rPr>
        <w:t>sequelize</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r>
      <w:r w:rsidRPr="00BC5BC3">
        <w:rPr>
          <w:rFonts w:ascii="Consolas" w:eastAsia="Times New Roman" w:hAnsi="Consolas" w:cs="Courier New"/>
          <w:color w:val="89DDFF"/>
          <w:sz w:val="18"/>
          <w:szCs w:val="18"/>
          <w:lang w:val="en-US"/>
        </w:rPr>
        <w:br/>
        <w:t>module.</w:t>
      </w:r>
      <w:r w:rsidRPr="00BC5BC3">
        <w:rPr>
          <w:rFonts w:ascii="Consolas" w:eastAsia="Times New Roman" w:hAnsi="Consolas" w:cs="Courier New"/>
          <w:color w:val="EEFFFF"/>
          <w:sz w:val="18"/>
          <w:szCs w:val="18"/>
          <w:lang w:val="en-US"/>
        </w:rPr>
        <w:t xml:space="preserve">exports </w:t>
      </w:r>
      <w:r w:rsidRPr="00BC5BC3">
        <w:rPr>
          <w:rFonts w:ascii="Consolas" w:eastAsia="Times New Roman" w:hAnsi="Consolas" w:cs="Courier New"/>
          <w:color w:val="89DDFF"/>
          <w:sz w:val="18"/>
          <w:szCs w:val="18"/>
          <w:lang w:val="en-US"/>
        </w:rPr>
        <w:t>= (</w:t>
      </w:r>
      <w:r w:rsidRPr="00BC5BC3">
        <w:rPr>
          <w:rFonts w:ascii="Consolas" w:eastAsia="Times New Roman" w:hAnsi="Consolas" w:cs="Courier New"/>
          <w:color w:val="F78C6C"/>
          <w:sz w:val="18"/>
          <w:szCs w:val="18"/>
          <w:lang w:val="en-US"/>
        </w:rPr>
        <w:t>sequelize</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DataTypes</w:t>
      </w:r>
      <w:r w:rsidRPr="00BC5BC3">
        <w:rPr>
          <w:rFonts w:ascii="Consolas" w:eastAsia="Times New Roman" w:hAnsi="Consolas" w:cs="Courier New"/>
          <w:color w:val="89DDFF"/>
          <w:sz w:val="18"/>
          <w:szCs w:val="18"/>
          <w:lang w:val="en-US"/>
        </w:rPr>
        <w:t>) =&gt;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i/>
          <w:iCs/>
          <w:color w:val="C792EA"/>
          <w:sz w:val="18"/>
          <w:szCs w:val="18"/>
          <w:lang w:val="en-US"/>
        </w:rPr>
        <w:t xml:space="preserve">let </w:t>
      </w:r>
      <w:r w:rsidRPr="00BC5BC3">
        <w:rPr>
          <w:rFonts w:ascii="Consolas" w:eastAsia="Times New Roman" w:hAnsi="Consolas" w:cs="Courier New"/>
          <w:color w:val="EEFFFF"/>
          <w:sz w:val="18"/>
          <w:szCs w:val="18"/>
          <w:lang w:val="en-US"/>
        </w:rPr>
        <w:t xml:space="preserve">OrderProduct </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sequelize</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2AAFF"/>
          <w:sz w:val="18"/>
          <w:szCs w:val="18"/>
          <w:lang w:val="en-US"/>
        </w:rPr>
        <w:t>define</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C3E88D"/>
          <w:sz w:val="18"/>
          <w:szCs w:val="18"/>
          <w:lang w:val="en-US"/>
        </w:rPr>
        <w:t>'Order_Product'</w:t>
      </w:r>
      <w:r w:rsidRPr="00BC5BC3">
        <w:rPr>
          <w:rFonts w:ascii="Consolas" w:eastAsia="Times New Roman" w:hAnsi="Consolas" w:cs="Courier New"/>
          <w:color w:val="89DDFF"/>
          <w:sz w:val="18"/>
          <w:szCs w:val="18"/>
          <w:lang w:val="en-US"/>
        </w:rPr>
        <w:t>,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Order_Product_ID</w:t>
      </w:r>
      <w:r w:rsidRPr="00BC5BC3">
        <w:rPr>
          <w:rFonts w:ascii="Consolas" w:eastAsia="Times New Roman" w:hAnsi="Consolas" w:cs="Courier New"/>
          <w:color w:val="89DDFF"/>
          <w:sz w:val="18"/>
          <w:szCs w:val="18"/>
          <w:lang w:val="en-US"/>
        </w:rPr>
        <w:t>: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type</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DataTypes</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BIGINT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primaryKey</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i/>
          <w:iCs/>
          <w:color w:val="C792EA"/>
          <w:sz w:val="18"/>
          <w:szCs w:val="18"/>
          <w:lang w:val="en-US"/>
        </w:rPr>
        <w:t>true</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autoIncrement</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i/>
          <w:iCs/>
          <w:color w:val="C792EA"/>
          <w:sz w:val="18"/>
          <w:szCs w:val="18"/>
          <w:lang w:val="en-US"/>
        </w:rPr>
        <w:t>true</w:t>
      </w:r>
      <w:r w:rsidRPr="00BC5BC3">
        <w:rPr>
          <w:rFonts w:ascii="Consolas" w:eastAsia="Times New Roman" w:hAnsi="Consolas" w:cs="Courier New"/>
          <w:i/>
          <w:iCs/>
          <w:color w:val="C792EA"/>
          <w:sz w:val="18"/>
          <w:szCs w:val="18"/>
          <w:lang w:val="en-US"/>
        </w:rPr>
        <w:br/>
        <w:t xml:space="preserve">        </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Product_Amount</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DataTypes</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INTEGER</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Order_ID_FK</w:t>
      </w:r>
      <w:r w:rsidRPr="00BC5BC3">
        <w:rPr>
          <w:rFonts w:ascii="Consolas" w:eastAsia="Times New Roman" w:hAnsi="Consolas" w:cs="Courier New"/>
          <w:color w:val="89DDFF"/>
          <w:sz w:val="18"/>
          <w:szCs w:val="18"/>
          <w:lang w:val="en-US"/>
        </w:rPr>
        <w:t>: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type</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DataTypes</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INTEGER</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references</w:t>
      </w:r>
      <w:r w:rsidRPr="00BC5BC3">
        <w:rPr>
          <w:rFonts w:ascii="Consolas" w:eastAsia="Times New Roman" w:hAnsi="Consolas" w:cs="Courier New"/>
          <w:color w:val="89DDFF"/>
          <w:sz w:val="18"/>
          <w:szCs w:val="18"/>
          <w:lang w:val="en-US"/>
        </w:rPr>
        <w:t>: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model</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C3E88D"/>
          <w:sz w:val="18"/>
          <w:szCs w:val="18"/>
          <w:lang w:val="en-US"/>
        </w:rPr>
        <w:t>'orders'</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key</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C3E88D"/>
          <w:sz w:val="18"/>
          <w:szCs w:val="18"/>
          <w:lang w:val="en-US"/>
        </w:rPr>
        <w:t>'Order_ID'</w:t>
      </w:r>
      <w:r w:rsidRPr="00BC5BC3">
        <w:rPr>
          <w:rFonts w:ascii="Consolas" w:eastAsia="Times New Roman" w:hAnsi="Consolas" w:cs="Courier New"/>
          <w:color w:val="C3E88D"/>
          <w:sz w:val="18"/>
          <w:szCs w:val="18"/>
          <w:lang w:val="en-US"/>
        </w:rPr>
        <w:br/>
        <w:t xml:space="preserve">          </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Sub_Product_ID_FK</w:t>
      </w:r>
      <w:r w:rsidRPr="00BC5BC3">
        <w:rPr>
          <w:rFonts w:ascii="Consolas" w:eastAsia="Times New Roman" w:hAnsi="Consolas" w:cs="Courier New"/>
          <w:color w:val="89DDFF"/>
          <w:sz w:val="18"/>
          <w:szCs w:val="18"/>
          <w:lang w:val="en-US"/>
        </w:rPr>
        <w:t>: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type</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DataTypes</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INTEGER</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references</w:t>
      </w:r>
      <w:r w:rsidRPr="00BC5BC3">
        <w:rPr>
          <w:rFonts w:ascii="Consolas" w:eastAsia="Times New Roman" w:hAnsi="Consolas" w:cs="Courier New"/>
          <w:color w:val="89DDFF"/>
          <w:sz w:val="18"/>
          <w:szCs w:val="18"/>
          <w:lang w:val="en-US"/>
        </w:rPr>
        <w:t>: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model</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C3E88D"/>
          <w:sz w:val="18"/>
          <w:szCs w:val="18"/>
          <w:lang w:val="en-US"/>
        </w:rPr>
        <w:t>'sub_products'</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key</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C3E88D"/>
          <w:sz w:val="18"/>
          <w:szCs w:val="18"/>
          <w:lang w:val="en-US"/>
        </w:rPr>
        <w:t>'Sub_Product_ID'</w:t>
      </w:r>
      <w:r w:rsidRPr="00BC5BC3">
        <w:rPr>
          <w:rFonts w:ascii="Consolas" w:eastAsia="Times New Roman" w:hAnsi="Consolas" w:cs="Courier New"/>
          <w:color w:val="C3E88D"/>
          <w:sz w:val="18"/>
          <w:szCs w:val="18"/>
          <w:lang w:val="en-US"/>
        </w:rPr>
        <w:br/>
        <w:t xml:space="preserve">    </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OrderProduct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i/>
          <w:iCs/>
          <w:color w:val="82AAFF"/>
          <w:sz w:val="18"/>
          <w:szCs w:val="18"/>
          <w:lang w:val="en-US"/>
        </w:rPr>
        <w:t>beforeCreate</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F78C6C"/>
          <w:sz w:val="18"/>
          <w:szCs w:val="18"/>
          <w:lang w:val="en-US"/>
        </w:rPr>
        <w:t>orderProduct</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options</w:t>
      </w:r>
      <w:r w:rsidRPr="00BC5BC3">
        <w:rPr>
          <w:rFonts w:ascii="Consolas" w:eastAsia="Times New Roman" w:hAnsi="Consolas" w:cs="Courier New"/>
          <w:color w:val="89DDFF"/>
          <w:sz w:val="18"/>
          <w:szCs w:val="18"/>
          <w:lang w:val="en-US"/>
        </w:rPr>
        <w:t>) =&gt;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Order</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findByPk</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F78C6C"/>
          <w:sz w:val="18"/>
          <w:szCs w:val="18"/>
          <w:lang w:val="en-US"/>
        </w:rPr>
        <w:t>orderProduct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Order_ID_FK</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2AAFF"/>
          <w:sz w:val="18"/>
          <w:szCs w:val="18"/>
          <w:lang w:val="en-US"/>
        </w:rPr>
        <w:t>then</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F78C6C"/>
          <w:sz w:val="18"/>
          <w:szCs w:val="18"/>
          <w:lang w:val="en-US"/>
        </w:rPr>
        <w:t xml:space="preserve">order </w:t>
      </w:r>
      <w:r w:rsidRPr="00BC5BC3">
        <w:rPr>
          <w:rFonts w:ascii="Consolas" w:eastAsia="Times New Roman" w:hAnsi="Consolas" w:cs="Courier New"/>
          <w:color w:val="89DDFF"/>
          <w:sz w:val="18"/>
          <w:szCs w:val="18"/>
          <w:lang w:val="en-US"/>
        </w:rPr>
        <w:t>=&gt;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i/>
          <w:iCs/>
          <w:color w:val="C792EA"/>
          <w:sz w:val="18"/>
          <w:szCs w:val="18"/>
          <w:lang w:val="en-US"/>
        </w:rPr>
        <w:t xml:space="preserve">let </w:t>
      </w:r>
      <w:r w:rsidRPr="00BC5BC3">
        <w:rPr>
          <w:rFonts w:ascii="Consolas" w:eastAsia="Times New Roman" w:hAnsi="Consolas" w:cs="Courier New"/>
          <w:color w:val="EEFFFF"/>
          <w:sz w:val="18"/>
          <w:szCs w:val="18"/>
          <w:lang w:val="en-US"/>
        </w:rPr>
        <w:t>orderSum</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i/>
          <w:iCs/>
          <w:color w:val="C792EA"/>
          <w:sz w:val="18"/>
          <w:szCs w:val="18"/>
          <w:lang w:val="en-US"/>
        </w:rPr>
        <w:t xml:space="preserve">if </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F78C6C"/>
          <w:sz w:val="18"/>
          <w:szCs w:val="18"/>
          <w:lang w:val="en-US"/>
        </w:rPr>
        <w:t>order</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Order_Sum</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 xml:space="preserve">orderSum </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0</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i/>
          <w:iCs/>
          <w:color w:val="C792EA"/>
          <w:sz w:val="18"/>
          <w:szCs w:val="18"/>
          <w:lang w:val="en-US"/>
        </w:rPr>
        <w:t>else</w:t>
      </w:r>
      <w:r w:rsidRPr="00BC5BC3">
        <w:rPr>
          <w:rFonts w:ascii="Consolas" w:eastAsia="Times New Roman" w:hAnsi="Consolas" w:cs="Courier New"/>
          <w:i/>
          <w:iCs/>
          <w:color w:val="C792EA"/>
          <w:sz w:val="18"/>
          <w:szCs w:val="18"/>
          <w:lang w:val="en-US"/>
        </w:rPr>
        <w:br/>
        <w:t xml:space="preserve">              </w:t>
      </w:r>
      <w:r w:rsidRPr="00BC5BC3">
        <w:rPr>
          <w:rFonts w:ascii="Consolas" w:eastAsia="Times New Roman" w:hAnsi="Consolas" w:cs="Courier New"/>
          <w:color w:val="EEFFFF"/>
          <w:sz w:val="18"/>
          <w:szCs w:val="18"/>
          <w:lang w:val="en-US"/>
        </w:rPr>
        <w:t xml:space="preserve">orderSum </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order</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Order_Sum</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SubProduct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findByPk</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F78C6C"/>
          <w:sz w:val="18"/>
          <w:szCs w:val="18"/>
          <w:lang w:val="en-US"/>
        </w:rPr>
        <w:t>orderProduct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Sub_Product_ID_FK</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2AAFF"/>
          <w:sz w:val="18"/>
          <w:szCs w:val="18"/>
          <w:lang w:val="en-US"/>
        </w:rPr>
        <w:t>then</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F78C6C"/>
          <w:sz w:val="18"/>
          <w:szCs w:val="18"/>
          <w:lang w:val="en-US"/>
        </w:rPr>
        <w:t xml:space="preserve">subProduct </w:t>
      </w:r>
      <w:r w:rsidRPr="00BC5BC3">
        <w:rPr>
          <w:rFonts w:ascii="Consolas" w:eastAsia="Times New Roman" w:hAnsi="Consolas" w:cs="Courier New"/>
          <w:color w:val="89DDFF"/>
          <w:sz w:val="18"/>
          <w:szCs w:val="18"/>
          <w:lang w:val="en-US"/>
        </w:rPr>
        <w:t>=&gt;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 xml:space="preserve">orderSum </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subProduct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 xml:space="preserve">Price </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orderProduct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Product_Amount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Order</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update</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Order_Sum</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EEFFFF"/>
          <w:sz w:val="18"/>
          <w:szCs w:val="18"/>
          <w:lang w:val="en-US"/>
        </w:rPr>
        <w:t>orderSum</w:t>
      </w:r>
      <w:r w:rsidRPr="00BC5BC3">
        <w:rPr>
          <w:rFonts w:ascii="Consolas" w:eastAsia="Times New Roman" w:hAnsi="Consolas" w:cs="Courier New"/>
          <w:color w:val="89DDFF"/>
          <w:sz w:val="18"/>
          <w:szCs w:val="18"/>
          <w:lang w:val="en-US"/>
        </w:rPr>
        <w:t>}, {</w:t>
      </w:r>
      <w:r w:rsidRPr="00BC5BC3">
        <w:rPr>
          <w:rFonts w:ascii="Consolas" w:eastAsia="Times New Roman" w:hAnsi="Consolas" w:cs="Courier New"/>
          <w:color w:val="EEFFFF"/>
          <w:sz w:val="18"/>
          <w:szCs w:val="18"/>
          <w:lang w:val="en-US"/>
        </w:rPr>
        <w:t>where</w:t>
      </w:r>
      <w:r w:rsidRPr="00BC5BC3">
        <w:rPr>
          <w:rFonts w:ascii="Consolas" w:eastAsia="Times New Roman" w:hAnsi="Consolas" w:cs="Courier New"/>
          <w:color w:val="89DDFF"/>
          <w:sz w:val="18"/>
          <w:szCs w:val="18"/>
          <w:lang w:val="en-US"/>
        </w:rPr>
        <w:t>: {</w:t>
      </w:r>
      <w:r w:rsidRPr="00BC5BC3">
        <w:rPr>
          <w:rFonts w:ascii="Consolas" w:eastAsia="Times New Roman" w:hAnsi="Consolas" w:cs="Courier New"/>
          <w:color w:val="EEFFFF"/>
          <w:sz w:val="18"/>
          <w:szCs w:val="18"/>
          <w:lang w:val="en-US"/>
        </w:rPr>
        <w:t>Order_ID</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orderProduct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Order_ID_FK</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2AAFF"/>
          <w:sz w:val="18"/>
          <w:szCs w:val="18"/>
          <w:lang w:val="en-US"/>
        </w:rPr>
        <w:t>then</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F78C6C"/>
          <w:sz w:val="18"/>
          <w:szCs w:val="18"/>
          <w:lang w:val="en-US"/>
        </w:rPr>
        <w:t xml:space="preserve">result </w:t>
      </w:r>
      <w:r w:rsidRPr="00BC5BC3">
        <w:rPr>
          <w:rFonts w:ascii="Consolas" w:eastAsia="Times New Roman" w:hAnsi="Consolas" w:cs="Courier New"/>
          <w:color w:val="89DDFF"/>
          <w:sz w:val="18"/>
          <w:szCs w:val="18"/>
          <w:lang w:val="en-US"/>
        </w:rPr>
        <w:t>=&gt;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i/>
          <w:iCs/>
          <w:color w:val="C792EA"/>
          <w:sz w:val="18"/>
          <w:szCs w:val="18"/>
          <w:lang w:val="en-US"/>
        </w:rPr>
        <w:t xml:space="preserve">if </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F78C6C"/>
          <w:sz w:val="18"/>
          <w:szCs w:val="18"/>
          <w:lang w:val="en-US"/>
        </w:rPr>
        <w:t>result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FFCB6B"/>
          <w:sz w:val="18"/>
          <w:szCs w:val="18"/>
          <w:lang w:val="en-US"/>
        </w:rPr>
        <w:t>console</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2AAFF"/>
          <w:sz w:val="18"/>
          <w:szCs w:val="18"/>
          <w:lang w:val="en-US"/>
        </w:rPr>
        <w:t>log</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C3E88D"/>
          <w:sz w:val="18"/>
          <w:szCs w:val="18"/>
          <w:lang w:val="en-US"/>
        </w:rPr>
        <w:t>'Update successful'</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i/>
          <w:iCs/>
          <w:color w:val="C792EA"/>
          <w:sz w:val="18"/>
          <w:szCs w:val="18"/>
          <w:lang w:val="en-US"/>
        </w:rPr>
        <w:t>else</w:t>
      </w:r>
      <w:r w:rsidRPr="00BC5BC3">
        <w:rPr>
          <w:rFonts w:ascii="Consolas" w:eastAsia="Times New Roman" w:hAnsi="Consolas" w:cs="Courier New"/>
          <w:i/>
          <w:iCs/>
          <w:color w:val="C792EA"/>
          <w:sz w:val="18"/>
          <w:szCs w:val="18"/>
          <w:lang w:val="en-US"/>
        </w:rPr>
        <w:br/>
        <w:t xml:space="preserve">                    </w:t>
      </w:r>
      <w:r w:rsidRPr="00BC5BC3">
        <w:rPr>
          <w:rFonts w:ascii="Consolas" w:eastAsia="Times New Roman" w:hAnsi="Consolas" w:cs="Courier New"/>
          <w:color w:val="FFCB6B"/>
          <w:sz w:val="18"/>
          <w:szCs w:val="18"/>
          <w:lang w:val="en-US"/>
        </w:rPr>
        <w:t>console</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2AAFF"/>
          <w:sz w:val="18"/>
          <w:szCs w:val="18"/>
          <w:lang w:val="en-US"/>
        </w:rPr>
        <w:t>log</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C3E88D"/>
          <w:sz w:val="18"/>
          <w:szCs w:val="18"/>
          <w:lang w:val="en-US"/>
        </w:rPr>
        <w:t>'Update failed'</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r>
      <w:r w:rsidRPr="00BC5BC3">
        <w:rPr>
          <w:rFonts w:ascii="Consolas" w:eastAsia="Times New Roman" w:hAnsi="Consolas" w:cs="Courier New"/>
          <w:color w:val="89DDFF"/>
          <w:sz w:val="18"/>
          <w:szCs w:val="18"/>
          <w:lang w:val="en-US"/>
        </w:rPr>
        <w:lastRenderedPageBreak/>
        <w:t xml:space="preserve">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89DDFF"/>
          <w:sz w:val="18"/>
          <w:szCs w:val="18"/>
          <w:lang w:val="en-US"/>
        </w:rPr>
        <w:br/>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i/>
          <w:iCs/>
          <w:color w:val="C792EA"/>
          <w:sz w:val="18"/>
          <w:szCs w:val="18"/>
          <w:lang w:val="en-US"/>
        </w:rPr>
        <w:t xml:space="preserve">return </w:t>
      </w:r>
      <w:r w:rsidRPr="00BC5BC3">
        <w:rPr>
          <w:rFonts w:ascii="Consolas" w:eastAsia="Times New Roman" w:hAnsi="Consolas" w:cs="Courier New"/>
          <w:color w:val="EEFFFF"/>
          <w:sz w:val="18"/>
          <w:szCs w:val="18"/>
          <w:lang w:val="en-US"/>
        </w:rPr>
        <w:t>OrderProduct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w:t>
      </w:r>
    </w:p>
    <w:p w14:paraId="68D60F78" w14:textId="549F0140" w:rsidR="00BC5BC3" w:rsidRDefault="00BC5BC3" w:rsidP="00C31982">
      <w:pPr>
        <w:pStyle w:val="11"/>
        <w:rPr>
          <w:lang w:val="en-US"/>
        </w:rPr>
      </w:pPr>
      <w:r>
        <w:t xml:space="preserve">Блок-схема сутності </w:t>
      </w:r>
      <w:r>
        <w:rPr>
          <w:lang w:val="en-US"/>
        </w:rPr>
        <w:t>Order_Product:</w:t>
      </w:r>
    </w:p>
    <w:p w14:paraId="72FFE098" w14:textId="4AA60396" w:rsidR="00BC5BC3" w:rsidRDefault="00BC5BC3" w:rsidP="00BC5BC3">
      <w:pPr>
        <w:pStyle w:val="11"/>
        <w:jc w:val="center"/>
        <w:rPr>
          <w:lang w:val="en-US"/>
        </w:rPr>
      </w:pPr>
      <w:r>
        <w:rPr>
          <w:noProof/>
          <w:lang w:val="ru-RU" w:eastAsia="ru-RU"/>
        </w:rPr>
        <w:drawing>
          <wp:inline distT="0" distB="0" distL="0" distR="0" wp14:anchorId="06493D9A" wp14:editId="0874A424">
            <wp:extent cx="5556885" cy="3096307"/>
            <wp:effectExtent l="0" t="0" r="5715" b="889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8920" cy="3097441"/>
                    </a:xfrm>
                    <a:prstGeom prst="rect">
                      <a:avLst/>
                    </a:prstGeom>
                  </pic:spPr>
                </pic:pic>
              </a:graphicData>
            </a:graphic>
          </wp:inline>
        </w:drawing>
      </w:r>
    </w:p>
    <w:p w14:paraId="3011DDCD" w14:textId="53F372D0" w:rsidR="00BC5BC3" w:rsidRPr="00BC5BC3" w:rsidRDefault="00BC5BC3" w:rsidP="00BC5BC3">
      <w:pPr>
        <w:pStyle w:val="11"/>
        <w:jc w:val="center"/>
        <w:rPr>
          <w:lang w:val="en-US"/>
        </w:rPr>
      </w:pPr>
      <w:r>
        <w:t xml:space="preserve">Рис. 2.10. Блок-схема сутності </w:t>
      </w:r>
      <w:r>
        <w:rPr>
          <w:lang w:val="en-US"/>
        </w:rPr>
        <w:t>Order_Product</w:t>
      </w:r>
    </w:p>
    <w:p w14:paraId="5DE47DD6" w14:textId="2ED633A9" w:rsidR="00BC5BC3" w:rsidRDefault="00BC5BC3" w:rsidP="00BC5BC3">
      <w:pPr>
        <w:pStyle w:val="11"/>
      </w:pPr>
      <w:r>
        <w:t xml:space="preserve">Ця таблиця досить мала і половина її складу це зовнішні ключі, в цьому випадку на ідентифікатори таблиць </w:t>
      </w:r>
      <w:r>
        <w:rPr>
          <w:lang w:val="en-US"/>
        </w:rPr>
        <w:t xml:space="preserve">Order </w:t>
      </w:r>
      <w:r>
        <w:t xml:space="preserve">і </w:t>
      </w:r>
      <w:r>
        <w:rPr>
          <w:lang w:val="en-US"/>
        </w:rPr>
        <w:t xml:space="preserve">Sub_Product. </w:t>
      </w:r>
      <w:r>
        <w:t xml:space="preserve">Зрозуміло, що ця таблиця також має свій ідентифікатор, але він не типу </w:t>
      </w:r>
      <w:r>
        <w:rPr>
          <w:lang w:val="en-US"/>
        </w:rPr>
        <w:t xml:space="preserve">INTEGER, </w:t>
      </w:r>
      <w:r>
        <w:t xml:space="preserve">як всі попередні, а типу </w:t>
      </w:r>
      <w:r>
        <w:rPr>
          <w:lang w:val="en-US"/>
        </w:rPr>
        <w:t xml:space="preserve">BIGINT, </w:t>
      </w:r>
      <w:r>
        <w:t>адже замовлених товарів за весь час існування інтернет-магазину може бути дуже велика кількість. Ще одне поле – це кількість певної одиниці товару. Також до цієї таблиці було додано таку собі процедуру, яка відбувається перед створенням запису у таблиці.</w:t>
      </w:r>
      <w:r w:rsidR="00E8742D">
        <w:t xml:space="preserve"> А саме: знаходиться запис з таблиці </w:t>
      </w:r>
      <w:r w:rsidR="00E8742D">
        <w:rPr>
          <w:lang w:val="en-US"/>
        </w:rPr>
        <w:t>Order</w:t>
      </w:r>
      <w:r w:rsidR="00E8742D" w:rsidRPr="00E8742D">
        <w:t xml:space="preserve"> </w:t>
      </w:r>
      <w:r w:rsidR="00E8742D">
        <w:t xml:space="preserve">за зовнішнім ключем, потім знаходиться відповідний товар з таблиці </w:t>
      </w:r>
      <w:r w:rsidR="00E8742D">
        <w:rPr>
          <w:lang w:val="en-US"/>
        </w:rPr>
        <w:t>Sub</w:t>
      </w:r>
      <w:r w:rsidR="00E8742D" w:rsidRPr="00E8742D">
        <w:t>_</w:t>
      </w:r>
      <w:r w:rsidR="00E8742D">
        <w:rPr>
          <w:lang w:val="en-US"/>
        </w:rPr>
        <w:t>Product</w:t>
      </w:r>
      <w:r w:rsidR="00E8742D">
        <w:t xml:space="preserve">, після чого до поля </w:t>
      </w:r>
      <w:r w:rsidR="00E8742D">
        <w:rPr>
          <w:lang w:val="en-US"/>
        </w:rPr>
        <w:t>Order</w:t>
      </w:r>
      <w:r w:rsidR="00E8742D" w:rsidRPr="00E8742D">
        <w:t>_</w:t>
      </w:r>
      <w:r w:rsidR="00E8742D">
        <w:rPr>
          <w:lang w:val="en-US"/>
        </w:rPr>
        <w:t>Sum</w:t>
      </w:r>
      <w:r w:rsidR="00E8742D" w:rsidRPr="00E8742D">
        <w:t xml:space="preserve"> </w:t>
      </w:r>
      <w:r w:rsidR="00E8742D">
        <w:t xml:space="preserve">таблиці </w:t>
      </w:r>
      <w:r w:rsidR="00E8742D">
        <w:rPr>
          <w:lang w:val="en-US"/>
        </w:rPr>
        <w:t>Order</w:t>
      </w:r>
      <w:r w:rsidR="00E8742D" w:rsidRPr="00E8742D">
        <w:t xml:space="preserve"> </w:t>
      </w:r>
      <w:r w:rsidR="00E8742D">
        <w:t>додається загальна ціна замовленого товару шляхом множення ціни товару на його кількість.</w:t>
      </w:r>
    </w:p>
    <w:p w14:paraId="2375DA7F" w14:textId="563FD02C" w:rsidR="000B3887" w:rsidRDefault="000B3887" w:rsidP="00BC5BC3">
      <w:pPr>
        <w:pStyle w:val="11"/>
      </w:pPr>
      <w:r>
        <w:t xml:space="preserve">Розібравшись як і з загальною структурою бази даних проекту, так і окремо з її сутностями, можна перейти до огляду файлів, які знаходяться поза патерном </w:t>
      </w:r>
      <w:r>
        <w:rPr>
          <w:lang w:val="en-US"/>
        </w:rPr>
        <w:t>MVC</w:t>
      </w:r>
      <w:r w:rsidRPr="000B3887">
        <w:rPr>
          <w:lang w:val="ru-RU"/>
        </w:rPr>
        <w:t xml:space="preserve"> </w:t>
      </w:r>
      <w:r>
        <w:t>та є допоміжними.</w:t>
      </w:r>
    </w:p>
    <w:p w14:paraId="6921FF0D" w14:textId="40631667" w:rsidR="000B3887" w:rsidRDefault="000B3887" w:rsidP="00BC5BC3">
      <w:pPr>
        <w:pStyle w:val="11"/>
      </w:pPr>
      <w:r>
        <w:lastRenderedPageBreak/>
        <w:t xml:space="preserve">Було визначено сутності бази даних, але далі необхідно зробити можливим використовувати їх у самому сервері. За це відповідають файли </w:t>
      </w:r>
      <w:r>
        <w:rPr>
          <w:lang w:val="en-US"/>
        </w:rPr>
        <w:t>sequelize</w:t>
      </w:r>
      <w:r w:rsidRPr="00B72456">
        <w:t>.</w:t>
      </w:r>
      <w:r>
        <w:rPr>
          <w:lang w:val="en-US"/>
        </w:rPr>
        <w:t>js</w:t>
      </w:r>
      <w:r w:rsidRPr="00B72456">
        <w:t xml:space="preserve"> </w:t>
      </w:r>
      <w:r>
        <w:t xml:space="preserve">та </w:t>
      </w:r>
      <w:r>
        <w:rPr>
          <w:lang w:val="en-US"/>
        </w:rPr>
        <w:t>databasesequelize</w:t>
      </w:r>
      <w:r w:rsidRPr="00B72456">
        <w:t>.</w:t>
      </w:r>
      <w:r>
        <w:rPr>
          <w:lang w:val="en-US"/>
        </w:rPr>
        <w:t>js</w:t>
      </w:r>
      <w:r w:rsidRPr="00B72456">
        <w:t>.</w:t>
      </w:r>
    </w:p>
    <w:p w14:paraId="345F538C" w14:textId="5B5F570B" w:rsidR="00AB747E" w:rsidRPr="00B72456" w:rsidRDefault="00AB747E" w:rsidP="00BC5BC3">
      <w:pPr>
        <w:pStyle w:val="11"/>
      </w:pPr>
      <w:r>
        <w:t xml:space="preserve">Лістинг </w:t>
      </w:r>
      <w:r>
        <w:rPr>
          <w:lang w:val="en-US"/>
        </w:rPr>
        <w:t>sequelize</w:t>
      </w:r>
      <w:r w:rsidRPr="00B72456">
        <w:t>.</w:t>
      </w:r>
      <w:r>
        <w:rPr>
          <w:lang w:val="en-US"/>
        </w:rPr>
        <w:t>js</w:t>
      </w:r>
      <w:r w:rsidRPr="00B72456">
        <w:t>:</w:t>
      </w:r>
    </w:p>
    <w:p w14:paraId="58AA353B" w14:textId="77777777" w:rsidR="00AB747E" w:rsidRPr="00AB747E" w:rsidRDefault="00AB747E" w:rsidP="00AB747E">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AB747E">
        <w:rPr>
          <w:rFonts w:ascii="Consolas" w:eastAsia="Times New Roman" w:hAnsi="Consolas" w:cs="Courier New"/>
          <w:i/>
          <w:iCs/>
          <w:color w:val="C792EA"/>
          <w:sz w:val="18"/>
          <w:szCs w:val="18"/>
          <w:lang w:val="en-US"/>
        </w:rPr>
        <w:t>const</w:t>
      </w:r>
      <w:proofErr w:type="gramEnd"/>
      <w:r w:rsidRPr="00AB747E">
        <w:rPr>
          <w:rFonts w:ascii="Consolas" w:eastAsia="Times New Roman" w:hAnsi="Consolas" w:cs="Courier New"/>
          <w:i/>
          <w:iCs/>
          <w:color w:val="C792EA"/>
          <w:sz w:val="18"/>
          <w:szCs w:val="18"/>
          <w:lang w:val="en-US"/>
        </w:rPr>
        <w:t xml:space="preserve"> </w:t>
      </w:r>
      <w:r w:rsidRPr="00AB747E">
        <w:rPr>
          <w:rFonts w:ascii="Consolas" w:eastAsia="Times New Roman" w:hAnsi="Consolas" w:cs="Courier New"/>
          <w:color w:val="EEFFFF"/>
          <w:sz w:val="18"/>
          <w:szCs w:val="18"/>
          <w:lang w:val="en-US"/>
        </w:rPr>
        <w:t xml:space="preserve">sequelize </w:t>
      </w:r>
      <w:r w:rsidRPr="00AB747E">
        <w:rPr>
          <w:rFonts w:ascii="Consolas" w:eastAsia="Times New Roman" w:hAnsi="Consolas" w:cs="Courier New"/>
          <w:color w:val="89DDFF"/>
          <w:sz w:val="18"/>
          <w:szCs w:val="18"/>
          <w:lang w:val="en-US"/>
        </w:rPr>
        <w:t>= require(</w:t>
      </w:r>
      <w:r w:rsidRPr="00AB747E">
        <w:rPr>
          <w:rFonts w:ascii="Consolas" w:eastAsia="Times New Roman" w:hAnsi="Consolas" w:cs="Courier New"/>
          <w:color w:val="C3E88D"/>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EEFFFF"/>
          <w:sz w:val="18"/>
          <w:szCs w:val="18"/>
          <w:lang w:val="en-US"/>
        </w:rPr>
        <w:t xml:space="preserve">Sequelize </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i/>
          <w:iCs/>
          <w:color w:val="C792EA"/>
          <w:sz w:val="18"/>
          <w:szCs w:val="18"/>
          <w:lang w:val="en-US"/>
        </w:rPr>
        <w:t xml:space="preserve">new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C3E88D"/>
          <w:sz w:val="18"/>
          <w:szCs w:val="18"/>
          <w:lang w:val="en-US"/>
        </w:rPr>
        <w:t>'sadivnyk_database'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'Vladyslav'</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'mypassword123'</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89DDFF"/>
          <w:sz w:val="18"/>
          <w:szCs w:val="18"/>
          <w:lang w:val="en-US"/>
        </w:rPr>
        <w:br/>
        <w:t xml:space="preserve">    </w:t>
      </w:r>
      <w:r w:rsidRPr="00AB747E">
        <w:rPr>
          <w:rFonts w:ascii="Consolas" w:eastAsia="Times New Roman" w:hAnsi="Consolas" w:cs="Courier New"/>
          <w:color w:val="EEFFFF"/>
          <w:sz w:val="18"/>
          <w:szCs w:val="18"/>
          <w:lang w:val="en-US"/>
        </w:rPr>
        <w:t>dialect</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'mysql'</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t xml:space="preserve">    </w:t>
      </w:r>
      <w:r w:rsidRPr="00AB747E">
        <w:rPr>
          <w:rFonts w:ascii="Consolas" w:eastAsia="Times New Roman" w:hAnsi="Consolas" w:cs="Courier New"/>
          <w:color w:val="EEFFFF"/>
          <w:sz w:val="18"/>
          <w:szCs w:val="18"/>
          <w:lang w:val="en-US"/>
        </w:rPr>
        <w:t>host</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'localhost'</w:t>
      </w:r>
      <w:r w:rsidRPr="00AB747E">
        <w:rPr>
          <w:rFonts w:ascii="Consolas" w:eastAsia="Times New Roman" w:hAnsi="Consolas" w:cs="Courier New"/>
          <w:color w:val="C3E88D"/>
          <w:sz w:val="18"/>
          <w:szCs w:val="18"/>
          <w:lang w:val="en-US"/>
        </w:rPr>
        <w:br/>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89DDFF"/>
          <w:sz w:val="18"/>
          <w:szCs w:val="18"/>
          <w:lang w:val="en-US"/>
        </w:rPr>
        <w:br/>
        <w:t>module.</w:t>
      </w:r>
      <w:r w:rsidRPr="00AB747E">
        <w:rPr>
          <w:rFonts w:ascii="Consolas" w:eastAsia="Times New Roman" w:hAnsi="Consolas" w:cs="Courier New"/>
          <w:color w:val="EEFFFF"/>
          <w:sz w:val="18"/>
          <w:szCs w:val="18"/>
          <w:lang w:val="en-US"/>
        </w:rPr>
        <w:t xml:space="preserve">exports </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89DDFF"/>
          <w:sz w:val="18"/>
          <w:szCs w:val="18"/>
          <w:lang w:val="en-US"/>
        </w:rPr>
        <w:br/>
        <w:t xml:space="preserve">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EEFFFF"/>
          <w:sz w:val="18"/>
          <w:szCs w:val="18"/>
          <w:lang w:val="en-US"/>
        </w:rPr>
        <w:br/>
      </w:r>
      <w:r w:rsidRPr="00AB747E">
        <w:rPr>
          <w:rFonts w:ascii="Consolas" w:eastAsia="Times New Roman" w:hAnsi="Consolas" w:cs="Courier New"/>
          <w:color w:val="89DDFF"/>
          <w:sz w:val="18"/>
          <w:szCs w:val="18"/>
          <w:lang w:val="en-US"/>
        </w:rPr>
        <w:t>};</w:t>
      </w:r>
    </w:p>
    <w:p w14:paraId="739B186F" w14:textId="2B8A377E" w:rsidR="00AB747E" w:rsidRDefault="00AB747E" w:rsidP="00BC5BC3">
      <w:pPr>
        <w:pStyle w:val="11"/>
        <w:rPr>
          <w:lang w:val="en-US"/>
        </w:rPr>
      </w:pPr>
      <w:r>
        <w:t xml:space="preserve">Лістинг </w:t>
      </w:r>
      <w:r>
        <w:rPr>
          <w:lang w:val="en-US"/>
        </w:rPr>
        <w:t>databasesequelize.js:</w:t>
      </w:r>
    </w:p>
    <w:p w14:paraId="459D7488" w14:textId="2C937336" w:rsidR="00AB747E" w:rsidRPr="00B72456" w:rsidRDefault="00AB747E" w:rsidP="00AB747E">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 = require(</w:t>
      </w:r>
      <w:r w:rsidRPr="00AB747E">
        <w:rPr>
          <w:rFonts w:ascii="Consolas" w:eastAsia="Times New Roman" w:hAnsi="Consolas" w:cs="Courier New"/>
          <w:color w:val="C3E88D"/>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616161"/>
          <w:sz w:val="18"/>
          <w:szCs w:val="18"/>
          <w:lang w:val="en-US"/>
        </w:rPr>
        <w:t>// models</w:t>
      </w:r>
      <w:r w:rsidRPr="00AB747E">
        <w:rPr>
          <w:rFonts w:ascii="Consolas" w:eastAsia="Times New Roman" w:hAnsi="Consolas" w:cs="Courier New"/>
          <w:i/>
          <w:iCs/>
          <w:color w:val="616161"/>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82AAFF"/>
          <w:sz w:val="18"/>
          <w:szCs w:val="18"/>
          <w:lang w:val="en-US"/>
        </w:rPr>
        <w:t xml:space="preserve">categoryFile </w:t>
      </w:r>
      <w:r w:rsidRPr="00AB747E">
        <w:rPr>
          <w:rFonts w:ascii="Consolas" w:eastAsia="Times New Roman" w:hAnsi="Consolas" w:cs="Courier New"/>
          <w:color w:val="89DDFF"/>
          <w:sz w:val="18"/>
          <w:szCs w:val="18"/>
          <w:lang w:val="en-US"/>
        </w:rPr>
        <w:t>= require(</w:t>
      </w:r>
      <w:r w:rsidRPr="00AB747E">
        <w:rPr>
          <w:rFonts w:ascii="Consolas" w:eastAsia="Times New Roman" w:hAnsi="Consolas" w:cs="Courier New"/>
          <w:color w:val="C3E88D"/>
          <w:sz w:val="18"/>
          <w:szCs w:val="18"/>
          <w:lang w:val="en-US"/>
        </w:rPr>
        <w:t>'./product/category'</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82AAFF"/>
          <w:sz w:val="18"/>
          <w:szCs w:val="18"/>
          <w:lang w:val="en-US"/>
        </w:rPr>
        <w:t xml:space="preserve">manufacturerFile </w:t>
      </w:r>
      <w:r w:rsidRPr="00AB747E">
        <w:rPr>
          <w:rFonts w:ascii="Consolas" w:eastAsia="Times New Roman" w:hAnsi="Consolas" w:cs="Courier New"/>
          <w:color w:val="89DDFF"/>
          <w:sz w:val="18"/>
          <w:szCs w:val="18"/>
          <w:lang w:val="en-US"/>
        </w:rPr>
        <w:t>= require(</w:t>
      </w:r>
      <w:r w:rsidRPr="00AB747E">
        <w:rPr>
          <w:rFonts w:ascii="Consolas" w:eastAsia="Times New Roman" w:hAnsi="Consolas" w:cs="Courier New"/>
          <w:color w:val="C3E88D"/>
          <w:sz w:val="18"/>
          <w:szCs w:val="18"/>
          <w:lang w:val="en-US"/>
        </w:rPr>
        <w:t>'./product/manufacturer'</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82AAFF"/>
          <w:sz w:val="18"/>
          <w:szCs w:val="18"/>
          <w:lang w:val="en-US"/>
        </w:rPr>
        <w:t xml:space="preserve">generalProductFile </w:t>
      </w:r>
      <w:r w:rsidRPr="00AB747E">
        <w:rPr>
          <w:rFonts w:ascii="Consolas" w:eastAsia="Times New Roman" w:hAnsi="Consolas" w:cs="Courier New"/>
          <w:color w:val="89DDFF"/>
          <w:sz w:val="18"/>
          <w:szCs w:val="18"/>
          <w:lang w:val="en-US"/>
        </w:rPr>
        <w:t>= require(</w:t>
      </w:r>
      <w:r w:rsidRPr="00AB747E">
        <w:rPr>
          <w:rFonts w:ascii="Consolas" w:eastAsia="Times New Roman" w:hAnsi="Consolas" w:cs="Courier New"/>
          <w:color w:val="C3E88D"/>
          <w:sz w:val="18"/>
          <w:szCs w:val="18"/>
          <w:lang w:val="en-US"/>
        </w:rPr>
        <w:t>'./product/generalproduct'</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82AAFF"/>
          <w:sz w:val="18"/>
          <w:szCs w:val="18"/>
          <w:lang w:val="en-US"/>
        </w:rPr>
        <w:t xml:space="preserve">subProductFile </w:t>
      </w:r>
      <w:r w:rsidRPr="00AB747E">
        <w:rPr>
          <w:rFonts w:ascii="Consolas" w:eastAsia="Times New Roman" w:hAnsi="Consolas" w:cs="Courier New"/>
          <w:color w:val="89DDFF"/>
          <w:sz w:val="18"/>
          <w:szCs w:val="18"/>
          <w:lang w:val="en-US"/>
        </w:rPr>
        <w:t>= require(</w:t>
      </w:r>
      <w:r w:rsidRPr="00AB747E">
        <w:rPr>
          <w:rFonts w:ascii="Consolas" w:eastAsia="Times New Roman" w:hAnsi="Consolas" w:cs="Courier New"/>
          <w:color w:val="C3E88D"/>
          <w:sz w:val="18"/>
          <w:szCs w:val="18"/>
          <w:lang w:val="en-US"/>
        </w:rPr>
        <w:t>'./product/subproduct'</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82AAFF"/>
          <w:sz w:val="18"/>
          <w:szCs w:val="18"/>
          <w:lang w:val="en-US"/>
        </w:rPr>
        <w:t xml:space="preserve">adminFile </w:t>
      </w:r>
      <w:r w:rsidRPr="00AB747E">
        <w:rPr>
          <w:rFonts w:ascii="Consolas" w:eastAsia="Times New Roman" w:hAnsi="Consolas" w:cs="Courier New"/>
          <w:color w:val="89DDFF"/>
          <w:sz w:val="18"/>
          <w:szCs w:val="18"/>
          <w:lang w:val="en-US"/>
        </w:rPr>
        <w:t>= require(</w:t>
      </w:r>
      <w:r w:rsidRPr="00AB747E">
        <w:rPr>
          <w:rFonts w:ascii="Consolas" w:eastAsia="Times New Roman" w:hAnsi="Consolas" w:cs="Courier New"/>
          <w:color w:val="C3E88D"/>
          <w:sz w:val="18"/>
          <w:szCs w:val="18"/>
          <w:lang w:val="en-US"/>
        </w:rPr>
        <w:t>'./admin/admin'</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82AAFF"/>
          <w:sz w:val="18"/>
          <w:szCs w:val="18"/>
          <w:lang w:val="en-US"/>
        </w:rPr>
        <w:t xml:space="preserve">userFile </w:t>
      </w:r>
      <w:r w:rsidRPr="00AB747E">
        <w:rPr>
          <w:rFonts w:ascii="Consolas" w:eastAsia="Times New Roman" w:hAnsi="Consolas" w:cs="Courier New"/>
          <w:color w:val="89DDFF"/>
          <w:sz w:val="18"/>
          <w:szCs w:val="18"/>
          <w:lang w:val="en-US"/>
        </w:rPr>
        <w:t>= require(</w:t>
      </w:r>
      <w:r w:rsidRPr="00AB747E">
        <w:rPr>
          <w:rFonts w:ascii="Consolas" w:eastAsia="Times New Roman" w:hAnsi="Consolas" w:cs="Courier New"/>
          <w:color w:val="C3E88D"/>
          <w:sz w:val="18"/>
          <w:szCs w:val="18"/>
          <w:lang w:val="en-US"/>
        </w:rPr>
        <w:t>'./user/user'</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82AAFF"/>
          <w:sz w:val="18"/>
          <w:szCs w:val="18"/>
          <w:lang w:val="en-US"/>
        </w:rPr>
        <w:t xml:space="preserve">orderFile </w:t>
      </w:r>
      <w:r w:rsidRPr="00AB747E">
        <w:rPr>
          <w:rFonts w:ascii="Consolas" w:eastAsia="Times New Roman" w:hAnsi="Consolas" w:cs="Courier New"/>
          <w:color w:val="89DDFF"/>
          <w:sz w:val="18"/>
          <w:szCs w:val="18"/>
          <w:lang w:val="en-US"/>
        </w:rPr>
        <w:t>= require(</w:t>
      </w:r>
      <w:r w:rsidRPr="00AB747E">
        <w:rPr>
          <w:rFonts w:ascii="Consolas" w:eastAsia="Times New Roman" w:hAnsi="Consolas" w:cs="Courier New"/>
          <w:color w:val="C3E88D"/>
          <w:sz w:val="18"/>
          <w:szCs w:val="18"/>
          <w:lang w:val="en-US"/>
        </w:rPr>
        <w:t>'./user/order'</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82AAFF"/>
          <w:sz w:val="18"/>
          <w:szCs w:val="18"/>
          <w:lang w:val="en-US"/>
        </w:rPr>
        <w:t xml:space="preserve">orderProductFile </w:t>
      </w:r>
      <w:r w:rsidRPr="00AB747E">
        <w:rPr>
          <w:rFonts w:ascii="Consolas" w:eastAsia="Times New Roman" w:hAnsi="Consolas" w:cs="Courier New"/>
          <w:color w:val="89DDFF"/>
          <w:sz w:val="18"/>
          <w:szCs w:val="18"/>
          <w:lang w:val="en-US"/>
        </w:rPr>
        <w:t>= require(</w:t>
      </w:r>
      <w:r w:rsidRPr="00AB747E">
        <w:rPr>
          <w:rFonts w:ascii="Consolas" w:eastAsia="Times New Roman" w:hAnsi="Consolas" w:cs="Courier New"/>
          <w:color w:val="C3E88D"/>
          <w:sz w:val="18"/>
          <w:szCs w:val="18"/>
          <w:lang w:val="en-US"/>
        </w:rPr>
        <w:t>'./user/orderproduct'</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616161"/>
          <w:sz w:val="18"/>
          <w:szCs w:val="18"/>
          <w:lang w:val="en-US"/>
        </w:rPr>
        <w:t>// models instances</w:t>
      </w:r>
      <w:r w:rsidRPr="00AB747E">
        <w:rPr>
          <w:rFonts w:ascii="Consolas" w:eastAsia="Times New Roman" w:hAnsi="Consolas" w:cs="Courier New"/>
          <w:i/>
          <w:iCs/>
          <w:color w:val="616161"/>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EEFFFF"/>
          <w:sz w:val="18"/>
          <w:szCs w:val="18"/>
          <w:lang w:val="en-US"/>
        </w:rPr>
        <w:t xml:space="preserve">category </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82AAFF"/>
          <w:sz w:val="18"/>
          <w:szCs w:val="18"/>
          <w:lang w:val="en-US"/>
        </w:rPr>
        <w:t>categoryFile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EEFFFF"/>
          <w:sz w:val="18"/>
          <w:szCs w:val="18"/>
          <w:lang w:val="en-US"/>
        </w:rPr>
        <w:t xml:space="preserve">manufacturer </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82AAFF"/>
          <w:sz w:val="18"/>
          <w:szCs w:val="18"/>
          <w:lang w:val="en-US"/>
        </w:rPr>
        <w:t>manufacturerFile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EEFFFF"/>
          <w:sz w:val="18"/>
          <w:szCs w:val="18"/>
          <w:lang w:val="en-US"/>
        </w:rPr>
        <w:t xml:space="preserve">generalProduct </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82AAFF"/>
          <w:sz w:val="18"/>
          <w:szCs w:val="18"/>
          <w:lang w:val="en-US"/>
        </w:rPr>
        <w:t>generalProductFile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EEFFFF"/>
          <w:sz w:val="18"/>
          <w:szCs w:val="18"/>
          <w:lang w:val="en-US"/>
        </w:rPr>
        <w:t xml:space="preserve">subProduct </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82AAFF"/>
          <w:sz w:val="18"/>
          <w:szCs w:val="18"/>
          <w:lang w:val="en-US"/>
        </w:rPr>
        <w:t>subProductFile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EEFFFF"/>
          <w:sz w:val="18"/>
          <w:szCs w:val="18"/>
          <w:lang w:val="en-US"/>
        </w:rPr>
        <w:t xml:space="preserve">admin </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82AAFF"/>
          <w:sz w:val="18"/>
          <w:szCs w:val="18"/>
          <w:lang w:val="en-US"/>
        </w:rPr>
        <w:t>adminFile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EEFFFF"/>
          <w:sz w:val="18"/>
          <w:szCs w:val="18"/>
          <w:lang w:val="en-US"/>
        </w:rPr>
        <w:t xml:space="preserve">user </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82AAFF"/>
          <w:sz w:val="18"/>
          <w:szCs w:val="18"/>
          <w:lang w:val="en-US"/>
        </w:rPr>
        <w:t>userFile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EEFFFF"/>
          <w:sz w:val="18"/>
          <w:szCs w:val="18"/>
          <w:lang w:val="en-US"/>
        </w:rPr>
        <w:t xml:space="preserve">order </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82AAFF"/>
          <w:sz w:val="18"/>
          <w:szCs w:val="18"/>
          <w:lang w:val="en-US"/>
        </w:rPr>
        <w:t>orderFile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EEFFFF"/>
          <w:sz w:val="18"/>
          <w:szCs w:val="18"/>
          <w:lang w:val="en-US"/>
        </w:rPr>
        <w:t xml:space="preserve">orderProduct </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82AAFF"/>
          <w:sz w:val="18"/>
          <w:szCs w:val="18"/>
          <w:lang w:val="en-US"/>
        </w:rPr>
        <w:t>orderProductFile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616161"/>
          <w:sz w:val="18"/>
          <w:szCs w:val="18"/>
          <w:lang w:val="en-US"/>
        </w:rPr>
        <w:t>// relationships</w:t>
      </w:r>
      <w:r w:rsidRPr="00AB747E">
        <w:rPr>
          <w:rFonts w:ascii="Consolas" w:eastAsia="Times New Roman" w:hAnsi="Consolas" w:cs="Courier New"/>
          <w:i/>
          <w:iCs/>
          <w:color w:val="616161"/>
          <w:sz w:val="18"/>
          <w:szCs w:val="18"/>
          <w:lang w:val="en-US"/>
        </w:rPr>
        <w:br/>
      </w:r>
      <w:r w:rsidRPr="00AB747E">
        <w:rPr>
          <w:rFonts w:ascii="Consolas" w:eastAsia="Times New Roman" w:hAnsi="Consolas" w:cs="Courier New"/>
          <w:color w:val="EEFFFF"/>
          <w:sz w:val="18"/>
          <w:szCs w:val="18"/>
          <w:lang w:val="en-US"/>
        </w:rPr>
        <w:t>manufacturer</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hasMany</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generalProduct</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EEFFFF"/>
          <w:sz w:val="18"/>
          <w:szCs w:val="18"/>
          <w:lang w:val="en-US"/>
        </w:rPr>
        <w:t>foreignKey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'Manufacturer_ID_FK'</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onDelete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'set null'</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EEFFFF"/>
          <w:sz w:val="18"/>
          <w:szCs w:val="18"/>
          <w:lang w:val="en-US"/>
        </w:rPr>
        <w:t>generalProduct</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i/>
          <w:iCs/>
          <w:color w:val="82AAFF"/>
          <w:sz w:val="18"/>
          <w:szCs w:val="18"/>
          <w:lang w:val="en-US"/>
        </w:rPr>
        <w:t>belongsTo</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manufacturer</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EEFFFF"/>
          <w:sz w:val="18"/>
          <w:szCs w:val="18"/>
          <w:lang w:val="en-US"/>
        </w:rPr>
        <w:t>foreignKey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'Manufacturer_ID_FK'</w:t>
      </w:r>
      <w:r w:rsidRPr="00AB747E">
        <w:rPr>
          <w:rFonts w:ascii="Consolas" w:eastAsia="Times New Roman" w:hAnsi="Consolas" w:cs="Courier New"/>
          <w:color w:val="89DDFF"/>
          <w:sz w:val="18"/>
          <w:szCs w:val="18"/>
          <w:lang w:val="en-US"/>
        </w:rPr>
        <w:t xml:space="preserve">, as: </w:t>
      </w:r>
      <w:r w:rsidRPr="00AB747E">
        <w:rPr>
          <w:rFonts w:ascii="Consolas" w:eastAsia="Times New Roman" w:hAnsi="Consolas" w:cs="Courier New"/>
          <w:color w:val="C3E88D"/>
          <w:sz w:val="18"/>
          <w:szCs w:val="18"/>
          <w:lang w:val="en-US"/>
        </w:rPr>
        <w:t>'Manufacturers'</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EEFFFF"/>
          <w:sz w:val="18"/>
          <w:szCs w:val="18"/>
          <w:lang w:val="en-US"/>
        </w:rPr>
        <w:t>category</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i/>
          <w:iCs/>
          <w:color w:val="82AAFF"/>
          <w:sz w:val="18"/>
          <w:szCs w:val="18"/>
          <w:lang w:val="en-US"/>
        </w:rPr>
        <w:t>hasMany</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generalProduct</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EEFFFF"/>
          <w:sz w:val="18"/>
          <w:szCs w:val="18"/>
          <w:lang w:val="en-US"/>
        </w:rPr>
        <w:t>foreignKey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'Category_ID_FK'</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onDelete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'set null'</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EEFFFF"/>
          <w:sz w:val="18"/>
          <w:szCs w:val="18"/>
          <w:lang w:val="en-US"/>
        </w:rPr>
        <w:t>generalProduct</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i/>
          <w:iCs/>
          <w:color w:val="82AAFF"/>
          <w:sz w:val="18"/>
          <w:szCs w:val="18"/>
          <w:lang w:val="en-US"/>
        </w:rPr>
        <w:t>belongsTo</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category</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EEFFFF"/>
          <w:sz w:val="18"/>
          <w:szCs w:val="18"/>
          <w:lang w:val="en-US"/>
        </w:rPr>
        <w:t>foreignKey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'Category_ID_FK'</w:t>
      </w:r>
      <w:r w:rsidRPr="00AB747E">
        <w:rPr>
          <w:rFonts w:ascii="Consolas" w:eastAsia="Times New Roman" w:hAnsi="Consolas" w:cs="Courier New"/>
          <w:color w:val="89DDFF"/>
          <w:sz w:val="18"/>
          <w:szCs w:val="18"/>
          <w:lang w:val="en-US"/>
        </w:rPr>
        <w:t xml:space="preserve">, as: </w:t>
      </w:r>
      <w:r w:rsidRPr="00AB747E">
        <w:rPr>
          <w:rFonts w:ascii="Consolas" w:eastAsia="Times New Roman" w:hAnsi="Consolas" w:cs="Courier New"/>
          <w:color w:val="C3E88D"/>
          <w:sz w:val="18"/>
          <w:szCs w:val="18"/>
          <w:lang w:val="en-US"/>
        </w:rPr>
        <w:t>'Categories'</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EEFFFF"/>
          <w:sz w:val="18"/>
          <w:szCs w:val="18"/>
          <w:lang w:val="en-US"/>
        </w:rPr>
        <w:t>generalProduct</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i/>
          <w:iCs/>
          <w:color w:val="82AAFF"/>
          <w:sz w:val="18"/>
          <w:szCs w:val="18"/>
          <w:lang w:val="en-US"/>
        </w:rPr>
        <w:t>hasMany</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subProduct</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EEFFFF"/>
          <w:sz w:val="18"/>
          <w:szCs w:val="18"/>
          <w:lang w:val="en-US"/>
        </w:rPr>
        <w:t>foreignKey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'General_Product_ID_FK'</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sourceKey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'General_Product_ID'</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onDelete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'cascade'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EEFFFF"/>
          <w:sz w:val="18"/>
          <w:szCs w:val="18"/>
          <w:lang w:val="en-US"/>
        </w:rPr>
        <w:t>subProduct</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belongsTo</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generalProduct</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EEFFFF"/>
          <w:sz w:val="18"/>
          <w:szCs w:val="18"/>
          <w:lang w:val="en-US"/>
        </w:rPr>
        <w:t>foreignKey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'General_Product_ID_FK'</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targetKey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'General_Product_ID'</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EEFFFF"/>
          <w:sz w:val="18"/>
          <w:szCs w:val="18"/>
          <w:lang w:val="en-US"/>
        </w:rPr>
        <w:t>order</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hasMany</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orderProduct</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EEFFFF"/>
          <w:sz w:val="18"/>
          <w:szCs w:val="18"/>
          <w:lang w:val="en-US"/>
        </w:rPr>
        <w:t>foreignKey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'Order_ID_FK'</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sourceKey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'Order_ID'</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onDelete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'cascade'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EEFFFF"/>
          <w:sz w:val="18"/>
          <w:szCs w:val="18"/>
          <w:lang w:val="en-US"/>
        </w:rPr>
        <w:t>orderProduct</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i/>
          <w:iCs/>
          <w:color w:val="82AAFF"/>
          <w:sz w:val="18"/>
          <w:szCs w:val="18"/>
          <w:lang w:val="en-US"/>
        </w:rPr>
        <w:t>belongsTo</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order</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EEFFFF"/>
          <w:sz w:val="18"/>
          <w:szCs w:val="18"/>
          <w:lang w:val="en-US"/>
        </w:rPr>
        <w:t>foreignKey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'Order_ID_FK'</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targetKey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'Order_ID'</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EEFFFF"/>
          <w:sz w:val="18"/>
          <w:szCs w:val="18"/>
          <w:lang w:val="en-US"/>
        </w:rPr>
        <w:t>subProduct</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hasMany</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orderProduct</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EEFFFF"/>
          <w:sz w:val="18"/>
          <w:szCs w:val="18"/>
          <w:lang w:val="en-US"/>
        </w:rPr>
        <w:t>foreignKey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'Sub_Product_ID_FK'</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sourceKey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'Sub_Product_ID'</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onDelete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'set null'</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EEFFFF"/>
          <w:sz w:val="18"/>
          <w:szCs w:val="18"/>
          <w:lang w:val="en-US"/>
        </w:rPr>
        <w:t>orderProduct</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i/>
          <w:iCs/>
          <w:color w:val="82AAFF"/>
          <w:sz w:val="18"/>
          <w:szCs w:val="18"/>
          <w:lang w:val="en-US"/>
        </w:rPr>
        <w:t>belongsTo</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subProduct</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EEFFFF"/>
          <w:sz w:val="18"/>
          <w:szCs w:val="18"/>
          <w:lang w:val="en-US"/>
        </w:rPr>
        <w:t>foreignKey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'Sub_Product_ID_FK'</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targetKey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'Sub_Product_ID'</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616161"/>
          <w:sz w:val="18"/>
          <w:szCs w:val="18"/>
          <w:lang w:val="en-US"/>
        </w:rPr>
        <w:br/>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sync</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2AAFF"/>
          <w:sz w:val="18"/>
          <w:szCs w:val="18"/>
          <w:lang w:val="en-US"/>
        </w:rPr>
        <w:t>then</w:t>
      </w:r>
      <w:r w:rsidRPr="00AB747E">
        <w:rPr>
          <w:rFonts w:ascii="Consolas" w:eastAsia="Times New Roman" w:hAnsi="Consolas" w:cs="Courier New"/>
          <w:color w:val="89DDFF"/>
          <w:sz w:val="18"/>
          <w:szCs w:val="18"/>
          <w:lang w:val="en-US"/>
        </w:rPr>
        <w:t>(() =&gt; {</w:t>
      </w:r>
      <w:r w:rsidRPr="00AB747E">
        <w:rPr>
          <w:rFonts w:ascii="Consolas" w:eastAsia="Times New Roman" w:hAnsi="Consolas" w:cs="Courier New"/>
          <w:color w:val="89DDFF"/>
          <w:sz w:val="18"/>
          <w:szCs w:val="18"/>
          <w:lang w:val="en-US"/>
        </w:rPr>
        <w:br/>
        <w:t xml:space="preserve">   </w:t>
      </w:r>
      <w:r w:rsidRPr="00AB747E">
        <w:rPr>
          <w:rFonts w:ascii="Consolas" w:eastAsia="Times New Roman" w:hAnsi="Consolas" w:cs="Courier New"/>
          <w:color w:val="FFCB6B"/>
          <w:sz w:val="18"/>
          <w:szCs w:val="18"/>
          <w:lang w:val="en-US"/>
        </w:rPr>
        <w:t>console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2AAFF"/>
          <w:sz w:val="18"/>
          <w:szCs w:val="18"/>
          <w:lang w:val="en-US"/>
        </w:rPr>
        <w:t>log</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C3E88D"/>
          <w:sz w:val="18"/>
          <w:szCs w:val="18"/>
          <w:lang w:val="en-US"/>
        </w:rPr>
        <w:t>'Database and tables created!'</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B72456">
        <w:rPr>
          <w:rFonts w:ascii="Consolas" w:eastAsia="Times New Roman" w:hAnsi="Consolas" w:cs="Courier New"/>
          <w:color w:val="89DDFF"/>
          <w:sz w:val="18"/>
          <w:szCs w:val="18"/>
          <w:lang w:val="en-US"/>
        </w:rPr>
        <w:t>});</w:t>
      </w:r>
    </w:p>
    <w:p w14:paraId="707FAA8C" w14:textId="3961304C" w:rsidR="00AB747E" w:rsidRDefault="00AB747E" w:rsidP="00AB747E">
      <w:pPr>
        <w:pStyle w:val="11"/>
      </w:pPr>
      <w:r>
        <w:t xml:space="preserve">У файлі </w:t>
      </w:r>
      <w:r>
        <w:rPr>
          <w:lang w:val="en-US"/>
        </w:rPr>
        <w:t>sequelize</w:t>
      </w:r>
      <w:r w:rsidRPr="00B72456">
        <w:rPr>
          <w:lang w:val="en-US"/>
        </w:rPr>
        <w:t>.</w:t>
      </w:r>
      <w:r>
        <w:rPr>
          <w:lang w:val="en-US"/>
        </w:rPr>
        <w:t>js</w:t>
      </w:r>
      <w:r w:rsidRPr="00B72456">
        <w:rPr>
          <w:lang w:val="en-US"/>
        </w:rPr>
        <w:t xml:space="preserve"> </w:t>
      </w:r>
      <w:r>
        <w:t xml:space="preserve">відбувається підключення пакунку </w:t>
      </w:r>
      <w:r>
        <w:rPr>
          <w:lang w:val="en-US"/>
        </w:rPr>
        <w:t>sequelize</w:t>
      </w:r>
      <w:r w:rsidRPr="00B72456">
        <w:rPr>
          <w:lang w:val="en-US"/>
        </w:rPr>
        <w:t xml:space="preserve">, </w:t>
      </w:r>
      <w:r>
        <w:t xml:space="preserve">тобто </w:t>
      </w:r>
      <w:r>
        <w:rPr>
          <w:lang w:val="en-US"/>
        </w:rPr>
        <w:t>ORM</w:t>
      </w:r>
      <w:r>
        <w:t xml:space="preserve">, яка є досить популярною серед розробників на платформі </w:t>
      </w:r>
      <w:r>
        <w:rPr>
          <w:lang w:val="en-US"/>
        </w:rPr>
        <w:t>Node</w:t>
      </w:r>
      <w:r w:rsidRPr="00B72456">
        <w:rPr>
          <w:lang w:val="en-US"/>
        </w:rPr>
        <w:t>.</w:t>
      </w:r>
      <w:r>
        <w:rPr>
          <w:lang w:val="en-US"/>
        </w:rPr>
        <w:t>JS</w:t>
      </w:r>
      <w:r>
        <w:t xml:space="preserve">. Цей файл </w:t>
      </w:r>
      <w:r>
        <w:lastRenderedPageBreak/>
        <w:t xml:space="preserve">викликатиметься у всіх місцях, де буде необхідним працювати з сутностями бази даних. В свою чергу файл </w:t>
      </w:r>
      <w:r>
        <w:rPr>
          <w:lang w:val="en-US"/>
        </w:rPr>
        <w:t>databasesequelize</w:t>
      </w:r>
      <w:r w:rsidRPr="00AB747E">
        <w:t xml:space="preserve"> </w:t>
      </w:r>
      <w:r>
        <w:t xml:space="preserve">підключається у головному файлі всього серверу </w:t>
      </w:r>
      <w:r>
        <w:rPr>
          <w:lang w:val="en-US"/>
        </w:rPr>
        <w:t>app</w:t>
      </w:r>
      <w:r w:rsidRPr="00AB747E">
        <w:t>.</w:t>
      </w:r>
      <w:r>
        <w:rPr>
          <w:lang w:val="en-US"/>
        </w:rPr>
        <w:t>js</w:t>
      </w:r>
      <w:r w:rsidRPr="00AB747E">
        <w:t xml:space="preserve"> </w:t>
      </w:r>
      <w:r>
        <w:t>при його запуску, що дозволяє відразу створити таблиці, якщо вони відсутні, та створити необхідні зв’язки між ними.</w:t>
      </w:r>
    </w:p>
    <w:p w14:paraId="6086AA86" w14:textId="0D791059" w:rsidR="00AB747E" w:rsidRDefault="000A4B56" w:rsidP="00AB747E">
      <w:pPr>
        <w:pStyle w:val="11"/>
      </w:pPr>
      <w:r>
        <w:t xml:space="preserve">Останнім допоміжним файлом є </w:t>
      </w:r>
      <w:r>
        <w:rPr>
          <w:lang w:val="en-US"/>
        </w:rPr>
        <w:t>passport</w:t>
      </w:r>
      <w:r w:rsidRPr="000A4B56">
        <w:t>.</w:t>
      </w:r>
      <w:r>
        <w:rPr>
          <w:lang w:val="en-US"/>
        </w:rPr>
        <w:t>js</w:t>
      </w:r>
      <w:r w:rsidRPr="000A4B56">
        <w:t xml:space="preserve">, </w:t>
      </w:r>
      <w:r>
        <w:t xml:space="preserve">який налаштовує пакунок </w:t>
      </w:r>
      <w:r>
        <w:rPr>
          <w:lang w:val="en-US"/>
        </w:rPr>
        <w:t>passport</w:t>
      </w:r>
      <w:r w:rsidRPr="000A4B56">
        <w:t xml:space="preserve">, </w:t>
      </w:r>
      <w:r>
        <w:t xml:space="preserve">головна задача якого спростити розробнику вхід користувачів у свої акаунти. </w:t>
      </w:r>
    </w:p>
    <w:p w14:paraId="7874EEC9" w14:textId="55F4D019" w:rsidR="000A4B56" w:rsidRDefault="000A4B56" w:rsidP="00AB747E">
      <w:pPr>
        <w:pStyle w:val="11"/>
        <w:rPr>
          <w:lang w:val="en-US"/>
        </w:rPr>
      </w:pPr>
      <w:r>
        <w:t xml:space="preserve">Лістинг </w:t>
      </w:r>
      <w:r>
        <w:rPr>
          <w:lang w:val="en-US"/>
        </w:rPr>
        <w:t>passport.js:</w:t>
      </w:r>
    </w:p>
    <w:p w14:paraId="2621CDCE" w14:textId="79F6DF4C" w:rsidR="000A4B56" w:rsidRPr="000A4B56" w:rsidRDefault="000A4B56" w:rsidP="000A4B56">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0A4B56">
        <w:rPr>
          <w:rFonts w:ascii="Consolas" w:eastAsia="Times New Roman" w:hAnsi="Consolas" w:cs="Courier New"/>
          <w:i/>
          <w:iCs/>
          <w:color w:val="C792EA"/>
          <w:sz w:val="18"/>
          <w:szCs w:val="18"/>
          <w:lang w:val="en-US"/>
        </w:rPr>
        <w:t xml:space="preserve">function </w:t>
      </w:r>
      <w:r w:rsidRPr="000A4B56">
        <w:rPr>
          <w:rFonts w:ascii="Consolas" w:eastAsia="Times New Roman" w:hAnsi="Consolas" w:cs="Courier New"/>
          <w:color w:val="82AAFF"/>
          <w:sz w:val="18"/>
          <w:szCs w:val="18"/>
          <w:lang w:val="en-US"/>
        </w:rPr>
        <w:t>UserInfo</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userId</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userType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FF5370"/>
          <w:sz w:val="18"/>
          <w:szCs w:val="18"/>
          <w:lang w:val="en-US"/>
        </w:rPr>
        <w:t>this</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 xml:space="preserve">userId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userId</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FF5370"/>
          <w:sz w:val="18"/>
          <w:szCs w:val="18"/>
          <w:lang w:val="en-US"/>
        </w:rPr>
        <w:t>this</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 xml:space="preserve">userType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userType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w:t>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i/>
          <w:iCs/>
          <w:color w:val="C792EA"/>
          <w:sz w:val="18"/>
          <w:szCs w:val="18"/>
          <w:lang w:val="en-US"/>
        </w:rPr>
        <w:t xml:space="preserve">const </w:t>
      </w:r>
      <w:r w:rsidRPr="000A4B56">
        <w:rPr>
          <w:rFonts w:ascii="Consolas" w:eastAsia="Times New Roman" w:hAnsi="Consolas" w:cs="Courier New"/>
          <w:color w:val="EEFFFF"/>
          <w:sz w:val="18"/>
          <w:szCs w:val="18"/>
          <w:lang w:val="en-US"/>
        </w:rPr>
        <w:t xml:space="preserve">passport </w:t>
      </w:r>
      <w:r w:rsidRPr="000A4B56">
        <w:rPr>
          <w:rFonts w:ascii="Consolas" w:eastAsia="Times New Roman" w:hAnsi="Consolas" w:cs="Courier New"/>
          <w:color w:val="89DDFF"/>
          <w:sz w:val="18"/>
          <w:szCs w:val="18"/>
          <w:lang w:val="en-US"/>
        </w:rPr>
        <w:t>= require(</w:t>
      </w:r>
      <w:r w:rsidRPr="000A4B56">
        <w:rPr>
          <w:rFonts w:ascii="Consolas" w:eastAsia="Times New Roman" w:hAnsi="Consolas" w:cs="Courier New"/>
          <w:color w:val="C3E88D"/>
          <w:sz w:val="18"/>
          <w:szCs w:val="18"/>
          <w:lang w:val="en-US"/>
        </w:rPr>
        <w:t>'passport'</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i/>
          <w:iCs/>
          <w:color w:val="C792EA"/>
          <w:sz w:val="18"/>
          <w:szCs w:val="18"/>
          <w:lang w:val="en-US"/>
        </w:rPr>
        <w:t xml:space="preserve">const </w:t>
      </w:r>
      <w:r w:rsidRPr="000A4B56">
        <w:rPr>
          <w:rFonts w:ascii="Consolas" w:eastAsia="Times New Roman" w:hAnsi="Consolas" w:cs="Courier New"/>
          <w:color w:val="EEFFFF"/>
          <w:sz w:val="18"/>
          <w:szCs w:val="18"/>
          <w:lang w:val="en-US"/>
        </w:rPr>
        <w:t xml:space="preserve">LocalStrategy </w:t>
      </w:r>
      <w:r w:rsidRPr="000A4B56">
        <w:rPr>
          <w:rFonts w:ascii="Consolas" w:eastAsia="Times New Roman" w:hAnsi="Consolas" w:cs="Courier New"/>
          <w:color w:val="89DDFF"/>
          <w:sz w:val="18"/>
          <w:szCs w:val="18"/>
          <w:lang w:val="en-US"/>
        </w:rPr>
        <w:t>= require(</w:t>
      </w:r>
      <w:r w:rsidRPr="000A4B56">
        <w:rPr>
          <w:rFonts w:ascii="Consolas" w:eastAsia="Times New Roman" w:hAnsi="Consolas" w:cs="Courier New"/>
          <w:color w:val="C3E88D"/>
          <w:sz w:val="18"/>
          <w:szCs w:val="18"/>
          <w:lang w:val="en-US"/>
        </w:rPr>
        <w:t>'passport-local'</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Strategy</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i/>
          <w:iCs/>
          <w:color w:val="C792EA"/>
          <w:sz w:val="18"/>
          <w:szCs w:val="18"/>
          <w:lang w:val="en-US"/>
        </w:rPr>
        <w:t xml:space="preserve">const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EEFFFF"/>
          <w:sz w:val="18"/>
          <w:szCs w:val="18"/>
          <w:lang w:val="en-US"/>
        </w:rPr>
        <w:t>sequelize</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EEFFFF"/>
          <w:sz w:val="18"/>
          <w:szCs w:val="18"/>
          <w:lang w:val="en-US"/>
        </w:rPr>
        <w:t xml:space="preserve">Sequelize </w:t>
      </w:r>
      <w:r w:rsidRPr="000A4B56">
        <w:rPr>
          <w:rFonts w:ascii="Consolas" w:eastAsia="Times New Roman" w:hAnsi="Consolas" w:cs="Courier New"/>
          <w:color w:val="89DDFF"/>
          <w:sz w:val="18"/>
          <w:szCs w:val="18"/>
          <w:lang w:val="en-US"/>
        </w:rPr>
        <w:t>} = require(</w:t>
      </w:r>
      <w:r w:rsidRPr="000A4B56">
        <w:rPr>
          <w:rFonts w:ascii="Consolas" w:eastAsia="Times New Roman" w:hAnsi="Consolas" w:cs="Courier New"/>
          <w:color w:val="C3E88D"/>
          <w:sz w:val="18"/>
          <w:szCs w:val="18"/>
          <w:lang w:val="en-US"/>
        </w:rPr>
        <w:t>'../models/sequelize'</w:t>
      </w:r>
      <w:r w:rsidRPr="000A4B56">
        <w:rPr>
          <w:rFonts w:ascii="Consolas" w:eastAsia="Times New Roman" w:hAnsi="Consolas" w:cs="Courier New"/>
          <w:color w:val="89DDFF"/>
          <w:sz w:val="18"/>
          <w:szCs w:val="18"/>
          <w:lang w:val="en-US"/>
        </w:rPr>
        <w:t>)</w:t>
      </w:r>
      <w:proofErr w:type="gramStart"/>
      <w:r w:rsidRPr="000A4B56">
        <w:rPr>
          <w:rFonts w:ascii="Consolas" w:eastAsia="Times New Roman" w:hAnsi="Consolas" w:cs="Courier New"/>
          <w:color w:val="89DDFF"/>
          <w:sz w:val="18"/>
          <w:szCs w:val="18"/>
          <w:lang w:val="en-US"/>
        </w:rPr>
        <w:t>;</w:t>
      </w:r>
      <w:proofErr w:type="gramEnd"/>
      <w:r w:rsidRPr="000A4B56">
        <w:rPr>
          <w:rFonts w:ascii="Consolas" w:eastAsia="Times New Roman" w:hAnsi="Consolas" w:cs="Courier New"/>
          <w:color w:val="89DDFF"/>
          <w:sz w:val="18"/>
          <w:szCs w:val="18"/>
          <w:lang w:val="en-US"/>
        </w:rPr>
        <w:br/>
      </w:r>
      <w:r w:rsidRPr="000A4B56">
        <w:rPr>
          <w:rFonts w:ascii="Consolas" w:eastAsia="Times New Roman" w:hAnsi="Consolas" w:cs="Courier New"/>
          <w:i/>
          <w:iCs/>
          <w:color w:val="C792EA"/>
          <w:sz w:val="18"/>
          <w:szCs w:val="18"/>
          <w:lang w:val="en-US"/>
        </w:rPr>
        <w:t xml:space="preserve">const </w:t>
      </w:r>
      <w:r w:rsidRPr="000A4B56">
        <w:rPr>
          <w:rFonts w:ascii="Consolas" w:eastAsia="Times New Roman" w:hAnsi="Consolas" w:cs="Courier New"/>
          <w:color w:val="EEFFFF"/>
          <w:sz w:val="18"/>
          <w:szCs w:val="18"/>
          <w:lang w:val="en-US"/>
        </w:rPr>
        <w:t xml:space="preserve">Admin </w:t>
      </w:r>
      <w:r w:rsidRPr="000A4B56">
        <w:rPr>
          <w:rFonts w:ascii="Consolas" w:eastAsia="Times New Roman" w:hAnsi="Consolas" w:cs="Courier New"/>
          <w:color w:val="89DDFF"/>
          <w:sz w:val="18"/>
          <w:szCs w:val="18"/>
          <w:lang w:val="en-US"/>
        </w:rPr>
        <w:t>= require(</w:t>
      </w:r>
      <w:r w:rsidRPr="000A4B56">
        <w:rPr>
          <w:rFonts w:ascii="Consolas" w:eastAsia="Times New Roman" w:hAnsi="Consolas" w:cs="Courier New"/>
          <w:color w:val="C3E88D"/>
          <w:sz w:val="18"/>
          <w:szCs w:val="18"/>
          <w:lang w:val="en-US"/>
        </w:rPr>
        <w:t>'../models/admin/admin'</w:t>
      </w:r>
      <w:proofErr w:type="gramStart"/>
      <w:r w:rsidRPr="000A4B56">
        <w:rPr>
          <w:rFonts w:ascii="Consolas" w:eastAsia="Times New Roman" w:hAnsi="Consolas" w:cs="Courier New"/>
          <w:color w:val="89DDFF"/>
          <w:sz w:val="18"/>
          <w:szCs w:val="18"/>
          <w:lang w:val="en-US"/>
        </w:rPr>
        <w:t>)(</w:t>
      </w:r>
      <w:proofErr w:type="gramEnd"/>
      <w:r w:rsidRPr="000A4B56">
        <w:rPr>
          <w:rFonts w:ascii="Consolas" w:eastAsia="Times New Roman" w:hAnsi="Consolas" w:cs="Courier New"/>
          <w:color w:val="EEFFFF"/>
          <w:sz w:val="18"/>
          <w:szCs w:val="18"/>
          <w:lang w:val="en-US"/>
        </w:rPr>
        <w:t>Sequelize</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EEFFFF"/>
          <w:sz w:val="18"/>
          <w:szCs w:val="18"/>
          <w:lang w:val="en-US"/>
        </w:rPr>
        <w:t>sequelize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i/>
          <w:iCs/>
          <w:color w:val="C792EA"/>
          <w:sz w:val="18"/>
          <w:szCs w:val="18"/>
          <w:lang w:val="en-US"/>
        </w:rPr>
        <w:t xml:space="preserve">const </w:t>
      </w:r>
      <w:r w:rsidRPr="000A4B56">
        <w:rPr>
          <w:rFonts w:ascii="Consolas" w:eastAsia="Times New Roman" w:hAnsi="Consolas" w:cs="Courier New"/>
          <w:color w:val="EEFFFF"/>
          <w:sz w:val="18"/>
          <w:szCs w:val="18"/>
          <w:lang w:val="en-US"/>
        </w:rPr>
        <w:t xml:space="preserve">User </w:t>
      </w:r>
      <w:r w:rsidRPr="000A4B56">
        <w:rPr>
          <w:rFonts w:ascii="Consolas" w:eastAsia="Times New Roman" w:hAnsi="Consolas" w:cs="Courier New"/>
          <w:color w:val="89DDFF"/>
          <w:sz w:val="18"/>
          <w:szCs w:val="18"/>
          <w:lang w:val="en-US"/>
        </w:rPr>
        <w:t>= require(</w:t>
      </w:r>
      <w:r w:rsidRPr="000A4B56">
        <w:rPr>
          <w:rFonts w:ascii="Consolas" w:eastAsia="Times New Roman" w:hAnsi="Consolas" w:cs="Courier New"/>
          <w:color w:val="C3E88D"/>
          <w:sz w:val="18"/>
          <w:szCs w:val="18"/>
          <w:lang w:val="en-US"/>
        </w:rPr>
        <w:t>'../models/user/user'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Sequelize</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EEFFFF"/>
          <w:sz w:val="18"/>
          <w:szCs w:val="18"/>
          <w:lang w:val="en-US"/>
        </w:rPr>
        <w:t>sequelize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color w:val="EEFFFF"/>
          <w:sz w:val="18"/>
          <w:szCs w:val="18"/>
          <w:lang w:val="en-US"/>
        </w:rPr>
        <w:t>passport</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serializeUser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C792EA"/>
          <w:sz w:val="18"/>
          <w:szCs w:val="18"/>
          <w:lang w:val="en-US"/>
        </w:rPr>
        <w:t>function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someUser</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let </w:t>
      </w:r>
      <w:r w:rsidRPr="000A4B56">
        <w:rPr>
          <w:rFonts w:ascii="Consolas" w:eastAsia="Times New Roman" w:hAnsi="Consolas" w:cs="Courier New"/>
          <w:color w:val="EEFFFF"/>
          <w:sz w:val="18"/>
          <w:szCs w:val="18"/>
          <w:lang w:val="en-US"/>
        </w:rPr>
        <w:t xml:space="preserve">userType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let </w:t>
      </w:r>
      <w:r w:rsidRPr="000A4B56">
        <w:rPr>
          <w:rFonts w:ascii="Consolas" w:eastAsia="Times New Roman" w:hAnsi="Consolas" w:cs="Courier New"/>
          <w:color w:val="EEFFFF"/>
          <w:sz w:val="18"/>
          <w:szCs w:val="18"/>
          <w:lang w:val="en-US"/>
        </w:rPr>
        <w:t>userId</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let </w:t>
      </w:r>
      <w:r w:rsidRPr="000A4B56">
        <w:rPr>
          <w:rFonts w:ascii="Consolas" w:eastAsia="Times New Roman" w:hAnsi="Consolas" w:cs="Courier New"/>
          <w:color w:val="EEFFFF"/>
          <w:sz w:val="18"/>
          <w:szCs w:val="18"/>
          <w:lang w:val="en-US"/>
        </w:rPr>
        <w:t xml:space="preserve">userPrototype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EEFFFF"/>
          <w:sz w:val="18"/>
          <w:szCs w:val="18"/>
          <w:lang w:val="en-US"/>
        </w:rPr>
        <w:t>Object</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getPrototypeOf</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someUser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if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 xml:space="preserve">userPrototype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EEFFFF"/>
          <w:sz w:val="18"/>
          <w:szCs w:val="18"/>
          <w:lang w:val="en-US"/>
        </w:rPr>
        <w:t>Admin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prototype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 xml:space="preserve">userType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'admin'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 xml:space="preserve">userId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someUser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Admin_ID</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else if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 xml:space="preserve">userPrototype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EEFFFF"/>
          <w:sz w:val="18"/>
          <w:szCs w:val="18"/>
          <w:lang w:val="en-US"/>
        </w:rPr>
        <w:t>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prototype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 xml:space="preserve">userType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 xml:space="preserve">userId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someUser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User_ID</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let </w:t>
      </w:r>
      <w:r w:rsidRPr="000A4B56">
        <w:rPr>
          <w:rFonts w:ascii="Consolas" w:eastAsia="Times New Roman" w:hAnsi="Consolas" w:cs="Courier New"/>
          <w:color w:val="EEFFFF"/>
          <w:sz w:val="18"/>
          <w:szCs w:val="18"/>
          <w:lang w:val="en-US"/>
        </w:rPr>
        <w:t xml:space="preserve">userInfo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i/>
          <w:iCs/>
          <w:color w:val="C792EA"/>
          <w:sz w:val="18"/>
          <w:szCs w:val="18"/>
          <w:lang w:val="en-US"/>
        </w:rPr>
        <w:t xml:space="preserve">new </w:t>
      </w:r>
      <w:r w:rsidRPr="000A4B56">
        <w:rPr>
          <w:rFonts w:ascii="Consolas" w:eastAsia="Times New Roman" w:hAnsi="Consolas" w:cs="Courier New"/>
          <w:color w:val="82AAFF"/>
          <w:sz w:val="18"/>
          <w:szCs w:val="18"/>
          <w:lang w:val="en-US"/>
        </w:rPr>
        <w:t>UserInfo</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userId</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EEFFFF"/>
          <w:sz w:val="18"/>
          <w:szCs w:val="18"/>
          <w:lang w:val="en-US"/>
        </w:rPr>
        <w:t>userType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F78C6C"/>
          <w:sz w:val="18"/>
          <w:szCs w:val="18"/>
          <w:lang w:val="en-US"/>
        </w:rPr>
        <w:t>null</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EEFFFF"/>
          <w:sz w:val="18"/>
          <w:szCs w:val="18"/>
          <w:lang w:val="en-US"/>
        </w:rPr>
        <w:t>userInfo</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w:t>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color w:val="EEFFFF"/>
          <w:sz w:val="18"/>
          <w:szCs w:val="18"/>
          <w:lang w:val="en-US"/>
        </w:rPr>
        <w:t>passport</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deserializeUser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C792EA"/>
          <w:sz w:val="18"/>
          <w:szCs w:val="18"/>
          <w:lang w:val="en-US"/>
        </w:rPr>
        <w:t xml:space="preserve">function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UserInfo</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if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UserInfo</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 xml:space="preserve">userType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'admin'</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Admin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82AAFF"/>
          <w:sz w:val="18"/>
          <w:szCs w:val="18"/>
          <w:lang w:val="en-US"/>
        </w:rPr>
        <w:t>findByPk</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UserInfo</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userId</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then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 xml:space="preserve">admin </w:t>
      </w:r>
      <w:r w:rsidRPr="000A4B56">
        <w:rPr>
          <w:rFonts w:ascii="Consolas" w:eastAsia="Times New Roman" w:hAnsi="Consolas" w:cs="Courier New"/>
          <w:color w:val="89DDFF"/>
          <w:sz w:val="18"/>
          <w:szCs w:val="18"/>
          <w:lang w:val="en-US"/>
        </w:rPr>
        <w:t>=&gt;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if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admin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F78C6C"/>
          <w:sz w:val="18"/>
          <w:szCs w:val="18"/>
          <w:lang w:val="en-US"/>
        </w:rPr>
        <w:t>null</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admin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else if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UserInfo</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 xml:space="preserve">userType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'user'</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82AAFF"/>
          <w:sz w:val="18"/>
          <w:szCs w:val="18"/>
          <w:lang w:val="en-US"/>
        </w:rPr>
        <w:t>findByPk</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UserInfo</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userId</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then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 xml:space="preserve">user </w:t>
      </w:r>
      <w:r w:rsidRPr="000A4B56">
        <w:rPr>
          <w:rFonts w:ascii="Consolas" w:eastAsia="Times New Roman" w:hAnsi="Consolas" w:cs="Courier New"/>
          <w:color w:val="89DDFF"/>
          <w:sz w:val="18"/>
          <w:szCs w:val="18"/>
          <w:lang w:val="en-US"/>
        </w:rPr>
        <w:t>=&gt;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if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F78C6C"/>
          <w:sz w:val="18"/>
          <w:szCs w:val="18"/>
          <w:lang w:val="en-US"/>
        </w:rPr>
        <w:t>null</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89DDFF"/>
          <w:sz w:val="18"/>
          <w:szCs w:val="18"/>
          <w:lang w:val="en-US"/>
        </w:rPr>
        <w:br/>
        <w:t>});</w:t>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color w:val="EEFFFF"/>
          <w:sz w:val="18"/>
          <w:szCs w:val="18"/>
          <w:lang w:val="en-US"/>
        </w:rPr>
        <w:t>passport</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use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C3E88D"/>
          <w:sz w:val="18"/>
          <w:szCs w:val="18"/>
          <w:lang w:val="en-US"/>
        </w:rPr>
        <w:t>'local.admin'</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i/>
          <w:iCs/>
          <w:color w:val="C792EA"/>
          <w:sz w:val="18"/>
          <w:szCs w:val="18"/>
          <w:lang w:val="en-US"/>
        </w:rPr>
        <w:t xml:space="preserve">new </w:t>
      </w:r>
      <w:r w:rsidRPr="000A4B56">
        <w:rPr>
          <w:rFonts w:ascii="Consolas" w:eastAsia="Times New Roman" w:hAnsi="Consolas" w:cs="Courier New"/>
          <w:color w:val="EEFFFF"/>
          <w:sz w:val="18"/>
          <w:szCs w:val="18"/>
          <w:lang w:val="en-US"/>
        </w:rPr>
        <w:t>LocalStrategy</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usernameField</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'Login'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passwordField</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'Password'</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passReqToCallback</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i/>
          <w:iCs/>
          <w:color w:val="C792EA"/>
          <w:sz w:val="18"/>
          <w:szCs w:val="18"/>
          <w:lang w:val="en-US"/>
        </w:rPr>
        <w:t>true</w:t>
      </w:r>
      <w:r w:rsidRPr="000A4B56">
        <w:rPr>
          <w:rFonts w:ascii="Consolas" w:eastAsia="Times New Roman" w:hAnsi="Consolas" w:cs="Courier New"/>
          <w:i/>
          <w:iCs/>
          <w:color w:val="C792EA"/>
          <w:sz w:val="18"/>
          <w:szCs w:val="18"/>
          <w:lang w:val="en-US"/>
        </w:rPr>
        <w:br/>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i/>
          <w:iCs/>
          <w:color w:val="C792EA"/>
          <w:sz w:val="18"/>
          <w:szCs w:val="18"/>
          <w:lang w:val="en-US"/>
        </w:rPr>
        <w:t>function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req</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Login</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Password</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Admin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82AAFF"/>
          <w:sz w:val="18"/>
          <w:szCs w:val="18"/>
          <w:lang w:val="en-US"/>
        </w:rPr>
        <w:t>findOne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where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EEFFFF"/>
          <w:sz w:val="18"/>
          <w:szCs w:val="18"/>
          <w:lang w:val="en-US"/>
        </w:rPr>
        <w:t>Login</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Login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then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 xml:space="preserve">admin </w:t>
      </w:r>
      <w:r w:rsidRPr="000A4B56">
        <w:rPr>
          <w:rFonts w:ascii="Consolas" w:eastAsia="Times New Roman" w:hAnsi="Consolas" w:cs="Courier New"/>
          <w:color w:val="89DDFF"/>
          <w:sz w:val="18"/>
          <w:szCs w:val="18"/>
          <w:lang w:val="en-US"/>
        </w:rPr>
        <w:t>=&gt;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if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admin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color w:val="89DDFF"/>
          <w:sz w:val="18"/>
          <w:szCs w:val="18"/>
          <w:lang w:val="en-US"/>
        </w:rPr>
        <w:lastRenderedPageBreak/>
        <w:t xml:space="preserve">            </w:t>
      </w:r>
      <w:r w:rsidRPr="000A4B56">
        <w:rPr>
          <w:rFonts w:ascii="Consolas" w:eastAsia="Times New Roman" w:hAnsi="Consolas" w:cs="Courier New"/>
          <w:i/>
          <w:iCs/>
          <w:color w:val="C792EA"/>
          <w:sz w:val="18"/>
          <w:szCs w:val="18"/>
          <w:lang w:val="en-US"/>
        </w:rPr>
        <w:t xml:space="preserve">return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F78C6C"/>
          <w:sz w:val="18"/>
          <w:szCs w:val="18"/>
          <w:lang w:val="en-US"/>
        </w:rPr>
        <w:t>null</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i/>
          <w:iCs/>
          <w:color w:val="C792EA"/>
          <w:sz w:val="18"/>
          <w:szCs w:val="18"/>
          <w:lang w:val="en-US"/>
        </w:rPr>
        <w:t>false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EEFFFF"/>
          <w:sz w:val="18"/>
          <w:szCs w:val="18"/>
          <w:lang w:val="en-US"/>
        </w:rPr>
        <w:t>message</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'No such login'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if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admin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validatePassword</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Password</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FFCB6B"/>
          <w:sz w:val="18"/>
          <w:szCs w:val="18"/>
          <w:lang w:val="en-US"/>
        </w:rPr>
        <w:t>console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log</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C3E88D"/>
          <w:sz w:val="18"/>
          <w:szCs w:val="18"/>
          <w:lang w:val="en-US"/>
        </w:rPr>
        <w:t>'Password doesn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C3E88D"/>
          <w:sz w:val="18"/>
          <w:szCs w:val="18"/>
          <w:lang w:val="en-US"/>
        </w:rPr>
        <w:t>t match'</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return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F78C6C"/>
          <w:sz w:val="18"/>
          <w:szCs w:val="18"/>
          <w:lang w:val="en-US"/>
        </w:rPr>
        <w:t>null</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i/>
          <w:iCs/>
          <w:color w:val="C792EA"/>
          <w:sz w:val="18"/>
          <w:szCs w:val="18"/>
          <w:lang w:val="en-US"/>
        </w:rPr>
        <w:t>false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EEFFFF"/>
          <w:sz w:val="18"/>
          <w:szCs w:val="18"/>
          <w:lang w:val="en-US"/>
        </w:rPr>
        <w:t>message</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'Password doesn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C3E88D"/>
          <w:sz w:val="18"/>
          <w:szCs w:val="18"/>
          <w:lang w:val="en-US"/>
        </w:rPr>
        <w:t>t match'</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else</w:t>
      </w:r>
      <w:r w:rsidRPr="000A4B56">
        <w:rPr>
          <w:rFonts w:ascii="Consolas" w:eastAsia="Times New Roman" w:hAnsi="Consolas" w:cs="Courier New"/>
          <w:i/>
          <w:iCs/>
          <w:color w:val="C792EA"/>
          <w:sz w:val="18"/>
          <w:szCs w:val="18"/>
          <w:lang w:val="en-US"/>
        </w:rPr>
        <w:br/>
        <w:t xml:space="preserve">            return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F78C6C"/>
          <w:sz w:val="18"/>
          <w:szCs w:val="18"/>
          <w:lang w:val="en-US"/>
        </w:rPr>
        <w:t>null</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admin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89DDFF"/>
          <w:sz w:val="18"/>
          <w:szCs w:val="18"/>
          <w:lang w:val="en-US"/>
        </w:rPr>
        <w:br/>
        <w:t>}));</w:t>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color w:val="EEFFFF"/>
          <w:sz w:val="18"/>
          <w:szCs w:val="18"/>
          <w:lang w:val="en-US"/>
        </w:rPr>
        <w:t>passport</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use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C3E88D"/>
          <w:sz w:val="18"/>
          <w:szCs w:val="18"/>
          <w:lang w:val="en-US"/>
        </w:rPr>
        <w:t>'local.user'</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i/>
          <w:iCs/>
          <w:color w:val="C792EA"/>
          <w:sz w:val="18"/>
          <w:szCs w:val="18"/>
          <w:lang w:val="en-US"/>
        </w:rPr>
        <w:t xml:space="preserve">new </w:t>
      </w:r>
      <w:r w:rsidRPr="000A4B56">
        <w:rPr>
          <w:rFonts w:ascii="Consolas" w:eastAsia="Times New Roman" w:hAnsi="Consolas" w:cs="Courier New"/>
          <w:color w:val="EEFFFF"/>
          <w:sz w:val="18"/>
          <w:szCs w:val="18"/>
          <w:lang w:val="en-US"/>
        </w:rPr>
        <w:t>LocalStrategy</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usernameField</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'email'</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passwordField</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'password'</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passReqToCallback</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i/>
          <w:iCs/>
          <w:color w:val="C792EA"/>
          <w:sz w:val="18"/>
          <w:szCs w:val="18"/>
          <w:lang w:val="en-US"/>
        </w:rPr>
        <w:t>true</w:t>
      </w:r>
      <w:r w:rsidRPr="000A4B56">
        <w:rPr>
          <w:rFonts w:ascii="Consolas" w:eastAsia="Times New Roman" w:hAnsi="Consolas" w:cs="Courier New"/>
          <w:i/>
          <w:iCs/>
          <w:color w:val="C792EA"/>
          <w:sz w:val="18"/>
          <w:szCs w:val="18"/>
          <w:lang w:val="en-US"/>
        </w:rPr>
        <w:br/>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i/>
          <w:iCs/>
          <w:color w:val="C792EA"/>
          <w:sz w:val="18"/>
          <w:szCs w:val="18"/>
          <w:lang w:val="en-US"/>
        </w:rPr>
        <w:t xml:space="preserve">function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req</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email</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password</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82AAFF"/>
          <w:sz w:val="18"/>
          <w:szCs w:val="18"/>
          <w:lang w:val="en-US"/>
        </w:rPr>
        <w:t>findOne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where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EEFFFF"/>
          <w:sz w:val="18"/>
          <w:szCs w:val="18"/>
          <w:lang w:val="en-US"/>
        </w:rPr>
        <w:t>Email</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email</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then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 xml:space="preserve">user </w:t>
      </w:r>
      <w:r w:rsidRPr="000A4B56">
        <w:rPr>
          <w:rFonts w:ascii="Consolas" w:eastAsia="Times New Roman" w:hAnsi="Consolas" w:cs="Courier New"/>
          <w:color w:val="89DDFF"/>
          <w:sz w:val="18"/>
          <w:szCs w:val="18"/>
          <w:lang w:val="en-US"/>
        </w:rPr>
        <w:t>=&gt;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if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return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F78C6C"/>
          <w:sz w:val="18"/>
          <w:szCs w:val="18"/>
          <w:lang w:val="en-US"/>
        </w:rPr>
        <w:t>null</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i/>
          <w:iCs/>
          <w:color w:val="C792EA"/>
          <w:sz w:val="18"/>
          <w:szCs w:val="18"/>
          <w:lang w:val="en-US"/>
        </w:rPr>
        <w:t>false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EEFFFF"/>
          <w:sz w:val="18"/>
          <w:szCs w:val="18"/>
          <w:lang w:val="en-US"/>
        </w:rPr>
        <w:t>message</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'No such email'</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if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validatePassword</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password</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FFCB6B"/>
          <w:sz w:val="18"/>
          <w:szCs w:val="18"/>
          <w:lang w:val="en-US"/>
        </w:rPr>
        <w:t>console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log</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C3E88D"/>
          <w:sz w:val="18"/>
          <w:szCs w:val="18"/>
          <w:lang w:val="en-US"/>
        </w:rPr>
        <w:t>'User password does not match'</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return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F78C6C"/>
          <w:sz w:val="18"/>
          <w:szCs w:val="18"/>
          <w:lang w:val="en-US"/>
        </w:rPr>
        <w:t>null</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i/>
          <w:iCs/>
          <w:color w:val="C792EA"/>
          <w:sz w:val="18"/>
          <w:szCs w:val="18"/>
          <w:lang w:val="en-US"/>
        </w:rPr>
        <w:t>false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EEFFFF"/>
          <w:sz w:val="18"/>
          <w:szCs w:val="18"/>
          <w:lang w:val="en-US"/>
        </w:rPr>
        <w:t>message</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'Password doesn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C3E88D"/>
          <w:sz w:val="18"/>
          <w:szCs w:val="18"/>
          <w:lang w:val="en-US"/>
        </w:rPr>
        <w:t>t match'</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else</w:t>
      </w:r>
      <w:r w:rsidRPr="000A4B56">
        <w:rPr>
          <w:rFonts w:ascii="Consolas" w:eastAsia="Times New Roman" w:hAnsi="Consolas" w:cs="Courier New"/>
          <w:i/>
          <w:iCs/>
          <w:color w:val="C792EA"/>
          <w:sz w:val="18"/>
          <w:szCs w:val="18"/>
          <w:lang w:val="en-US"/>
        </w:rPr>
        <w:br/>
        <w:t xml:space="preserve">            return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F78C6C"/>
          <w:sz w:val="18"/>
          <w:szCs w:val="18"/>
          <w:lang w:val="en-US"/>
        </w:rPr>
        <w:t>null</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89DDFF"/>
          <w:sz w:val="18"/>
          <w:szCs w:val="18"/>
          <w:lang w:val="en-US"/>
        </w:rPr>
        <w:br/>
        <w:t>}));</w:t>
      </w:r>
    </w:p>
    <w:p w14:paraId="504516D5" w14:textId="54E3EDCC" w:rsidR="00C6397A" w:rsidRPr="00C6397A" w:rsidRDefault="000A4B56" w:rsidP="00667F1D">
      <w:pPr>
        <w:pStyle w:val="11"/>
      </w:pPr>
      <w:r>
        <w:rPr>
          <w:lang w:val="en-US"/>
        </w:rPr>
        <w:t xml:space="preserve">Passport </w:t>
      </w:r>
      <w:r>
        <w:t>використовує аутентифікаційний механізм, який розробник цього пакунку називає стратегією. Їх насправді є сотні і можна знайти стратегії, де відбувається аутентифікація за допомогою, мабуть, усіх можливих сайтів або соціальних мереж. Але для цього проекту буде використовуватись власні стратегії, яку можливо створити</w:t>
      </w:r>
      <w:r w:rsidR="00FF5D03">
        <w:t xml:space="preserve"> за допомогою пакунку від цього ж розробника – </w:t>
      </w:r>
      <w:r w:rsidR="00FF5D03">
        <w:rPr>
          <w:lang w:val="en-US"/>
        </w:rPr>
        <w:t>passport</w:t>
      </w:r>
      <w:r w:rsidR="00FF5D03" w:rsidRPr="00FF5D03">
        <w:rPr>
          <w:lang w:val="ru-RU"/>
        </w:rPr>
        <w:t>-</w:t>
      </w:r>
      <w:r w:rsidR="00FF5D03">
        <w:rPr>
          <w:lang w:val="en-US"/>
        </w:rPr>
        <w:t>local</w:t>
      </w:r>
      <w:r w:rsidR="00FF5D03" w:rsidRPr="00FF5D03">
        <w:rPr>
          <w:lang w:val="ru-RU"/>
        </w:rPr>
        <w:t xml:space="preserve">. </w:t>
      </w:r>
      <w:r w:rsidR="00FF5D03">
        <w:rPr>
          <w:lang w:val="ru-RU"/>
        </w:rPr>
        <w:t>Далі</w:t>
      </w:r>
      <w:r w:rsidR="00FF5D03" w:rsidRPr="00FF5D03">
        <w:rPr>
          <w:lang w:val="ru-RU"/>
        </w:rPr>
        <w:t xml:space="preserve"> </w:t>
      </w:r>
      <w:r w:rsidR="00FF5D03">
        <w:t xml:space="preserve">процес створення стратегії стає легким, досить лише вказати назву відповідних полів з атрибуту </w:t>
      </w:r>
      <w:r w:rsidR="00FF5D03">
        <w:rPr>
          <w:lang w:val="en-US"/>
        </w:rPr>
        <w:t>name</w:t>
      </w:r>
      <w:r w:rsidR="00FF5D03" w:rsidRPr="00FF5D03">
        <w:rPr>
          <w:lang w:val="ru-RU"/>
        </w:rPr>
        <w:t xml:space="preserve"> </w:t>
      </w:r>
      <w:r w:rsidR="00FF5D03">
        <w:t xml:space="preserve">форми, яка надсилатиметься з сайту на сервер, після чого у </w:t>
      </w:r>
      <w:r w:rsidR="00FF5D03">
        <w:rPr>
          <w:lang w:val="en-US"/>
        </w:rPr>
        <w:t>callback</w:t>
      </w:r>
      <w:r w:rsidR="00FF5D03" w:rsidRPr="00FF5D03">
        <w:rPr>
          <w:lang w:val="ru-RU"/>
        </w:rPr>
        <w:t xml:space="preserve"> </w:t>
      </w:r>
      <w:r w:rsidR="00FF5D03">
        <w:t xml:space="preserve">можна валідувати передані дані та надсилати відповідь на запит. Але це не все, що потрібно пакунку </w:t>
      </w:r>
      <w:r w:rsidR="00FF5D03">
        <w:rPr>
          <w:lang w:val="en-US"/>
        </w:rPr>
        <w:t>passport</w:t>
      </w:r>
      <w:r w:rsidR="00FF5D03">
        <w:t xml:space="preserve">, адже ще необхідно створити методи для </w:t>
      </w:r>
      <w:r w:rsidR="00FF5D03">
        <w:rPr>
          <w:lang w:val="en-US"/>
        </w:rPr>
        <w:t>serializeUser</w:t>
      </w:r>
      <w:r w:rsidR="00FF5D03" w:rsidRPr="00FF5D03">
        <w:t xml:space="preserve"> </w:t>
      </w:r>
      <w:r w:rsidR="00FF5D03">
        <w:t xml:space="preserve">та </w:t>
      </w:r>
      <w:r w:rsidR="00FF5D03">
        <w:rPr>
          <w:lang w:val="en-US"/>
        </w:rPr>
        <w:t>deserializeUser</w:t>
      </w:r>
      <w:r w:rsidR="00FF5D03">
        <w:t xml:space="preserve">, що, як можна зрозуміти з назви, серіалізують та десеріалізують користувачів. Оскільки у веб-сайті використовуються два типи користувачів, було створено допоміжний клас </w:t>
      </w:r>
      <w:r w:rsidR="00FF5D03">
        <w:rPr>
          <w:lang w:val="en-US"/>
        </w:rPr>
        <w:t>UserInfo</w:t>
      </w:r>
      <w:r w:rsidR="00FF5D03" w:rsidRPr="00667F1D">
        <w:t xml:space="preserve">, </w:t>
      </w:r>
      <w:r w:rsidR="00FF5D03">
        <w:t xml:space="preserve">у якому всього два поля: </w:t>
      </w:r>
      <w:r w:rsidR="00667F1D">
        <w:rPr>
          <w:lang w:val="en-US"/>
        </w:rPr>
        <w:t>userId</w:t>
      </w:r>
      <w:r w:rsidR="00667F1D" w:rsidRPr="00667F1D">
        <w:t xml:space="preserve"> </w:t>
      </w:r>
      <w:r w:rsidR="00667F1D">
        <w:t xml:space="preserve">та </w:t>
      </w:r>
      <w:r w:rsidR="00667F1D">
        <w:rPr>
          <w:lang w:val="en-US"/>
        </w:rPr>
        <w:t>userType</w:t>
      </w:r>
      <w:r w:rsidR="00667F1D" w:rsidRPr="00667F1D">
        <w:t xml:space="preserve"> </w:t>
      </w:r>
      <w:r w:rsidR="00667F1D">
        <w:t>і саме за допомогою останнього і визначається тип користувача.</w:t>
      </w:r>
      <w:r w:rsidR="00C6397A">
        <w:t xml:space="preserve"> </w:t>
      </w:r>
    </w:p>
    <w:p w14:paraId="1F0E0171" w14:textId="0F5B06D8" w:rsidR="001166FA" w:rsidRDefault="001166FA" w:rsidP="00453A0F">
      <w:pPr>
        <w:pStyle w:val="20"/>
      </w:pPr>
      <w:bookmarkStart w:id="45" w:name="_Toc10087742"/>
      <w:bookmarkStart w:id="46" w:name="_Toc42678987"/>
      <w:r>
        <w:lastRenderedPageBreak/>
        <w:t>Розробка програмного забезпечення</w:t>
      </w:r>
      <w:bookmarkEnd w:id="46"/>
      <w:r>
        <w:t xml:space="preserve"> </w:t>
      </w:r>
    </w:p>
    <w:p w14:paraId="30553BFD" w14:textId="3A23B6D3" w:rsidR="00E9307C" w:rsidRPr="00B72456" w:rsidRDefault="00E9307C" w:rsidP="00F505A9">
      <w:pPr>
        <w:pStyle w:val="11"/>
      </w:pPr>
      <w:r>
        <w:t xml:space="preserve">В попередньому підпункті було детально розібрано </w:t>
      </w:r>
      <w:r>
        <w:rPr>
          <w:lang w:val="en-US"/>
        </w:rPr>
        <w:t>Model</w:t>
      </w:r>
      <w:r w:rsidR="0022006C">
        <w:rPr>
          <w:lang w:val="en-US"/>
        </w:rPr>
        <w:t xml:space="preserve"> </w:t>
      </w:r>
      <w:r w:rsidRPr="00E9307C">
        <w:rPr>
          <w:lang w:val="ru-RU"/>
        </w:rPr>
        <w:t>-</w:t>
      </w:r>
      <w:r w:rsidR="0022006C">
        <w:rPr>
          <w:lang w:val="en-US"/>
        </w:rPr>
        <w:t xml:space="preserve"> </w:t>
      </w:r>
      <w:r>
        <w:t xml:space="preserve">частину з патерну </w:t>
      </w:r>
      <w:r>
        <w:rPr>
          <w:lang w:val="en-US"/>
        </w:rPr>
        <w:t>MVC</w:t>
      </w:r>
      <w:r w:rsidRPr="00E9307C">
        <w:rPr>
          <w:lang w:val="ru-RU"/>
        </w:rPr>
        <w:t xml:space="preserve">, </w:t>
      </w:r>
      <w:r>
        <w:t xml:space="preserve">у цій частині звіту будуть розібрані інші </w:t>
      </w:r>
      <w:r w:rsidR="0022006C">
        <w:t>складові</w:t>
      </w:r>
      <w:r>
        <w:t xml:space="preserve"> цього шаблону – </w:t>
      </w:r>
      <w:r>
        <w:rPr>
          <w:lang w:val="en-US"/>
        </w:rPr>
        <w:t xml:space="preserve">View </w:t>
      </w:r>
      <w:r>
        <w:t xml:space="preserve">та </w:t>
      </w:r>
      <w:r>
        <w:rPr>
          <w:lang w:val="en-US"/>
        </w:rPr>
        <w:t>Controller</w:t>
      </w:r>
      <w:r w:rsidR="0022006C">
        <w:t xml:space="preserve">. Пропоную розпочати з </w:t>
      </w:r>
      <w:r w:rsidR="0022006C">
        <w:rPr>
          <w:lang w:val="en-US"/>
        </w:rPr>
        <w:t>View</w:t>
      </w:r>
      <w:r w:rsidR="0022006C" w:rsidRPr="00B72456">
        <w:t xml:space="preserve">. </w:t>
      </w:r>
    </w:p>
    <w:p w14:paraId="07298350" w14:textId="79B60D37" w:rsidR="0022006C" w:rsidRDefault="0022006C" w:rsidP="00F505A9">
      <w:pPr>
        <w:pStyle w:val="11"/>
      </w:pPr>
      <w:r>
        <w:t xml:space="preserve">Задля того, щоб спростити процес відображення та генерації сторінок, у фреймворці </w:t>
      </w:r>
      <w:r>
        <w:rPr>
          <w:lang w:val="en-US"/>
        </w:rPr>
        <w:t>Express</w:t>
      </w:r>
      <w:r w:rsidRPr="00B72456">
        <w:t xml:space="preserve">, </w:t>
      </w:r>
      <w:r>
        <w:t xml:space="preserve">який використовують у зв’язці з </w:t>
      </w:r>
      <w:r>
        <w:rPr>
          <w:lang w:val="en-US"/>
        </w:rPr>
        <w:t>Node</w:t>
      </w:r>
      <w:r w:rsidRPr="00B72456">
        <w:t>.</w:t>
      </w:r>
      <w:r>
        <w:rPr>
          <w:lang w:val="en-US"/>
        </w:rPr>
        <w:t>JS</w:t>
      </w:r>
      <w:r w:rsidRPr="00B72456">
        <w:t xml:space="preserve">, </w:t>
      </w:r>
      <w:r>
        <w:t xml:space="preserve">є така річ, як </w:t>
      </w:r>
      <w:r>
        <w:rPr>
          <w:lang w:val="en-US"/>
        </w:rPr>
        <w:t>view</w:t>
      </w:r>
      <w:r w:rsidRPr="00B72456">
        <w:t xml:space="preserve"> </w:t>
      </w:r>
      <w:r>
        <w:rPr>
          <w:lang w:val="en-US"/>
        </w:rPr>
        <w:t>engine</w:t>
      </w:r>
      <w:r w:rsidRPr="00B72456">
        <w:t xml:space="preserve"> </w:t>
      </w:r>
      <w:r>
        <w:t xml:space="preserve">або, як іноді його називають, </w:t>
      </w:r>
      <w:r>
        <w:rPr>
          <w:lang w:val="en-US"/>
        </w:rPr>
        <w:t>template</w:t>
      </w:r>
      <w:r w:rsidRPr="00B72456">
        <w:t xml:space="preserve"> </w:t>
      </w:r>
      <w:r>
        <w:rPr>
          <w:lang w:val="en-US"/>
        </w:rPr>
        <w:t>engine</w:t>
      </w:r>
      <w:r w:rsidRPr="00B72456">
        <w:t xml:space="preserve">. </w:t>
      </w:r>
      <w:r>
        <w:t xml:space="preserve">Його перевагою є те, що ми можемо визначати деякі шаблони у </w:t>
      </w:r>
      <w:r w:rsidRPr="0022006C">
        <w:rPr>
          <w:lang w:val="ru-RU"/>
        </w:rPr>
        <w:t>файлах представлень</w:t>
      </w:r>
      <w:r>
        <w:rPr>
          <w:lang w:val="ru-RU"/>
        </w:rPr>
        <w:t xml:space="preserve">, які потім наповнюватимуться необхідними даними. Взагалі </w:t>
      </w:r>
      <w:r>
        <w:rPr>
          <w:lang w:val="en-US"/>
        </w:rPr>
        <w:t>view</w:t>
      </w:r>
      <w:r w:rsidRPr="0022006C">
        <w:rPr>
          <w:lang w:val="ru-RU"/>
        </w:rPr>
        <w:t xml:space="preserve"> </w:t>
      </w:r>
      <w:r>
        <w:rPr>
          <w:lang w:val="en-US"/>
        </w:rPr>
        <w:t>engine</w:t>
      </w:r>
      <w:r w:rsidRPr="0022006C">
        <w:rPr>
          <w:lang w:val="ru-RU"/>
        </w:rPr>
        <w:t xml:space="preserve"> </w:t>
      </w:r>
      <w:r>
        <w:t xml:space="preserve">для </w:t>
      </w:r>
      <w:r>
        <w:rPr>
          <w:lang w:val="en-US"/>
        </w:rPr>
        <w:t>Express</w:t>
      </w:r>
      <w:r w:rsidRPr="0022006C">
        <w:rPr>
          <w:lang w:val="ru-RU"/>
        </w:rPr>
        <w:t xml:space="preserve"> </w:t>
      </w:r>
      <w:r>
        <w:t xml:space="preserve">є велика кількість, але для цього проекту було обрано </w:t>
      </w:r>
      <w:r>
        <w:rPr>
          <w:lang w:val="en-US"/>
        </w:rPr>
        <w:t>Handlebars</w:t>
      </w:r>
      <w:r>
        <w:t xml:space="preserve">, тому що він пропонує широкий функціонал, зрозумілий синтаксис та є найпопулярнішим серед </w:t>
      </w:r>
      <w:r>
        <w:rPr>
          <w:lang w:val="en-US"/>
        </w:rPr>
        <w:t>Node</w:t>
      </w:r>
      <w:r w:rsidRPr="0022006C">
        <w:rPr>
          <w:lang w:val="ru-RU"/>
        </w:rPr>
        <w:t>.</w:t>
      </w:r>
      <w:r>
        <w:rPr>
          <w:lang w:val="en-US"/>
        </w:rPr>
        <w:t>JS</w:t>
      </w:r>
      <w:r w:rsidRPr="0022006C">
        <w:rPr>
          <w:lang w:val="ru-RU"/>
        </w:rPr>
        <w:t xml:space="preserve"> + </w:t>
      </w:r>
      <w:r>
        <w:rPr>
          <w:lang w:val="en-US"/>
        </w:rPr>
        <w:t>Express</w:t>
      </w:r>
      <w:r>
        <w:t xml:space="preserve"> розробників.</w:t>
      </w:r>
    </w:p>
    <w:p w14:paraId="5825DF6E" w14:textId="143136B3" w:rsidR="0022006C" w:rsidRDefault="00DF02E5" w:rsidP="00F505A9">
      <w:pPr>
        <w:pStyle w:val="11"/>
      </w:pPr>
      <w:r>
        <w:t xml:space="preserve">Ще однією важливою можливістю у </w:t>
      </w:r>
      <w:r>
        <w:rPr>
          <w:lang w:val="en-US"/>
        </w:rPr>
        <w:t>Handlebars</w:t>
      </w:r>
      <w:r w:rsidRPr="00DF02E5">
        <w:t xml:space="preserve"> </w:t>
      </w:r>
      <w:r>
        <w:t>є те, що ми можемо визначати загальні шаблони, які використовуватимуться для всіх сторінок. І через те, що цей веб-проект має користувацьку частину та систему керування вмістом, буде визначено 2 загальних шаблони сторінок окремо для кожної частини. Доречним буде розглянути спершу, як і до цього, шаблон для панелі адміністратора.</w:t>
      </w:r>
    </w:p>
    <w:p w14:paraId="3F0C3716" w14:textId="4575E66D" w:rsidR="00647AEC" w:rsidRPr="00B72456" w:rsidRDefault="00647AEC" w:rsidP="00647AEC">
      <w:pPr>
        <w:pStyle w:val="11"/>
        <w:spacing w:line="240" w:lineRule="auto"/>
      </w:pPr>
      <w:r>
        <w:t xml:space="preserve">Лістинг </w:t>
      </w:r>
      <w:r>
        <w:rPr>
          <w:lang w:val="en-US"/>
        </w:rPr>
        <w:t>adminlayout</w:t>
      </w:r>
      <w:r w:rsidRPr="00B72456">
        <w:t>.</w:t>
      </w:r>
      <w:r>
        <w:rPr>
          <w:lang w:val="en-US"/>
        </w:rPr>
        <w:t>hbs</w:t>
      </w:r>
      <w:r w:rsidRPr="00B72456">
        <w:t>:</w:t>
      </w:r>
    </w:p>
    <w:p w14:paraId="13C036A9" w14:textId="54C10B43" w:rsidR="00647AEC" w:rsidRPr="00B72456" w:rsidRDefault="00647AEC" w:rsidP="00647AEC">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uk-UA"/>
        </w:rPr>
      </w:pPr>
      <w:r w:rsidRPr="00B72456">
        <w:rPr>
          <w:rFonts w:ascii="Consolas" w:eastAsia="Times New Roman" w:hAnsi="Consolas" w:cs="Courier New"/>
          <w:color w:val="89DDFF"/>
          <w:sz w:val="18"/>
          <w:szCs w:val="18"/>
          <w:lang w:val="uk-UA"/>
        </w:rPr>
        <w:t>&lt;!</w:t>
      </w:r>
      <w:r w:rsidRPr="00647AEC">
        <w:rPr>
          <w:rFonts w:ascii="Consolas" w:eastAsia="Times New Roman" w:hAnsi="Consolas" w:cs="Courier New"/>
          <w:color w:val="89DDFF"/>
          <w:sz w:val="18"/>
          <w:szCs w:val="18"/>
          <w:lang w:val="en-US"/>
        </w:rPr>
        <w:t>DOCTYPE</w:t>
      </w:r>
      <w:r w:rsidRPr="00B72456">
        <w:rPr>
          <w:rFonts w:ascii="Consolas" w:eastAsia="Times New Roman" w:hAnsi="Consolas" w:cs="Courier New"/>
          <w:color w:val="89DDFF"/>
          <w:sz w:val="18"/>
          <w:szCs w:val="18"/>
          <w:lang w:val="uk-UA"/>
        </w:rPr>
        <w:t xml:space="preserve"> </w:t>
      </w:r>
      <w:r w:rsidRPr="00647AEC">
        <w:rPr>
          <w:rFonts w:ascii="Consolas" w:eastAsia="Times New Roman" w:hAnsi="Consolas" w:cs="Courier New"/>
          <w:i/>
          <w:iCs/>
          <w:color w:val="FFCB6B"/>
          <w:sz w:val="18"/>
          <w:szCs w:val="18"/>
          <w:lang w:val="en-US"/>
        </w:rPr>
        <w:t>html</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&lt;</w:t>
      </w:r>
      <w:r w:rsidRPr="00647AEC">
        <w:rPr>
          <w:rFonts w:ascii="Consolas" w:eastAsia="Times New Roman" w:hAnsi="Consolas" w:cs="Courier New"/>
          <w:color w:val="F07178"/>
          <w:sz w:val="18"/>
          <w:szCs w:val="18"/>
          <w:lang w:val="en-US"/>
        </w:rPr>
        <w:t>html</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&lt;</w:t>
      </w:r>
      <w:r w:rsidRPr="00647AEC">
        <w:rPr>
          <w:rFonts w:ascii="Consolas" w:eastAsia="Times New Roman" w:hAnsi="Consolas" w:cs="Courier New"/>
          <w:color w:val="F07178"/>
          <w:sz w:val="18"/>
          <w:szCs w:val="18"/>
          <w:lang w:val="en-US"/>
        </w:rPr>
        <w:t>head</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 xml:space="preserve">    &lt;</w:t>
      </w:r>
      <w:r w:rsidRPr="00647AEC">
        <w:rPr>
          <w:rFonts w:ascii="Consolas" w:eastAsia="Times New Roman" w:hAnsi="Consolas" w:cs="Courier New"/>
          <w:color w:val="F07178"/>
          <w:sz w:val="18"/>
          <w:szCs w:val="18"/>
          <w:lang w:val="en-US"/>
        </w:rPr>
        <w:t>title</w:t>
      </w:r>
      <w:r w:rsidRPr="00B72456">
        <w:rPr>
          <w:rFonts w:ascii="Consolas" w:eastAsia="Times New Roman" w:hAnsi="Consolas" w:cs="Courier New"/>
          <w:color w:val="89DDFF"/>
          <w:sz w:val="18"/>
          <w:szCs w:val="18"/>
          <w:lang w:val="uk-UA"/>
        </w:rPr>
        <w:t>&gt;{{</w:t>
      </w:r>
      <w:r w:rsidRPr="00647AEC">
        <w:rPr>
          <w:rFonts w:ascii="Consolas" w:eastAsia="Times New Roman" w:hAnsi="Consolas" w:cs="Courier New"/>
          <w:i/>
          <w:iCs/>
          <w:color w:val="C792EA"/>
          <w:sz w:val="18"/>
          <w:szCs w:val="18"/>
          <w:lang w:val="en-US"/>
        </w:rPr>
        <w:t>title</w:t>
      </w:r>
      <w:r w:rsidRPr="00B72456">
        <w:rPr>
          <w:rFonts w:ascii="Consolas" w:eastAsia="Times New Roman" w:hAnsi="Consolas" w:cs="Courier New"/>
          <w:color w:val="89DDFF"/>
          <w:sz w:val="18"/>
          <w:szCs w:val="18"/>
          <w:lang w:val="uk-UA"/>
        </w:rPr>
        <w:t>}}&lt;/</w:t>
      </w:r>
      <w:r w:rsidRPr="00647AEC">
        <w:rPr>
          <w:rFonts w:ascii="Consolas" w:eastAsia="Times New Roman" w:hAnsi="Consolas" w:cs="Courier New"/>
          <w:color w:val="F07178"/>
          <w:sz w:val="18"/>
          <w:szCs w:val="18"/>
          <w:lang w:val="en-US"/>
        </w:rPr>
        <w:t>title</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 xml:space="preserve">    &lt;</w:t>
      </w:r>
      <w:r w:rsidRPr="00647AEC">
        <w:rPr>
          <w:rFonts w:ascii="Consolas" w:eastAsia="Times New Roman" w:hAnsi="Consolas" w:cs="Courier New"/>
          <w:color w:val="F07178"/>
          <w:sz w:val="18"/>
          <w:szCs w:val="18"/>
          <w:lang w:val="en-US"/>
        </w:rPr>
        <w:t>meta</w:t>
      </w:r>
      <w:r w:rsidRPr="00B72456">
        <w:rPr>
          <w:rFonts w:ascii="Consolas" w:eastAsia="Times New Roman" w:hAnsi="Consolas" w:cs="Courier New"/>
          <w:color w:val="F07178"/>
          <w:sz w:val="18"/>
          <w:szCs w:val="18"/>
          <w:lang w:val="uk-UA"/>
        </w:rPr>
        <w:t xml:space="preserve"> </w:t>
      </w:r>
      <w:r w:rsidRPr="00647AEC">
        <w:rPr>
          <w:rFonts w:ascii="Consolas" w:eastAsia="Times New Roman" w:hAnsi="Consolas" w:cs="Courier New"/>
          <w:i/>
          <w:iCs/>
          <w:color w:val="FFCB6B"/>
          <w:sz w:val="18"/>
          <w:szCs w:val="18"/>
          <w:lang w:val="en-US"/>
        </w:rPr>
        <w:t>charset</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utf</w:t>
      </w:r>
      <w:r w:rsidRPr="00B72456">
        <w:rPr>
          <w:rFonts w:ascii="Consolas" w:eastAsia="Times New Roman" w:hAnsi="Consolas" w:cs="Courier New"/>
          <w:color w:val="C3E88D"/>
          <w:sz w:val="18"/>
          <w:szCs w:val="18"/>
          <w:lang w:val="uk-UA"/>
        </w:rPr>
        <w:t>-8"</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 xml:space="preserve">    &lt;</w:t>
      </w:r>
      <w:r w:rsidRPr="00647AEC">
        <w:rPr>
          <w:rFonts w:ascii="Consolas" w:eastAsia="Times New Roman" w:hAnsi="Consolas" w:cs="Courier New"/>
          <w:color w:val="F07178"/>
          <w:sz w:val="18"/>
          <w:szCs w:val="18"/>
          <w:lang w:val="en-US"/>
        </w:rPr>
        <w:t>meta</w:t>
      </w:r>
      <w:r w:rsidRPr="00B72456">
        <w:rPr>
          <w:rFonts w:ascii="Consolas" w:eastAsia="Times New Roman" w:hAnsi="Consolas" w:cs="Courier New"/>
          <w:color w:val="F07178"/>
          <w:sz w:val="18"/>
          <w:szCs w:val="18"/>
          <w:lang w:val="uk-UA"/>
        </w:rPr>
        <w:t xml:space="preserve"> </w:t>
      </w:r>
      <w:r w:rsidRPr="00647AEC">
        <w:rPr>
          <w:rFonts w:ascii="Consolas" w:eastAsia="Times New Roman" w:hAnsi="Consolas" w:cs="Courier New"/>
          <w:i/>
          <w:iCs/>
          <w:color w:val="FFCB6B"/>
          <w:sz w:val="18"/>
          <w:szCs w:val="18"/>
          <w:lang w:val="en-US"/>
        </w:rPr>
        <w:t>name</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viewport</w:t>
      </w:r>
      <w:r w:rsidRPr="00B72456">
        <w:rPr>
          <w:rFonts w:ascii="Consolas" w:eastAsia="Times New Roman" w:hAnsi="Consolas" w:cs="Courier New"/>
          <w:color w:val="C3E88D"/>
          <w:sz w:val="18"/>
          <w:szCs w:val="18"/>
          <w:lang w:val="uk-UA"/>
        </w:rPr>
        <w:t xml:space="preserve">" </w:t>
      </w:r>
      <w:r w:rsidRPr="00647AEC">
        <w:rPr>
          <w:rFonts w:ascii="Consolas" w:eastAsia="Times New Roman" w:hAnsi="Consolas" w:cs="Courier New"/>
          <w:i/>
          <w:iCs/>
          <w:color w:val="FFCB6B"/>
          <w:sz w:val="18"/>
          <w:szCs w:val="18"/>
          <w:lang w:val="en-US"/>
        </w:rPr>
        <w:t>content</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width</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device</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width</w:t>
      </w:r>
      <w:r w:rsidRPr="00B72456">
        <w:rPr>
          <w:rFonts w:ascii="Consolas" w:eastAsia="Times New Roman" w:hAnsi="Consolas" w:cs="Courier New"/>
          <w:color w:val="C3E88D"/>
          <w:sz w:val="18"/>
          <w:szCs w:val="18"/>
          <w:lang w:val="uk-UA"/>
        </w:rPr>
        <w:t xml:space="preserve">, </w:t>
      </w:r>
      <w:r w:rsidRPr="00647AEC">
        <w:rPr>
          <w:rFonts w:ascii="Consolas" w:eastAsia="Times New Roman" w:hAnsi="Consolas" w:cs="Courier New"/>
          <w:color w:val="C3E88D"/>
          <w:sz w:val="18"/>
          <w:szCs w:val="18"/>
          <w:lang w:val="en-US"/>
        </w:rPr>
        <w:t>initial</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scale</w:t>
      </w:r>
      <w:r w:rsidRPr="00B72456">
        <w:rPr>
          <w:rFonts w:ascii="Consolas" w:eastAsia="Times New Roman" w:hAnsi="Consolas" w:cs="Courier New"/>
          <w:color w:val="C3E88D"/>
          <w:sz w:val="18"/>
          <w:szCs w:val="18"/>
          <w:lang w:val="uk-UA"/>
        </w:rPr>
        <w:t xml:space="preserve">=1, </w:t>
      </w:r>
      <w:r w:rsidRPr="00647AEC">
        <w:rPr>
          <w:rFonts w:ascii="Consolas" w:eastAsia="Times New Roman" w:hAnsi="Consolas" w:cs="Courier New"/>
          <w:color w:val="C3E88D"/>
          <w:sz w:val="18"/>
          <w:szCs w:val="18"/>
          <w:lang w:val="en-US"/>
        </w:rPr>
        <w:t>shrink</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to</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fit</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no</w:t>
      </w:r>
      <w:r w:rsidRPr="00B72456">
        <w:rPr>
          <w:rFonts w:ascii="Consolas" w:eastAsia="Times New Roman" w:hAnsi="Consolas" w:cs="Courier New"/>
          <w:color w:val="C3E88D"/>
          <w:sz w:val="18"/>
          <w:szCs w:val="18"/>
          <w:lang w:val="uk-UA"/>
        </w:rPr>
        <w:t>"</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 xml:space="preserve">    &lt;</w:t>
      </w:r>
      <w:r w:rsidRPr="00647AEC">
        <w:rPr>
          <w:rFonts w:ascii="Consolas" w:eastAsia="Times New Roman" w:hAnsi="Consolas" w:cs="Courier New"/>
          <w:color w:val="F07178"/>
          <w:sz w:val="18"/>
          <w:szCs w:val="18"/>
          <w:lang w:val="en-US"/>
        </w:rPr>
        <w:t>link</w:t>
      </w:r>
      <w:r w:rsidRPr="00B72456">
        <w:rPr>
          <w:rFonts w:ascii="Consolas" w:eastAsia="Times New Roman" w:hAnsi="Consolas" w:cs="Courier New"/>
          <w:color w:val="F07178"/>
          <w:sz w:val="18"/>
          <w:szCs w:val="18"/>
          <w:lang w:val="uk-UA"/>
        </w:rPr>
        <w:t xml:space="preserve"> </w:t>
      </w:r>
      <w:r w:rsidRPr="00647AEC">
        <w:rPr>
          <w:rFonts w:ascii="Consolas" w:eastAsia="Times New Roman" w:hAnsi="Consolas" w:cs="Courier New"/>
          <w:i/>
          <w:iCs/>
          <w:color w:val="FFCB6B"/>
          <w:sz w:val="18"/>
          <w:szCs w:val="18"/>
          <w:lang w:val="en-US"/>
        </w:rPr>
        <w:t>rel</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stylesheet</w:t>
      </w:r>
      <w:r w:rsidRPr="00B72456">
        <w:rPr>
          <w:rFonts w:ascii="Consolas" w:eastAsia="Times New Roman" w:hAnsi="Consolas" w:cs="Courier New"/>
          <w:color w:val="C3E88D"/>
          <w:sz w:val="18"/>
          <w:szCs w:val="18"/>
          <w:lang w:val="uk-UA"/>
        </w:rPr>
        <w:t xml:space="preserve">' </w:t>
      </w:r>
      <w:r w:rsidRPr="00647AEC">
        <w:rPr>
          <w:rFonts w:ascii="Consolas" w:eastAsia="Times New Roman" w:hAnsi="Consolas" w:cs="Courier New"/>
          <w:i/>
          <w:iCs/>
          <w:color w:val="FFCB6B"/>
          <w:sz w:val="18"/>
          <w:szCs w:val="18"/>
          <w:lang w:val="en-US"/>
        </w:rPr>
        <w:t>href</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stylesheets</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adminstyle</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css</w:t>
      </w:r>
      <w:r w:rsidRPr="00B72456">
        <w:rPr>
          <w:rFonts w:ascii="Consolas" w:eastAsia="Times New Roman" w:hAnsi="Consolas" w:cs="Courier New"/>
          <w:color w:val="C3E88D"/>
          <w:sz w:val="18"/>
          <w:szCs w:val="18"/>
          <w:lang w:val="uk-UA"/>
        </w:rPr>
        <w:t xml:space="preserve">' </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 xml:space="preserve">    &lt;</w:t>
      </w:r>
      <w:r w:rsidRPr="00647AEC">
        <w:rPr>
          <w:rFonts w:ascii="Consolas" w:eastAsia="Times New Roman" w:hAnsi="Consolas" w:cs="Courier New"/>
          <w:color w:val="F07178"/>
          <w:sz w:val="18"/>
          <w:szCs w:val="18"/>
          <w:lang w:val="en-US"/>
        </w:rPr>
        <w:t>link</w:t>
      </w:r>
      <w:r w:rsidRPr="00B72456">
        <w:rPr>
          <w:rFonts w:ascii="Consolas" w:eastAsia="Times New Roman" w:hAnsi="Consolas" w:cs="Courier New"/>
          <w:color w:val="F07178"/>
          <w:sz w:val="18"/>
          <w:szCs w:val="18"/>
          <w:lang w:val="uk-UA"/>
        </w:rPr>
        <w:t xml:space="preserve"> </w:t>
      </w:r>
      <w:r w:rsidRPr="00647AEC">
        <w:rPr>
          <w:rFonts w:ascii="Consolas" w:eastAsia="Times New Roman" w:hAnsi="Consolas" w:cs="Courier New"/>
          <w:i/>
          <w:iCs/>
          <w:color w:val="FFCB6B"/>
          <w:sz w:val="18"/>
          <w:szCs w:val="18"/>
          <w:lang w:val="en-US"/>
        </w:rPr>
        <w:t>rel</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stylesheet</w:t>
      </w:r>
      <w:r w:rsidRPr="00B72456">
        <w:rPr>
          <w:rFonts w:ascii="Consolas" w:eastAsia="Times New Roman" w:hAnsi="Consolas" w:cs="Courier New"/>
          <w:color w:val="C3E88D"/>
          <w:sz w:val="18"/>
          <w:szCs w:val="18"/>
          <w:lang w:val="uk-UA"/>
        </w:rPr>
        <w:t xml:space="preserve">" </w:t>
      </w:r>
      <w:r w:rsidRPr="00647AEC">
        <w:rPr>
          <w:rFonts w:ascii="Consolas" w:eastAsia="Times New Roman" w:hAnsi="Consolas" w:cs="Courier New"/>
          <w:i/>
          <w:iCs/>
          <w:color w:val="FFCB6B"/>
          <w:sz w:val="18"/>
          <w:szCs w:val="18"/>
          <w:lang w:val="en-US"/>
        </w:rPr>
        <w:t>href</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https</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stackpath</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bootstrapcdn</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com</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bootstrap</w:t>
      </w:r>
      <w:r w:rsidRPr="00B72456">
        <w:rPr>
          <w:rFonts w:ascii="Consolas" w:eastAsia="Times New Roman" w:hAnsi="Consolas" w:cs="Courier New"/>
          <w:color w:val="C3E88D"/>
          <w:sz w:val="18"/>
          <w:szCs w:val="18"/>
          <w:lang w:val="uk-UA"/>
        </w:rPr>
        <w:t>/4.5.0/</w:t>
      </w:r>
      <w:r w:rsidRPr="00647AEC">
        <w:rPr>
          <w:rFonts w:ascii="Consolas" w:eastAsia="Times New Roman" w:hAnsi="Consolas" w:cs="Courier New"/>
          <w:color w:val="C3E88D"/>
          <w:sz w:val="18"/>
          <w:szCs w:val="18"/>
          <w:lang w:val="en-US"/>
        </w:rPr>
        <w:t>css</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bootstrap</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min</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css</w:t>
      </w:r>
      <w:r w:rsidRPr="00B72456">
        <w:rPr>
          <w:rFonts w:ascii="Consolas" w:eastAsia="Times New Roman" w:hAnsi="Consolas" w:cs="Courier New"/>
          <w:color w:val="C3E88D"/>
          <w:sz w:val="18"/>
          <w:szCs w:val="18"/>
          <w:lang w:val="uk-UA"/>
        </w:rPr>
        <w:t xml:space="preserve">" </w:t>
      </w:r>
      <w:r w:rsidRPr="00647AEC">
        <w:rPr>
          <w:rFonts w:ascii="Consolas" w:eastAsia="Times New Roman" w:hAnsi="Consolas" w:cs="Courier New"/>
          <w:i/>
          <w:iCs/>
          <w:color w:val="FFCB6B"/>
          <w:sz w:val="18"/>
          <w:szCs w:val="18"/>
          <w:lang w:val="en-US"/>
        </w:rPr>
        <w:t>integrity</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sha</w:t>
      </w:r>
      <w:r w:rsidRPr="00B72456">
        <w:rPr>
          <w:rFonts w:ascii="Consolas" w:eastAsia="Times New Roman" w:hAnsi="Consolas" w:cs="Courier New"/>
          <w:color w:val="C3E88D"/>
          <w:sz w:val="18"/>
          <w:szCs w:val="18"/>
          <w:lang w:val="uk-UA"/>
        </w:rPr>
        <w:t>384-9</w:t>
      </w:r>
      <w:r w:rsidRPr="00647AEC">
        <w:rPr>
          <w:rFonts w:ascii="Consolas" w:eastAsia="Times New Roman" w:hAnsi="Consolas" w:cs="Courier New"/>
          <w:color w:val="C3E88D"/>
          <w:sz w:val="18"/>
          <w:szCs w:val="18"/>
          <w:lang w:val="en-US"/>
        </w:rPr>
        <w:t>aIt</w:t>
      </w:r>
      <w:r w:rsidRPr="00B72456">
        <w:rPr>
          <w:rFonts w:ascii="Consolas" w:eastAsia="Times New Roman" w:hAnsi="Consolas" w:cs="Courier New"/>
          <w:color w:val="C3E88D"/>
          <w:sz w:val="18"/>
          <w:szCs w:val="18"/>
          <w:lang w:val="uk-UA"/>
        </w:rPr>
        <w:t>2</w:t>
      </w:r>
      <w:r w:rsidRPr="00647AEC">
        <w:rPr>
          <w:rFonts w:ascii="Consolas" w:eastAsia="Times New Roman" w:hAnsi="Consolas" w:cs="Courier New"/>
          <w:color w:val="C3E88D"/>
          <w:sz w:val="18"/>
          <w:szCs w:val="18"/>
          <w:lang w:val="en-US"/>
        </w:rPr>
        <w:t>nRpC</w:t>
      </w:r>
      <w:r w:rsidRPr="00B72456">
        <w:rPr>
          <w:rFonts w:ascii="Consolas" w:eastAsia="Times New Roman" w:hAnsi="Consolas" w:cs="Courier New"/>
          <w:color w:val="C3E88D"/>
          <w:sz w:val="18"/>
          <w:szCs w:val="18"/>
          <w:lang w:val="uk-UA"/>
        </w:rPr>
        <w:t>12</w:t>
      </w:r>
      <w:r w:rsidRPr="00647AEC">
        <w:rPr>
          <w:rFonts w:ascii="Consolas" w:eastAsia="Times New Roman" w:hAnsi="Consolas" w:cs="Courier New"/>
          <w:color w:val="C3E88D"/>
          <w:sz w:val="18"/>
          <w:szCs w:val="18"/>
          <w:lang w:val="en-US"/>
        </w:rPr>
        <w:t>Uk</w:t>
      </w:r>
      <w:r w:rsidRPr="00B72456">
        <w:rPr>
          <w:rFonts w:ascii="Consolas" w:eastAsia="Times New Roman" w:hAnsi="Consolas" w:cs="Courier New"/>
          <w:color w:val="C3E88D"/>
          <w:sz w:val="18"/>
          <w:szCs w:val="18"/>
          <w:lang w:val="uk-UA"/>
        </w:rPr>
        <w:t>9</w:t>
      </w:r>
      <w:r w:rsidRPr="00647AEC">
        <w:rPr>
          <w:rFonts w:ascii="Consolas" w:eastAsia="Times New Roman" w:hAnsi="Consolas" w:cs="Courier New"/>
          <w:color w:val="C3E88D"/>
          <w:sz w:val="18"/>
          <w:szCs w:val="18"/>
          <w:lang w:val="en-US"/>
        </w:rPr>
        <w:t>gS</w:t>
      </w:r>
      <w:r w:rsidRPr="00B72456">
        <w:rPr>
          <w:rFonts w:ascii="Consolas" w:eastAsia="Times New Roman" w:hAnsi="Consolas" w:cs="Courier New"/>
          <w:color w:val="C3E88D"/>
          <w:sz w:val="18"/>
          <w:szCs w:val="18"/>
          <w:lang w:val="uk-UA"/>
        </w:rPr>
        <w:t>9</w:t>
      </w:r>
      <w:r w:rsidRPr="00647AEC">
        <w:rPr>
          <w:rFonts w:ascii="Consolas" w:eastAsia="Times New Roman" w:hAnsi="Consolas" w:cs="Courier New"/>
          <w:color w:val="C3E88D"/>
          <w:sz w:val="18"/>
          <w:szCs w:val="18"/>
          <w:lang w:val="en-US"/>
        </w:rPr>
        <w:t>baDl</w:t>
      </w:r>
      <w:r w:rsidRPr="00B72456">
        <w:rPr>
          <w:rFonts w:ascii="Consolas" w:eastAsia="Times New Roman" w:hAnsi="Consolas" w:cs="Courier New"/>
          <w:color w:val="C3E88D"/>
          <w:sz w:val="18"/>
          <w:szCs w:val="18"/>
          <w:lang w:val="uk-UA"/>
        </w:rPr>
        <w:t>411</w:t>
      </w:r>
      <w:r w:rsidRPr="00647AEC">
        <w:rPr>
          <w:rFonts w:ascii="Consolas" w:eastAsia="Times New Roman" w:hAnsi="Consolas" w:cs="Courier New"/>
          <w:color w:val="C3E88D"/>
          <w:sz w:val="18"/>
          <w:szCs w:val="18"/>
          <w:lang w:val="en-US"/>
        </w:rPr>
        <w:t>NQApFmC</w:t>
      </w:r>
      <w:r w:rsidRPr="00B72456">
        <w:rPr>
          <w:rFonts w:ascii="Consolas" w:eastAsia="Times New Roman" w:hAnsi="Consolas" w:cs="Courier New"/>
          <w:color w:val="C3E88D"/>
          <w:sz w:val="18"/>
          <w:szCs w:val="18"/>
          <w:lang w:val="uk-UA"/>
        </w:rPr>
        <w:t>26</w:t>
      </w:r>
      <w:r w:rsidRPr="00647AEC">
        <w:rPr>
          <w:rFonts w:ascii="Consolas" w:eastAsia="Times New Roman" w:hAnsi="Consolas" w:cs="Courier New"/>
          <w:color w:val="C3E88D"/>
          <w:sz w:val="18"/>
          <w:szCs w:val="18"/>
          <w:lang w:val="en-US"/>
        </w:rPr>
        <w:t>EwAOH</w:t>
      </w:r>
      <w:r w:rsidRPr="00B72456">
        <w:rPr>
          <w:rFonts w:ascii="Consolas" w:eastAsia="Times New Roman" w:hAnsi="Consolas" w:cs="Courier New"/>
          <w:color w:val="C3E88D"/>
          <w:sz w:val="18"/>
          <w:szCs w:val="18"/>
          <w:lang w:val="uk-UA"/>
        </w:rPr>
        <w:t>8</w:t>
      </w:r>
      <w:r w:rsidRPr="00647AEC">
        <w:rPr>
          <w:rFonts w:ascii="Consolas" w:eastAsia="Times New Roman" w:hAnsi="Consolas" w:cs="Courier New"/>
          <w:color w:val="C3E88D"/>
          <w:sz w:val="18"/>
          <w:szCs w:val="18"/>
          <w:lang w:val="en-US"/>
        </w:rPr>
        <w:t>WgZl</w:t>
      </w:r>
      <w:r w:rsidRPr="00B72456">
        <w:rPr>
          <w:rFonts w:ascii="Consolas" w:eastAsia="Times New Roman" w:hAnsi="Consolas" w:cs="Courier New"/>
          <w:color w:val="C3E88D"/>
          <w:sz w:val="18"/>
          <w:szCs w:val="18"/>
          <w:lang w:val="uk-UA"/>
        </w:rPr>
        <w:t>5</w:t>
      </w:r>
      <w:r w:rsidRPr="00647AEC">
        <w:rPr>
          <w:rFonts w:ascii="Consolas" w:eastAsia="Times New Roman" w:hAnsi="Consolas" w:cs="Courier New"/>
          <w:color w:val="C3E88D"/>
          <w:sz w:val="18"/>
          <w:szCs w:val="18"/>
          <w:lang w:val="en-US"/>
        </w:rPr>
        <w:t>MYYxFfc</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NcPb</w:t>
      </w:r>
      <w:r w:rsidRPr="00B72456">
        <w:rPr>
          <w:rFonts w:ascii="Consolas" w:eastAsia="Times New Roman" w:hAnsi="Consolas" w:cs="Courier New"/>
          <w:color w:val="C3E88D"/>
          <w:sz w:val="18"/>
          <w:szCs w:val="18"/>
          <w:lang w:val="uk-UA"/>
        </w:rPr>
        <w:t>1</w:t>
      </w:r>
      <w:r w:rsidRPr="00647AEC">
        <w:rPr>
          <w:rFonts w:ascii="Consolas" w:eastAsia="Times New Roman" w:hAnsi="Consolas" w:cs="Courier New"/>
          <w:color w:val="C3E88D"/>
          <w:sz w:val="18"/>
          <w:szCs w:val="18"/>
          <w:lang w:val="en-US"/>
        </w:rPr>
        <w:t>dKGj</w:t>
      </w:r>
      <w:r w:rsidRPr="00B72456">
        <w:rPr>
          <w:rFonts w:ascii="Consolas" w:eastAsia="Times New Roman" w:hAnsi="Consolas" w:cs="Courier New"/>
          <w:color w:val="C3E88D"/>
          <w:sz w:val="18"/>
          <w:szCs w:val="18"/>
          <w:lang w:val="uk-UA"/>
        </w:rPr>
        <w:t>7</w:t>
      </w:r>
      <w:r w:rsidRPr="00647AEC">
        <w:rPr>
          <w:rFonts w:ascii="Consolas" w:eastAsia="Times New Roman" w:hAnsi="Consolas" w:cs="Courier New"/>
          <w:color w:val="C3E88D"/>
          <w:sz w:val="18"/>
          <w:szCs w:val="18"/>
          <w:lang w:val="en-US"/>
        </w:rPr>
        <w:t>Sk</w:t>
      </w:r>
      <w:r w:rsidRPr="00B72456">
        <w:rPr>
          <w:rFonts w:ascii="Consolas" w:eastAsia="Times New Roman" w:hAnsi="Consolas" w:cs="Courier New"/>
          <w:color w:val="C3E88D"/>
          <w:sz w:val="18"/>
          <w:szCs w:val="18"/>
          <w:lang w:val="uk-UA"/>
        </w:rPr>
        <w:t xml:space="preserve">" </w:t>
      </w:r>
      <w:r w:rsidRPr="00647AEC">
        <w:rPr>
          <w:rFonts w:ascii="Consolas" w:eastAsia="Times New Roman" w:hAnsi="Consolas" w:cs="Courier New"/>
          <w:i/>
          <w:iCs/>
          <w:color w:val="FFCB6B"/>
          <w:sz w:val="18"/>
          <w:szCs w:val="18"/>
          <w:lang w:val="en-US"/>
        </w:rPr>
        <w:t>crossorigin</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anonymous</w:t>
      </w:r>
      <w:r w:rsidRPr="00B72456">
        <w:rPr>
          <w:rFonts w:ascii="Consolas" w:eastAsia="Times New Roman" w:hAnsi="Consolas" w:cs="Courier New"/>
          <w:color w:val="C3E88D"/>
          <w:sz w:val="18"/>
          <w:szCs w:val="18"/>
          <w:lang w:val="uk-UA"/>
        </w:rPr>
        <w:t>"</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 xml:space="preserve">    &lt;</w:t>
      </w:r>
      <w:r w:rsidRPr="00647AEC">
        <w:rPr>
          <w:rFonts w:ascii="Consolas" w:eastAsia="Times New Roman" w:hAnsi="Consolas" w:cs="Courier New"/>
          <w:color w:val="F07178"/>
          <w:sz w:val="18"/>
          <w:szCs w:val="18"/>
          <w:lang w:val="en-US"/>
        </w:rPr>
        <w:t>link</w:t>
      </w:r>
      <w:r w:rsidRPr="00B72456">
        <w:rPr>
          <w:rFonts w:ascii="Consolas" w:eastAsia="Times New Roman" w:hAnsi="Consolas" w:cs="Courier New"/>
          <w:color w:val="F07178"/>
          <w:sz w:val="18"/>
          <w:szCs w:val="18"/>
          <w:lang w:val="uk-UA"/>
        </w:rPr>
        <w:t xml:space="preserve"> </w:t>
      </w:r>
      <w:r w:rsidRPr="00647AEC">
        <w:rPr>
          <w:rFonts w:ascii="Consolas" w:eastAsia="Times New Roman" w:hAnsi="Consolas" w:cs="Courier New"/>
          <w:i/>
          <w:iCs/>
          <w:color w:val="FFCB6B"/>
          <w:sz w:val="18"/>
          <w:szCs w:val="18"/>
          <w:lang w:val="en-US"/>
        </w:rPr>
        <w:t>rel</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stylesheet</w:t>
      </w:r>
      <w:r w:rsidRPr="00B72456">
        <w:rPr>
          <w:rFonts w:ascii="Consolas" w:eastAsia="Times New Roman" w:hAnsi="Consolas" w:cs="Courier New"/>
          <w:color w:val="C3E88D"/>
          <w:sz w:val="18"/>
          <w:szCs w:val="18"/>
          <w:lang w:val="uk-UA"/>
        </w:rPr>
        <w:t xml:space="preserve">" </w:t>
      </w:r>
      <w:r w:rsidRPr="00647AEC">
        <w:rPr>
          <w:rFonts w:ascii="Consolas" w:eastAsia="Times New Roman" w:hAnsi="Consolas" w:cs="Courier New"/>
          <w:i/>
          <w:iCs/>
          <w:color w:val="FFCB6B"/>
          <w:sz w:val="18"/>
          <w:szCs w:val="18"/>
          <w:lang w:val="en-US"/>
        </w:rPr>
        <w:t>href</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https</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cdnjs</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cloudflare</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com</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ajax</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libs</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font</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awesome</w:t>
      </w:r>
      <w:r w:rsidRPr="00B72456">
        <w:rPr>
          <w:rFonts w:ascii="Consolas" w:eastAsia="Times New Roman" w:hAnsi="Consolas" w:cs="Courier New"/>
          <w:color w:val="C3E88D"/>
          <w:sz w:val="18"/>
          <w:szCs w:val="18"/>
          <w:lang w:val="uk-UA"/>
        </w:rPr>
        <w:t>/4.7.0/</w:t>
      </w:r>
      <w:r w:rsidRPr="00647AEC">
        <w:rPr>
          <w:rFonts w:ascii="Consolas" w:eastAsia="Times New Roman" w:hAnsi="Consolas" w:cs="Courier New"/>
          <w:color w:val="C3E88D"/>
          <w:sz w:val="18"/>
          <w:szCs w:val="18"/>
          <w:lang w:val="en-US"/>
        </w:rPr>
        <w:t>css</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font</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awesome</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min</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css</w:t>
      </w:r>
      <w:r w:rsidRPr="00B72456">
        <w:rPr>
          <w:rFonts w:ascii="Consolas" w:eastAsia="Times New Roman" w:hAnsi="Consolas" w:cs="Courier New"/>
          <w:color w:val="C3E88D"/>
          <w:sz w:val="18"/>
          <w:szCs w:val="18"/>
          <w:lang w:val="uk-UA"/>
        </w:rPr>
        <w:t>"</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&lt;/</w:t>
      </w:r>
      <w:r w:rsidRPr="00647AEC">
        <w:rPr>
          <w:rFonts w:ascii="Consolas" w:eastAsia="Times New Roman" w:hAnsi="Consolas" w:cs="Courier New"/>
          <w:color w:val="F07178"/>
          <w:sz w:val="18"/>
          <w:szCs w:val="18"/>
          <w:lang w:val="en-US"/>
        </w:rPr>
        <w:t>head</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&lt;</w:t>
      </w:r>
      <w:r w:rsidRPr="00647AEC">
        <w:rPr>
          <w:rFonts w:ascii="Consolas" w:eastAsia="Times New Roman" w:hAnsi="Consolas" w:cs="Courier New"/>
          <w:color w:val="F07178"/>
          <w:sz w:val="18"/>
          <w:szCs w:val="18"/>
          <w:lang w:val="en-US"/>
        </w:rPr>
        <w:t>body</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w:t>
      </w:r>
      <w:r w:rsidRPr="00647AEC">
        <w:rPr>
          <w:rFonts w:ascii="Consolas" w:eastAsia="Times New Roman" w:hAnsi="Consolas" w:cs="Courier New"/>
          <w:i/>
          <w:iCs/>
          <w:color w:val="C792EA"/>
          <w:sz w:val="18"/>
          <w:szCs w:val="18"/>
          <w:lang w:val="en-US"/>
        </w:rPr>
        <w:t>body</w:t>
      </w:r>
      <w:r w:rsidRPr="00B72456">
        <w:rPr>
          <w:rFonts w:ascii="Consolas" w:eastAsia="Times New Roman" w:hAnsi="Consolas" w:cs="Courier New"/>
          <w:color w:val="89DDFF"/>
          <w:sz w:val="18"/>
          <w:szCs w:val="18"/>
          <w:lang w:val="uk-UA"/>
        </w:rPr>
        <w:t>}}}</w:t>
      </w:r>
      <w:r w:rsidRPr="00B72456">
        <w:rPr>
          <w:rFonts w:ascii="Consolas" w:eastAsia="Times New Roman" w:hAnsi="Consolas" w:cs="Courier New"/>
          <w:color w:val="89DDFF"/>
          <w:sz w:val="18"/>
          <w:szCs w:val="18"/>
          <w:lang w:val="uk-UA"/>
        </w:rPr>
        <w:br/>
        <w:t>&lt;</w:t>
      </w:r>
      <w:r w:rsidRPr="00647AEC">
        <w:rPr>
          <w:rFonts w:ascii="Consolas" w:eastAsia="Times New Roman" w:hAnsi="Consolas" w:cs="Courier New"/>
          <w:color w:val="F07178"/>
          <w:sz w:val="18"/>
          <w:szCs w:val="18"/>
          <w:lang w:val="en-US"/>
        </w:rPr>
        <w:t>script</w:t>
      </w:r>
      <w:r w:rsidRPr="00B72456">
        <w:rPr>
          <w:rFonts w:ascii="Consolas" w:eastAsia="Times New Roman" w:hAnsi="Consolas" w:cs="Courier New"/>
          <w:color w:val="F07178"/>
          <w:sz w:val="18"/>
          <w:szCs w:val="18"/>
          <w:lang w:val="uk-UA"/>
        </w:rPr>
        <w:t xml:space="preserve"> </w:t>
      </w:r>
      <w:r w:rsidRPr="00647AEC">
        <w:rPr>
          <w:rFonts w:ascii="Consolas" w:eastAsia="Times New Roman" w:hAnsi="Consolas" w:cs="Courier New"/>
          <w:i/>
          <w:iCs/>
          <w:color w:val="FFCB6B"/>
          <w:sz w:val="18"/>
          <w:szCs w:val="18"/>
          <w:lang w:val="en-US"/>
        </w:rPr>
        <w:t>src</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https</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code</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jquery</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com</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jquery</w:t>
      </w:r>
      <w:r w:rsidRPr="00B72456">
        <w:rPr>
          <w:rFonts w:ascii="Consolas" w:eastAsia="Times New Roman" w:hAnsi="Consolas" w:cs="Courier New"/>
          <w:color w:val="C3E88D"/>
          <w:sz w:val="18"/>
          <w:szCs w:val="18"/>
          <w:lang w:val="uk-UA"/>
        </w:rPr>
        <w:t>-3.5.1.</w:t>
      </w:r>
      <w:r w:rsidRPr="00647AEC">
        <w:rPr>
          <w:rFonts w:ascii="Consolas" w:eastAsia="Times New Roman" w:hAnsi="Consolas" w:cs="Courier New"/>
          <w:color w:val="C3E88D"/>
          <w:sz w:val="18"/>
          <w:szCs w:val="18"/>
          <w:lang w:val="en-US"/>
        </w:rPr>
        <w:t>slim</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min</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js</w:t>
      </w:r>
      <w:r w:rsidRPr="00B72456">
        <w:rPr>
          <w:rFonts w:ascii="Consolas" w:eastAsia="Times New Roman" w:hAnsi="Consolas" w:cs="Courier New"/>
          <w:color w:val="C3E88D"/>
          <w:sz w:val="18"/>
          <w:szCs w:val="18"/>
          <w:lang w:val="uk-UA"/>
        </w:rPr>
        <w:t xml:space="preserve">" </w:t>
      </w:r>
      <w:r w:rsidRPr="00647AEC">
        <w:rPr>
          <w:rFonts w:ascii="Consolas" w:eastAsia="Times New Roman" w:hAnsi="Consolas" w:cs="Courier New"/>
          <w:i/>
          <w:iCs/>
          <w:color w:val="FFCB6B"/>
          <w:sz w:val="18"/>
          <w:szCs w:val="18"/>
          <w:lang w:val="en-US"/>
        </w:rPr>
        <w:t>integrity</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sha</w:t>
      </w:r>
      <w:r w:rsidRPr="00B72456">
        <w:rPr>
          <w:rFonts w:ascii="Consolas" w:eastAsia="Times New Roman" w:hAnsi="Consolas" w:cs="Courier New"/>
          <w:color w:val="C3E88D"/>
          <w:sz w:val="18"/>
          <w:szCs w:val="18"/>
          <w:lang w:val="uk-UA"/>
        </w:rPr>
        <w:t>384-</w:t>
      </w:r>
      <w:r w:rsidRPr="00647AEC">
        <w:rPr>
          <w:rFonts w:ascii="Consolas" w:eastAsia="Times New Roman" w:hAnsi="Consolas" w:cs="Courier New"/>
          <w:color w:val="C3E88D"/>
          <w:sz w:val="18"/>
          <w:szCs w:val="18"/>
          <w:lang w:val="en-US"/>
        </w:rPr>
        <w:t>DfXdz</w:t>
      </w:r>
      <w:r w:rsidRPr="00B72456">
        <w:rPr>
          <w:rFonts w:ascii="Consolas" w:eastAsia="Times New Roman" w:hAnsi="Consolas" w:cs="Courier New"/>
          <w:color w:val="C3E88D"/>
          <w:sz w:val="18"/>
          <w:szCs w:val="18"/>
          <w:lang w:val="uk-UA"/>
        </w:rPr>
        <w:t>2</w:t>
      </w:r>
      <w:r w:rsidRPr="00647AEC">
        <w:rPr>
          <w:rFonts w:ascii="Consolas" w:eastAsia="Times New Roman" w:hAnsi="Consolas" w:cs="Courier New"/>
          <w:color w:val="C3E88D"/>
          <w:sz w:val="18"/>
          <w:szCs w:val="18"/>
          <w:lang w:val="en-US"/>
        </w:rPr>
        <w:t>htPH</w:t>
      </w:r>
      <w:r w:rsidRPr="00B72456">
        <w:rPr>
          <w:rFonts w:ascii="Consolas" w:eastAsia="Times New Roman" w:hAnsi="Consolas" w:cs="Courier New"/>
          <w:color w:val="C3E88D"/>
          <w:sz w:val="18"/>
          <w:szCs w:val="18"/>
          <w:lang w:val="uk-UA"/>
        </w:rPr>
        <w:t>0</w:t>
      </w:r>
      <w:r w:rsidRPr="00647AEC">
        <w:rPr>
          <w:rFonts w:ascii="Consolas" w:eastAsia="Times New Roman" w:hAnsi="Consolas" w:cs="Courier New"/>
          <w:color w:val="C3E88D"/>
          <w:sz w:val="18"/>
          <w:szCs w:val="18"/>
          <w:lang w:val="en-US"/>
        </w:rPr>
        <w:t>lsSSs</w:t>
      </w:r>
      <w:r w:rsidRPr="00B72456">
        <w:rPr>
          <w:rFonts w:ascii="Consolas" w:eastAsia="Times New Roman" w:hAnsi="Consolas" w:cs="Courier New"/>
          <w:color w:val="C3E88D"/>
          <w:sz w:val="18"/>
          <w:szCs w:val="18"/>
          <w:lang w:val="uk-UA"/>
        </w:rPr>
        <w:t>5</w:t>
      </w:r>
      <w:r w:rsidRPr="00647AEC">
        <w:rPr>
          <w:rFonts w:ascii="Consolas" w:eastAsia="Times New Roman" w:hAnsi="Consolas" w:cs="Courier New"/>
          <w:color w:val="C3E88D"/>
          <w:sz w:val="18"/>
          <w:szCs w:val="18"/>
          <w:lang w:val="en-US"/>
        </w:rPr>
        <w:t>nCTpuj</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zy</w:t>
      </w:r>
      <w:r w:rsidRPr="00B72456">
        <w:rPr>
          <w:rFonts w:ascii="Consolas" w:eastAsia="Times New Roman" w:hAnsi="Consolas" w:cs="Courier New"/>
          <w:color w:val="C3E88D"/>
          <w:sz w:val="18"/>
          <w:szCs w:val="18"/>
          <w:lang w:val="uk-UA"/>
        </w:rPr>
        <w:t>4</w:t>
      </w:r>
      <w:r w:rsidRPr="00647AEC">
        <w:rPr>
          <w:rFonts w:ascii="Consolas" w:eastAsia="Times New Roman" w:hAnsi="Consolas" w:cs="Courier New"/>
          <w:color w:val="C3E88D"/>
          <w:sz w:val="18"/>
          <w:szCs w:val="18"/>
          <w:lang w:val="en-US"/>
        </w:rPr>
        <w:t>C</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OGpamoFVy</w:t>
      </w:r>
      <w:r w:rsidRPr="00B72456">
        <w:rPr>
          <w:rFonts w:ascii="Consolas" w:eastAsia="Times New Roman" w:hAnsi="Consolas" w:cs="Courier New"/>
          <w:color w:val="C3E88D"/>
          <w:sz w:val="18"/>
          <w:szCs w:val="18"/>
          <w:lang w:val="uk-UA"/>
        </w:rPr>
        <w:t>38</w:t>
      </w:r>
      <w:r w:rsidRPr="00647AEC">
        <w:rPr>
          <w:rFonts w:ascii="Consolas" w:eastAsia="Times New Roman" w:hAnsi="Consolas" w:cs="Courier New"/>
          <w:color w:val="C3E88D"/>
          <w:sz w:val="18"/>
          <w:szCs w:val="18"/>
          <w:lang w:val="en-US"/>
        </w:rPr>
        <w:t>MVBnE</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IbbVYUew</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OrCXaRkfj</w:t>
      </w:r>
      <w:r w:rsidRPr="00B72456">
        <w:rPr>
          <w:rFonts w:ascii="Consolas" w:eastAsia="Times New Roman" w:hAnsi="Consolas" w:cs="Courier New"/>
          <w:color w:val="C3E88D"/>
          <w:sz w:val="18"/>
          <w:szCs w:val="18"/>
          <w:lang w:val="uk-UA"/>
        </w:rPr>
        <w:t xml:space="preserve">" </w:t>
      </w:r>
      <w:r w:rsidRPr="00647AEC">
        <w:rPr>
          <w:rFonts w:ascii="Consolas" w:eastAsia="Times New Roman" w:hAnsi="Consolas" w:cs="Courier New"/>
          <w:i/>
          <w:iCs/>
          <w:color w:val="FFCB6B"/>
          <w:sz w:val="18"/>
          <w:szCs w:val="18"/>
          <w:lang w:val="en-US"/>
        </w:rPr>
        <w:t>crossorigin</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anonymous</w:t>
      </w:r>
      <w:r w:rsidRPr="00B72456">
        <w:rPr>
          <w:rFonts w:ascii="Consolas" w:eastAsia="Times New Roman" w:hAnsi="Consolas" w:cs="Courier New"/>
          <w:color w:val="C3E88D"/>
          <w:sz w:val="18"/>
          <w:szCs w:val="18"/>
          <w:lang w:val="uk-UA"/>
        </w:rPr>
        <w:t>"</w:t>
      </w:r>
      <w:r w:rsidRPr="00B72456">
        <w:rPr>
          <w:rFonts w:ascii="Consolas" w:eastAsia="Times New Roman" w:hAnsi="Consolas" w:cs="Courier New"/>
          <w:color w:val="89DDFF"/>
          <w:sz w:val="18"/>
          <w:szCs w:val="18"/>
          <w:lang w:val="uk-UA"/>
        </w:rPr>
        <w:t>&gt;&lt;/</w:t>
      </w:r>
      <w:r w:rsidRPr="00647AEC">
        <w:rPr>
          <w:rFonts w:ascii="Consolas" w:eastAsia="Times New Roman" w:hAnsi="Consolas" w:cs="Courier New"/>
          <w:color w:val="F07178"/>
          <w:sz w:val="18"/>
          <w:szCs w:val="18"/>
          <w:lang w:val="en-US"/>
        </w:rPr>
        <w:t>script</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i/>
          <w:iCs/>
          <w:color w:val="616161"/>
          <w:sz w:val="18"/>
          <w:szCs w:val="18"/>
          <w:lang w:val="uk-UA"/>
        </w:rPr>
        <w:br/>
      </w:r>
      <w:r w:rsidRPr="00B72456">
        <w:rPr>
          <w:rFonts w:ascii="Consolas" w:eastAsia="Times New Roman" w:hAnsi="Consolas" w:cs="Courier New"/>
          <w:color w:val="89DDFF"/>
          <w:sz w:val="18"/>
          <w:szCs w:val="18"/>
          <w:lang w:val="uk-UA"/>
        </w:rPr>
        <w:t>&lt;</w:t>
      </w:r>
      <w:r w:rsidRPr="00647AEC">
        <w:rPr>
          <w:rFonts w:ascii="Consolas" w:eastAsia="Times New Roman" w:hAnsi="Consolas" w:cs="Courier New"/>
          <w:color w:val="F07178"/>
          <w:sz w:val="18"/>
          <w:szCs w:val="18"/>
          <w:lang w:val="en-US"/>
        </w:rPr>
        <w:t>script</w:t>
      </w:r>
      <w:r w:rsidRPr="00B72456">
        <w:rPr>
          <w:rFonts w:ascii="Consolas" w:eastAsia="Times New Roman" w:hAnsi="Consolas" w:cs="Courier New"/>
          <w:color w:val="F07178"/>
          <w:sz w:val="18"/>
          <w:szCs w:val="18"/>
          <w:lang w:val="uk-UA"/>
        </w:rPr>
        <w:t xml:space="preserve"> </w:t>
      </w:r>
      <w:r w:rsidRPr="00647AEC">
        <w:rPr>
          <w:rFonts w:ascii="Consolas" w:eastAsia="Times New Roman" w:hAnsi="Consolas" w:cs="Courier New"/>
          <w:i/>
          <w:iCs/>
          <w:color w:val="FFCB6B"/>
          <w:sz w:val="18"/>
          <w:szCs w:val="18"/>
          <w:lang w:val="en-US"/>
        </w:rPr>
        <w:t>src</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https</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stackpath</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bootstrapcdn</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com</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bootstrap</w:t>
      </w:r>
      <w:r w:rsidRPr="00B72456">
        <w:rPr>
          <w:rFonts w:ascii="Consolas" w:eastAsia="Times New Roman" w:hAnsi="Consolas" w:cs="Courier New"/>
          <w:color w:val="C3E88D"/>
          <w:sz w:val="18"/>
          <w:szCs w:val="18"/>
          <w:lang w:val="uk-UA"/>
        </w:rPr>
        <w:t>/4.5.0/</w:t>
      </w:r>
      <w:r w:rsidRPr="00647AEC">
        <w:rPr>
          <w:rFonts w:ascii="Consolas" w:eastAsia="Times New Roman" w:hAnsi="Consolas" w:cs="Courier New"/>
          <w:color w:val="C3E88D"/>
          <w:sz w:val="18"/>
          <w:szCs w:val="18"/>
          <w:lang w:val="en-US"/>
        </w:rPr>
        <w:t>js</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bootstrap</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min</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js</w:t>
      </w:r>
      <w:r w:rsidRPr="00B72456">
        <w:rPr>
          <w:rFonts w:ascii="Consolas" w:eastAsia="Times New Roman" w:hAnsi="Consolas" w:cs="Courier New"/>
          <w:color w:val="C3E88D"/>
          <w:sz w:val="18"/>
          <w:szCs w:val="18"/>
          <w:lang w:val="uk-UA"/>
        </w:rPr>
        <w:t xml:space="preserve">" </w:t>
      </w:r>
      <w:r w:rsidRPr="00647AEC">
        <w:rPr>
          <w:rFonts w:ascii="Consolas" w:eastAsia="Times New Roman" w:hAnsi="Consolas" w:cs="Courier New"/>
          <w:i/>
          <w:iCs/>
          <w:color w:val="FFCB6B"/>
          <w:sz w:val="18"/>
          <w:szCs w:val="18"/>
          <w:lang w:val="en-US"/>
        </w:rPr>
        <w:t>integrity</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sha</w:t>
      </w:r>
      <w:r w:rsidRPr="00B72456">
        <w:rPr>
          <w:rFonts w:ascii="Consolas" w:eastAsia="Times New Roman" w:hAnsi="Consolas" w:cs="Courier New"/>
          <w:color w:val="C3E88D"/>
          <w:sz w:val="18"/>
          <w:szCs w:val="18"/>
          <w:lang w:val="uk-UA"/>
        </w:rPr>
        <w:t>384-</w:t>
      </w:r>
      <w:r w:rsidRPr="00647AEC">
        <w:rPr>
          <w:rFonts w:ascii="Consolas" w:eastAsia="Times New Roman" w:hAnsi="Consolas" w:cs="Courier New"/>
          <w:color w:val="C3E88D"/>
          <w:sz w:val="18"/>
          <w:szCs w:val="18"/>
          <w:lang w:val="en-US"/>
        </w:rPr>
        <w:t>OgVRvuATP</w:t>
      </w:r>
      <w:r w:rsidRPr="00B72456">
        <w:rPr>
          <w:rFonts w:ascii="Consolas" w:eastAsia="Times New Roman" w:hAnsi="Consolas" w:cs="Courier New"/>
          <w:color w:val="C3E88D"/>
          <w:sz w:val="18"/>
          <w:szCs w:val="18"/>
          <w:lang w:val="uk-UA"/>
        </w:rPr>
        <w:t>1</w:t>
      </w:r>
      <w:r w:rsidRPr="00647AEC">
        <w:rPr>
          <w:rFonts w:ascii="Consolas" w:eastAsia="Times New Roman" w:hAnsi="Consolas" w:cs="Courier New"/>
          <w:color w:val="C3E88D"/>
          <w:sz w:val="18"/>
          <w:szCs w:val="18"/>
          <w:lang w:val="en-US"/>
        </w:rPr>
        <w:t>z</w:t>
      </w:r>
      <w:r w:rsidRPr="00B72456">
        <w:rPr>
          <w:rFonts w:ascii="Consolas" w:eastAsia="Times New Roman" w:hAnsi="Consolas" w:cs="Courier New"/>
          <w:color w:val="C3E88D"/>
          <w:sz w:val="18"/>
          <w:szCs w:val="18"/>
          <w:lang w:val="uk-UA"/>
        </w:rPr>
        <w:t>7</w:t>
      </w:r>
      <w:r w:rsidRPr="00647AEC">
        <w:rPr>
          <w:rFonts w:ascii="Consolas" w:eastAsia="Times New Roman" w:hAnsi="Consolas" w:cs="Courier New"/>
          <w:color w:val="C3E88D"/>
          <w:sz w:val="18"/>
          <w:szCs w:val="18"/>
          <w:lang w:val="en-US"/>
        </w:rPr>
        <w:t>JjHLkuOU</w:t>
      </w:r>
      <w:r w:rsidRPr="00B72456">
        <w:rPr>
          <w:rFonts w:ascii="Consolas" w:eastAsia="Times New Roman" w:hAnsi="Consolas" w:cs="Courier New"/>
          <w:color w:val="C3E88D"/>
          <w:sz w:val="18"/>
          <w:szCs w:val="18"/>
          <w:lang w:val="uk-UA"/>
        </w:rPr>
        <w:t>7</w:t>
      </w:r>
      <w:r w:rsidRPr="00647AEC">
        <w:rPr>
          <w:rFonts w:ascii="Consolas" w:eastAsia="Times New Roman" w:hAnsi="Consolas" w:cs="Courier New"/>
          <w:color w:val="C3E88D"/>
          <w:sz w:val="18"/>
          <w:szCs w:val="18"/>
          <w:lang w:val="en-US"/>
        </w:rPr>
        <w:t>Xw</w:t>
      </w:r>
      <w:r w:rsidRPr="00B72456">
        <w:rPr>
          <w:rFonts w:ascii="Consolas" w:eastAsia="Times New Roman" w:hAnsi="Consolas" w:cs="Courier New"/>
          <w:color w:val="C3E88D"/>
          <w:sz w:val="18"/>
          <w:szCs w:val="18"/>
          <w:lang w:val="uk-UA"/>
        </w:rPr>
        <w:t>704+</w:t>
      </w:r>
      <w:r w:rsidRPr="00647AEC">
        <w:rPr>
          <w:rFonts w:ascii="Consolas" w:eastAsia="Times New Roman" w:hAnsi="Consolas" w:cs="Courier New"/>
          <w:color w:val="C3E88D"/>
          <w:sz w:val="18"/>
          <w:szCs w:val="18"/>
          <w:lang w:val="en-US"/>
        </w:rPr>
        <w:t>h</w:t>
      </w:r>
      <w:r w:rsidRPr="00B72456">
        <w:rPr>
          <w:rFonts w:ascii="Consolas" w:eastAsia="Times New Roman" w:hAnsi="Consolas" w:cs="Courier New"/>
          <w:color w:val="C3E88D"/>
          <w:sz w:val="18"/>
          <w:szCs w:val="18"/>
          <w:lang w:val="uk-UA"/>
        </w:rPr>
        <w:t>835</w:t>
      </w:r>
      <w:r w:rsidRPr="00647AEC">
        <w:rPr>
          <w:rFonts w:ascii="Consolas" w:eastAsia="Times New Roman" w:hAnsi="Consolas" w:cs="Courier New"/>
          <w:color w:val="C3E88D"/>
          <w:sz w:val="18"/>
          <w:szCs w:val="18"/>
          <w:lang w:val="en-US"/>
        </w:rPr>
        <w:t>Lr</w:t>
      </w:r>
      <w:r w:rsidRPr="00B72456">
        <w:rPr>
          <w:rFonts w:ascii="Consolas" w:eastAsia="Times New Roman" w:hAnsi="Consolas" w:cs="Courier New"/>
          <w:color w:val="C3E88D"/>
          <w:sz w:val="18"/>
          <w:szCs w:val="18"/>
          <w:lang w:val="uk-UA"/>
        </w:rPr>
        <w:t>+6</w:t>
      </w:r>
      <w:r w:rsidRPr="00647AEC">
        <w:rPr>
          <w:rFonts w:ascii="Consolas" w:eastAsia="Times New Roman" w:hAnsi="Consolas" w:cs="Courier New"/>
          <w:color w:val="C3E88D"/>
          <w:sz w:val="18"/>
          <w:szCs w:val="18"/>
          <w:lang w:val="en-US"/>
        </w:rPr>
        <w:t>QL</w:t>
      </w:r>
      <w:r w:rsidRPr="00B72456">
        <w:rPr>
          <w:rFonts w:ascii="Consolas" w:eastAsia="Times New Roman" w:hAnsi="Consolas" w:cs="Courier New"/>
          <w:color w:val="C3E88D"/>
          <w:sz w:val="18"/>
          <w:szCs w:val="18"/>
          <w:lang w:val="uk-UA"/>
        </w:rPr>
        <w:t>9</w:t>
      </w:r>
      <w:r w:rsidRPr="00647AEC">
        <w:rPr>
          <w:rFonts w:ascii="Consolas" w:eastAsia="Times New Roman" w:hAnsi="Consolas" w:cs="Courier New"/>
          <w:color w:val="C3E88D"/>
          <w:sz w:val="18"/>
          <w:szCs w:val="18"/>
          <w:lang w:val="en-US"/>
        </w:rPr>
        <w:t>UvYjZE</w:t>
      </w:r>
      <w:r w:rsidRPr="00B72456">
        <w:rPr>
          <w:rFonts w:ascii="Consolas" w:eastAsia="Times New Roman" w:hAnsi="Consolas" w:cs="Courier New"/>
          <w:color w:val="C3E88D"/>
          <w:sz w:val="18"/>
          <w:szCs w:val="18"/>
          <w:lang w:val="uk-UA"/>
        </w:rPr>
        <w:t>3</w:t>
      </w:r>
      <w:r w:rsidRPr="00647AEC">
        <w:rPr>
          <w:rFonts w:ascii="Consolas" w:eastAsia="Times New Roman" w:hAnsi="Consolas" w:cs="Courier New"/>
          <w:color w:val="C3E88D"/>
          <w:sz w:val="18"/>
          <w:szCs w:val="18"/>
          <w:lang w:val="en-US"/>
        </w:rPr>
        <w:t>Ipu</w:t>
      </w:r>
      <w:r w:rsidRPr="00B72456">
        <w:rPr>
          <w:rFonts w:ascii="Consolas" w:eastAsia="Times New Roman" w:hAnsi="Consolas" w:cs="Courier New"/>
          <w:color w:val="C3E88D"/>
          <w:sz w:val="18"/>
          <w:szCs w:val="18"/>
          <w:lang w:val="uk-UA"/>
        </w:rPr>
        <w:t>6</w:t>
      </w:r>
      <w:r w:rsidRPr="00647AEC">
        <w:rPr>
          <w:rFonts w:ascii="Consolas" w:eastAsia="Times New Roman" w:hAnsi="Consolas" w:cs="Courier New"/>
          <w:color w:val="C3E88D"/>
          <w:sz w:val="18"/>
          <w:szCs w:val="18"/>
          <w:lang w:val="en-US"/>
        </w:rPr>
        <w:t>Tp</w:t>
      </w:r>
      <w:r w:rsidRPr="00B72456">
        <w:rPr>
          <w:rFonts w:ascii="Consolas" w:eastAsia="Times New Roman" w:hAnsi="Consolas" w:cs="Courier New"/>
          <w:color w:val="C3E88D"/>
          <w:sz w:val="18"/>
          <w:szCs w:val="18"/>
          <w:lang w:val="uk-UA"/>
        </w:rPr>
        <w:t>75</w:t>
      </w:r>
      <w:r w:rsidRPr="00647AEC">
        <w:rPr>
          <w:rFonts w:ascii="Consolas" w:eastAsia="Times New Roman" w:hAnsi="Consolas" w:cs="Courier New"/>
          <w:color w:val="C3E88D"/>
          <w:sz w:val="18"/>
          <w:szCs w:val="18"/>
          <w:lang w:val="en-US"/>
        </w:rPr>
        <w:t>j</w:t>
      </w:r>
      <w:r w:rsidRPr="00B72456">
        <w:rPr>
          <w:rFonts w:ascii="Consolas" w:eastAsia="Times New Roman" w:hAnsi="Consolas" w:cs="Courier New"/>
          <w:color w:val="C3E88D"/>
          <w:sz w:val="18"/>
          <w:szCs w:val="18"/>
          <w:lang w:val="uk-UA"/>
        </w:rPr>
        <w:t>7</w:t>
      </w:r>
      <w:r w:rsidRPr="00647AEC">
        <w:rPr>
          <w:rFonts w:ascii="Consolas" w:eastAsia="Times New Roman" w:hAnsi="Consolas" w:cs="Courier New"/>
          <w:color w:val="C3E88D"/>
          <w:sz w:val="18"/>
          <w:szCs w:val="18"/>
          <w:lang w:val="en-US"/>
        </w:rPr>
        <w:t>Bh</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kR</w:t>
      </w:r>
      <w:r w:rsidRPr="00B72456">
        <w:rPr>
          <w:rFonts w:ascii="Consolas" w:eastAsia="Times New Roman" w:hAnsi="Consolas" w:cs="Courier New"/>
          <w:color w:val="C3E88D"/>
          <w:sz w:val="18"/>
          <w:szCs w:val="18"/>
          <w:lang w:val="uk-UA"/>
        </w:rPr>
        <w:t>0</w:t>
      </w:r>
      <w:r w:rsidRPr="00647AEC">
        <w:rPr>
          <w:rFonts w:ascii="Consolas" w:eastAsia="Times New Roman" w:hAnsi="Consolas" w:cs="Courier New"/>
          <w:color w:val="C3E88D"/>
          <w:sz w:val="18"/>
          <w:szCs w:val="18"/>
          <w:lang w:val="en-US"/>
        </w:rPr>
        <w:t>JKI</w:t>
      </w:r>
      <w:r w:rsidRPr="00B72456">
        <w:rPr>
          <w:rFonts w:ascii="Consolas" w:eastAsia="Times New Roman" w:hAnsi="Consolas" w:cs="Courier New"/>
          <w:color w:val="C3E88D"/>
          <w:sz w:val="18"/>
          <w:szCs w:val="18"/>
          <w:lang w:val="uk-UA"/>
        </w:rPr>
        <w:t xml:space="preserve">" </w:t>
      </w:r>
      <w:r w:rsidRPr="00647AEC">
        <w:rPr>
          <w:rFonts w:ascii="Consolas" w:eastAsia="Times New Roman" w:hAnsi="Consolas" w:cs="Courier New"/>
          <w:i/>
          <w:iCs/>
          <w:color w:val="FFCB6B"/>
          <w:sz w:val="18"/>
          <w:szCs w:val="18"/>
          <w:lang w:val="en-US"/>
        </w:rPr>
        <w:t>crossorigin</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anonymous</w:t>
      </w:r>
      <w:r w:rsidRPr="00B72456">
        <w:rPr>
          <w:rFonts w:ascii="Consolas" w:eastAsia="Times New Roman" w:hAnsi="Consolas" w:cs="Courier New"/>
          <w:color w:val="C3E88D"/>
          <w:sz w:val="18"/>
          <w:szCs w:val="18"/>
          <w:lang w:val="uk-UA"/>
        </w:rPr>
        <w:t>"</w:t>
      </w:r>
      <w:r w:rsidRPr="00B72456">
        <w:rPr>
          <w:rFonts w:ascii="Consolas" w:eastAsia="Times New Roman" w:hAnsi="Consolas" w:cs="Courier New"/>
          <w:color w:val="89DDFF"/>
          <w:sz w:val="18"/>
          <w:szCs w:val="18"/>
          <w:lang w:val="uk-UA"/>
        </w:rPr>
        <w:t>&gt;&lt;/</w:t>
      </w:r>
      <w:r w:rsidRPr="00647AEC">
        <w:rPr>
          <w:rFonts w:ascii="Consolas" w:eastAsia="Times New Roman" w:hAnsi="Consolas" w:cs="Courier New"/>
          <w:color w:val="F07178"/>
          <w:sz w:val="18"/>
          <w:szCs w:val="18"/>
          <w:lang w:val="en-US"/>
        </w:rPr>
        <w:t>script</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w:t>
      </w:r>
      <w:r w:rsidRPr="00647AEC">
        <w:rPr>
          <w:rFonts w:ascii="Consolas" w:eastAsia="Times New Roman" w:hAnsi="Consolas" w:cs="Courier New"/>
          <w:i/>
          <w:iCs/>
          <w:color w:val="C792EA"/>
          <w:sz w:val="18"/>
          <w:szCs w:val="18"/>
          <w:lang w:val="en-US"/>
        </w:rPr>
        <w:t>each</w:t>
      </w:r>
      <w:r w:rsidRPr="00B72456">
        <w:rPr>
          <w:rFonts w:ascii="Consolas" w:eastAsia="Times New Roman" w:hAnsi="Consolas" w:cs="Courier New"/>
          <w:i/>
          <w:iCs/>
          <w:color w:val="C792EA"/>
          <w:sz w:val="18"/>
          <w:szCs w:val="18"/>
          <w:lang w:val="uk-UA"/>
        </w:rPr>
        <w:t xml:space="preserve"> </w:t>
      </w:r>
      <w:r w:rsidRPr="00647AEC">
        <w:rPr>
          <w:rFonts w:ascii="Consolas" w:eastAsia="Times New Roman" w:hAnsi="Consolas" w:cs="Courier New"/>
          <w:i/>
          <w:iCs/>
          <w:color w:val="C792EA"/>
          <w:sz w:val="18"/>
          <w:szCs w:val="18"/>
          <w:lang w:val="en-US"/>
        </w:rPr>
        <w:t>scripts</w:t>
      </w:r>
      <w:r w:rsidRPr="00B72456">
        <w:rPr>
          <w:rFonts w:ascii="Consolas" w:eastAsia="Times New Roman" w:hAnsi="Consolas" w:cs="Courier New"/>
          <w:color w:val="89DDFF"/>
          <w:sz w:val="18"/>
          <w:szCs w:val="18"/>
          <w:lang w:val="uk-UA"/>
        </w:rPr>
        <w:t>}}</w:t>
      </w:r>
      <w:r w:rsidRPr="00B72456">
        <w:rPr>
          <w:rFonts w:ascii="Consolas" w:eastAsia="Times New Roman" w:hAnsi="Consolas" w:cs="Courier New"/>
          <w:color w:val="89DDFF"/>
          <w:sz w:val="18"/>
          <w:szCs w:val="18"/>
          <w:lang w:val="uk-UA"/>
        </w:rPr>
        <w:br/>
        <w:t xml:space="preserve">    &lt;</w:t>
      </w:r>
      <w:r w:rsidRPr="00647AEC">
        <w:rPr>
          <w:rFonts w:ascii="Consolas" w:eastAsia="Times New Roman" w:hAnsi="Consolas" w:cs="Courier New"/>
          <w:color w:val="F07178"/>
          <w:sz w:val="18"/>
          <w:szCs w:val="18"/>
          <w:lang w:val="en-US"/>
        </w:rPr>
        <w:t>script</w:t>
      </w:r>
      <w:r w:rsidRPr="00B72456">
        <w:rPr>
          <w:rFonts w:ascii="Consolas" w:eastAsia="Times New Roman" w:hAnsi="Consolas" w:cs="Courier New"/>
          <w:color w:val="F07178"/>
          <w:sz w:val="18"/>
          <w:szCs w:val="18"/>
          <w:lang w:val="uk-UA"/>
        </w:rPr>
        <w:t xml:space="preserve"> </w:t>
      </w:r>
      <w:r w:rsidRPr="00647AEC">
        <w:rPr>
          <w:rFonts w:ascii="Consolas" w:eastAsia="Times New Roman" w:hAnsi="Consolas" w:cs="Courier New"/>
          <w:i/>
          <w:iCs/>
          <w:color w:val="FFCB6B"/>
          <w:sz w:val="18"/>
          <w:szCs w:val="18"/>
          <w:lang w:val="en-US"/>
        </w:rPr>
        <w:t>src</w:t>
      </w:r>
      <w:r w:rsidRPr="00B72456">
        <w:rPr>
          <w:rFonts w:ascii="Consolas" w:eastAsia="Times New Roman" w:hAnsi="Consolas" w:cs="Courier New"/>
          <w:color w:val="C3E88D"/>
          <w:sz w:val="18"/>
          <w:szCs w:val="18"/>
          <w:lang w:val="uk-UA"/>
        </w:rPr>
        <w:t>="</w:t>
      </w:r>
      <w:r w:rsidRPr="00B72456">
        <w:rPr>
          <w:rFonts w:ascii="Consolas" w:eastAsia="Times New Roman" w:hAnsi="Consolas" w:cs="Courier New"/>
          <w:color w:val="89DDFF"/>
          <w:sz w:val="18"/>
          <w:szCs w:val="18"/>
          <w:lang w:val="uk-UA"/>
        </w:rPr>
        <w:t>{{</w:t>
      </w:r>
      <w:r w:rsidRPr="00647AEC">
        <w:rPr>
          <w:rFonts w:ascii="Consolas" w:eastAsia="Times New Roman" w:hAnsi="Consolas" w:cs="Courier New"/>
          <w:i/>
          <w:iCs/>
          <w:color w:val="C792EA"/>
          <w:sz w:val="18"/>
          <w:szCs w:val="18"/>
          <w:lang w:val="en-US"/>
        </w:rPr>
        <w:t>script</w:t>
      </w:r>
      <w:r w:rsidRPr="00B72456">
        <w:rPr>
          <w:rFonts w:ascii="Consolas" w:eastAsia="Times New Roman" w:hAnsi="Consolas" w:cs="Courier New"/>
          <w:color w:val="89DDFF"/>
          <w:sz w:val="18"/>
          <w:szCs w:val="18"/>
          <w:lang w:val="uk-UA"/>
        </w:rPr>
        <w:t>}}</w:t>
      </w:r>
      <w:r w:rsidRPr="00B72456">
        <w:rPr>
          <w:rFonts w:ascii="Consolas" w:eastAsia="Times New Roman" w:hAnsi="Consolas" w:cs="Courier New"/>
          <w:color w:val="C3E88D"/>
          <w:sz w:val="18"/>
          <w:szCs w:val="18"/>
          <w:lang w:val="uk-UA"/>
        </w:rPr>
        <w:t>"</w:t>
      </w:r>
      <w:r w:rsidRPr="00B72456">
        <w:rPr>
          <w:rFonts w:ascii="Consolas" w:eastAsia="Times New Roman" w:hAnsi="Consolas" w:cs="Courier New"/>
          <w:color w:val="89DDFF"/>
          <w:sz w:val="18"/>
          <w:szCs w:val="18"/>
          <w:lang w:val="uk-UA"/>
        </w:rPr>
        <w:t>&gt;&lt;/</w:t>
      </w:r>
      <w:r w:rsidRPr="00647AEC">
        <w:rPr>
          <w:rFonts w:ascii="Consolas" w:eastAsia="Times New Roman" w:hAnsi="Consolas" w:cs="Courier New"/>
          <w:color w:val="F07178"/>
          <w:sz w:val="18"/>
          <w:szCs w:val="18"/>
          <w:lang w:val="en-US"/>
        </w:rPr>
        <w:t>script</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w:t>
      </w:r>
      <w:r w:rsidRPr="00647AEC">
        <w:rPr>
          <w:rFonts w:ascii="Consolas" w:eastAsia="Times New Roman" w:hAnsi="Consolas" w:cs="Courier New"/>
          <w:i/>
          <w:iCs/>
          <w:color w:val="C792EA"/>
          <w:sz w:val="18"/>
          <w:szCs w:val="18"/>
          <w:lang w:val="en-US"/>
        </w:rPr>
        <w:t>each</w:t>
      </w:r>
      <w:r w:rsidRPr="00B72456">
        <w:rPr>
          <w:rFonts w:ascii="Consolas" w:eastAsia="Times New Roman" w:hAnsi="Consolas" w:cs="Courier New"/>
          <w:color w:val="89DDFF"/>
          <w:sz w:val="18"/>
          <w:szCs w:val="18"/>
          <w:lang w:val="uk-UA"/>
        </w:rPr>
        <w:t>}}</w:t>
      </w:r>
      <w:r w:rsidRPr="00B72456">
        <w:rPr>
          <w:rFonts w:ascii="Consolas" w:eastAsia="Times New Roman" w:hAnsi="Consolas" w:cs="Courier New"/>
          <w:color w:val="89DDFF"/>
          <w:sz w:val="18"/>
          <w:szCs w:val="18"/>
          <w:lang w:val="uk-UA"/>
        </w:rPr>
        <w:br/>
        <w:t>&lt;/</w:t>
      </w:r>
      <w:r w:rsidRPr="00647AEC">
        <w:rPr>
          <w:rFonts w:ascii="Consolas" w:eastAsia="Times New Roman" w:hAnsi="Consolas" w:cs="Courier New"/>
          <w:color w:val="F07178"/>
          <w:sz w:val="18"/>
          <w:szCs w:val="18"/>
          <w:lang w:val="en-US"/>
        </w:rPr>
        <w:t>body</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&lt;/</w:t>
      </w:r>
      <w:r w:rsidRPr="00647AEC">
        <w:rPr>
          <w:rFonts w:ascii="Consolas" w:eastAsia="Times New Roman" w:hAnsi="Consolas" w:cs="Courier New"/>
          <w:color w:val="F07178"/>
          <w:sz w:val="18"/>
          <w:szCs w:val="18"/>
          <w:lang w:val="en-US"/>
        </w:rPr>
        <w:t>html</w:t>
      </w:r>
      <w:r w:rsidRPr="00B72456">
        <w:rPr>
          <w:rFonts w:ascii="Consolas" w:eastAsia="Times New Roman" w:hAnsi="Consolas" w:cs="Courier New"/>
          <w:color w:val="89DDFF"/>
          <w:sz w:val="18"/>
          <w:szCs w:val="18"/>
          <w:lang w:val="uk-UA"/>
        </w:rPr>
        <w:t>&gt;</w:t>
      </w:r>
    </w:p>
    <w:p w14:paraId="5715C2C1" w14:textId="0F217E75" w:rsidR="00647AEC" w:rsidRDefault="00647AEC" w:rsidP="00F505A9">
      <w:pPr>
        <w:pStyle w:val="11"/>
      </w:pPr>
      <w:r>
        <w:lastRenderedPageBreak/>
        <w:t xml:space="preserve">У цьому файлі з розширенням </w:t>
      </w:r>
      <w:r w:rsidRPr="00B72456">
        <w:t>.</w:t>
      </w:r>
      <w:r>
        <w:rPr>
          <w:lang w:val="en-US"/>
        </w:rPr>
        <w:t>hbs</w:t>
      </w:r>
      <w:r w:rsidRPr="00B72456">
        <w:t xml:space="preserve"> </w:t>
      </w:r>
      <w:r>
        <w:t>підключаються всі необхідні скрипти та стилі</w:t>
      </w:r>
      <w:r w:rsidR="00F56AD8">
        <w:t>, а динамічним контентом є заголовок сторінки, тіло – тобто те, що і буде відображатись адміністратору та скрипти, назви яких будуть передані у масиві.</w:t>
      </w:r>
    </w:p>
    <w:p w14:paraId="12FD05A7" w14:textId="07A1E173" w:rsidR="00F56AD8" w:rsidRDefault="00F56AD8" w:rsidP="00F505A9">
      <w:pPr>
        <w:pStyle w:val="11"/>
      </w:pPr>
      <w:r>
        <w:t xml:space="preserve">Лістинг </w:t>
      </w:r>
      <w:r>
        <w:rPr>
          <w:lang w:val="en-US"/>
        </w:rPr>
        <w:t>layout</w:t>
      </w:r>
      <w:r w:rsidRPr="00F56AD8">
        <w:t>.</w:t>
      </w:r>
      <w:r>
        <w:rPr>
          <w:lang w:val="en-US"/>
        </w:rPr>
        <w:t>hbs</w:t>
      </w:r>
      <w:r w:rsidRPr="00F56AD8">
        <w:t>:</w:t>
      </w:r>
    </w:p>
    <w:p w14:paraId="5E5BF27E" w14:textId="77777777" w:rsidR="00F56AD8" w:rsidRPr="00F56AD8" w:rsidRDefault="00F56AD8" w:rsidP="00F56AD8">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F56AD8">
        <w:rPr>
          <w:rFonts w:ascii="Consolas" w:eastAsia="Times New Roman" w:hAnsi="Consolas" w:cs="Courier New"/>
          <w:color w:val="89DDFF"/>
          <w:sz w:val="18"/>
          <w:szCs w:val="18"/>
          <w:lang w:val="en-US"/>
        </w:rPr>
        <w:t xml:space="preserve">&lt;!DOCTYPE </w:t>
      </w:r>
      <w:r w:rsidRPr="00F56AD8">
        <w:rPr>
          <w:rFonts w:ascii="Consolas" w:eastAsia="Times New Roman" w:hAnsi="Consolas" w:cs="Courier New"/>
          <w:i/>
          <w:iCs/>
          <w:color w:val="FFCB6B"/>
          <w:sz w:val="18"/>
          <w:szCs w:val="18"/>
          <w:lang w:val="en-US"/>
        </w:rPr>
        <w:t>html</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&lt;</w:t>
      </w:r>
      <w:r w:rsidRPr="00F56AD8">
        <w:rPr>
          <w:rFonts w:ascii="Consolas" w:eastAsia="Times New Roman" w:hAnsi="Consolas" w:cs="Courier New"/>
          <w:color w:val="F07178"/>
          <w:sz w:val="18"/>
          <w:szCs w:val="18"/>
          <w:lang w:val="en-US"/>
        </w:rPr>
        <w:t>html</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head</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title</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i/>
          <w:iCs/>
          <w:color w:val="C792EA"/>
          <w:sz w:val="18"/>
          <w:szCs w:val="18"/>
          <w:lang w:val="en-US"/>
        </w:rPr>
        <w:t>title</w:t>
      </w:r>
      <w:r w:rsidRPr="00F56AD8">
        <w:rPr>
          <w:rFonts w:ascii="Consolas" w:eastAsia="Times New Roman" w:hAnsi="Consolas" w:cs="Courier New"/>
          <w:color w:val="89DDFF"/>
          <w:sz w:val="18"/>
          <w:szCs w:val="18"/>
          <w:lang w:val="en-US"/>
        </w:rPr>
        <w:t>}}&lt;/</w:t>
      </w:r>
      <w:r w:rsidRPr="00F56AD8">
        <w:rPr>
          <w:rFonts w:ascii="Consolas" w:eastAsia="Times New Roman" w:hAnsi="Consolas" w:cs="Courier New"/>
          <w:color w:val="F07178"/>
          <w:sz w:val="18"/>
          <w:szCs w:val="18"/>
          <w:lang w:val="en-US"/>
        </w:rPr>
        <w:t>title</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meta </w:t>
      </w:r>
      <w:r w:rsidRPr="00F56AD8">
        <w:rPr>
          <w:rFonts w:ascii="Consolas" w:eastAsia="Times New Roman" w:hAnsi="Consolas" w:cs="Courier New"/>
          <w:i/>
          <w:iCs/>
          <w:color w:val="FFCB6B"/>
          <w:sz w:val="18"/>
          <w:szCs w:val="18"/>
          <w:lang w:val="en-US"/>
        </w:rPr>
        <w:t>charset</w:t>
      </w:r>
      <w:r w:rsidRPr="00F56AD8">
        <w:rPr>
          <w:rFonts w:ascii="Consolas" w:eastAsia="Times New Roman" w:hAnsi="Consolas" w:cs="Courier New"/>
          <w:color w:val="C3E88D"/>
          <w:sz w:val="18"/>
          <w:szCs w:val="18"/>
          <w:lang w:val="en-US"/>
        </w:rPr>
        <w:t>="utf-8"</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meta </w:t>
      </w:r>
      <w:r w:rsidRPr="00F56AD8">
        <w:rPr>
          <w:rFonts w:ascii="Consolas" w:eastAsia="Times New Roman" w:hAnsi="Consolas" w:cs="Courier New"/>
          <w:i/>
          <w:iCs/>
          <w:color w:val="FFCB6B"/>
          <w:sz w:val="18"/>
          <w:szCs w:val="18"/>
          <w:lang w:val="en-US"/>
        </w:rPr>
        <w:t>name</w:t>
      </w:r>
      <w:r w:rsidRPr="00F56AD8">
        <w:rPr>
          <w:rFonts w:ascii="Consolas" w:eastAsia="Times New Roman" w:hAnsi="Consolas" w:cs="Courier New"/>
          <w:color w:val="C3E88D"/>
          <w:sz w:val="18"/>
          <w:szCs w:val="18"/>
          <w:lang w:val="en-US"/>
        </w:rPr>
        <w:t xml:space="preserve">="viewport" </w:t>
      </w:r>
      <w:r w:rsidRPr="00F56AD8">
        <w:rPr>
          <w:rFonts w:ascii="Consolas" w:eastAsia="Times New Roman" w:hAnsi="Consolas" w:cs="Courier New"/>
          <w:i/>
          <w:iCs/>
          <w:color w:val="FFCB6B"/>
          <w:sz w:val="18"/>
          <w:szCs w:val="18"/>
          <w:lang w:val="en-US"/>
        </w:rPr>
        <w:t>content</w:t>
      </w:r>
      <w:r w:rsidRPr="00F56AD8">
        <w:rPr>
          <w:rFonts w:ascii="Consolas" w:eastAsia="Times New Roman" w:hAnsi="Consolas" w:cs="Courier New"/>
          <w:color w:val="C3E88D"/>
          <w:sz w:val="18"/>
          <w:szCs w:val="18"/>
          <w:lang w:val="en-US"/>
        </w:rPr>
        <w:t>="width=device-width, initial-scale=1, shrink-to-fit=no"</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link </w:t>
      </w:r>
      <w:r w:rsidRPr="00F56AD8">
        <w:rPr>
          <w:rFonts w:ascii="Consolas" w:eastAsia="Times New Roman" w:hAnsi="Consolas" w:cs="Courier New"/>
          <w:i/>
          <w:iCs/>
          <w:color w:val="FFCB6B"/>
          <w:sz w:val="18"/>
          <w:szCs w:val="18"/>
          <w:lang w:val="en-US"/>
        </w:rPr>
        <w:t>rel</w:t>
      </w:r>
      <w:r w:rsidRPr="00F56AD8">
        <w:rPr>
          <w:rFonts w:ascii="Consolas" w:eastAsia="Times New Roman" w:hAnsi="Consolas" w:cs="Courier New"/>
          <w:color w:val="C3E88D"/>
          <w:sz w:val="18"/>
          <w:szCs w:val="18"/>
          <w:lang w:val="en-US"/>
        </w:rPr>
        <w:t xml:space="preserve">='stylesheet' </w:t>
      </w:r>
      <w:r w:rsidRPr="00F56AD8">
        <w:rPr>
          <w:rFonts w:ascii="Consolas" w:eastAsia="Times New Roman" w:hAnsi="Consolas" w:cs="Courier New"/>
          <w:i/>
          <w:iCs/>
          <w:color w:val="FFCB6B"/>
          <w:sz w:val="18"/>
          <w:szCs w:val="18"/>
          <w:lang w:val="en-US"/>
        </w:rPr>
        <w:t>href</w:t>
      </w:r>
      <w:r w:rsidRPr="00F56AD8">
        <w:rPr>
          <w:rFonts w:ascii="Consolas" w:eastAsia="Times New Roman" w:hAnsi="Consolas" w:cs="Courier New"/>
          <w:color w:val="C3E88D"/>
          <w:sz w:val="18"/>
          <w:szCs w:val="18"/>
          <w:lang w:val="en-US"/>
        </w:rPr>
        <w:t xml:space="preserve">='/stylesheets/style.css' </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link </w:t>
      </w:r>
      <w:r w:rsidRPr="00F56AD8">
        <w:rPr>
          <w:rFonts w:ascii="Consolas" w:eastAsia="Times New Roman" w:hAnsi="Consolas" w:cs="Courier New"/>
          <w:i/>
          <w:iCs/>
          <w:color w:val="FFCB6B"/>
          <w:sz w:val="18"/>
          <w:szCs w:val="18"/>
          <w:lang w:val="en-US"/>
        </w:rPr>
        <w:t>rel</w:t>
      </w:r>
      <w:r w:rsidRPr="00F56AD8">
        <w:rPr>
          <w:rFonts w:ascii="Consolas" w:eastAsia="Times New Roman" w:hAnsi="Consolas" w:cs="Courier New"/>
          <w:color w:val="C3E88D"/>
          <w:sz w:val="18"/>
          <w:szCs w:val="18"/>
          <w:lang w:val="en-US"/>
        </w:rPr>
        <w:t xml:space="preserve">="stylesheet" </w:t>
      </w:r>
      <w:r w:rsidRPr="00F56AD8">
        <w:rPr>
          <w:rFonts w:ascii="Consolas" w:eastAsia="Times New Roman" w:hAnsi="Consolas" w:cs="Courier New"/>
          <w:i/>
          <w:iCs/>
          <w:color w:val="FFCB6B"/>
          <w:sz w:val="18"/>
          <w:szCs w:val="18"/>
          <w:lang w:val="en-US"/>
        </w:rPr>
        <w:t>href</w:t>
      </w:r>
      <w:r w:rsidRPr="00F56AD8">
        <w:rPr>
          <w:rFonts w:ascii="Consolas" w:eastAsia="Times New Roman" w:hAnsi="Consolas" w:cs="Courier New"/>
          <w:color w:val="C3E88D"/>
          <w:sz w:val="18"/>
          <w:szCs w:val="18"/>
          <w:lang w:val="en-US"/>
        </w:rPr>
        <w:t xml:space="preserve">="https://stackpath.bootstrapcdn.com/bootstrap/4.5.0/css/bootstrap.min.css" </w:t>
      </w:r>
      <w:r w:rsidRPr="00F56AD8">
        <w:rPr>
          <w:rFonts w:ascii="Consolas" w:eastAsia="Times New Roman" w:hAnsi="Consolas" w:cs="Courier New"/>
          <w:i/>
          <w:iCs/>
          <w:color w:val="FFCB6B"/>
          <w:sz w:val="18"/>
          <w:szCs w:val="18"/>
          <w:lang w:val="en-US"/>
        </w:rPr>
        <w:t>integrity</w:t>
      </w:r>
      <w:r w:rsidRPr="00F56AD8">
        <w:rPr>
          <w:rFonts w:ascii="Consolas" w:eastAsia="Times New Roman" w:hAnsi="Consolas" w:cs="Courier New"/>
          <w:color w:val="C3E88D"/>
          <w:sz w:val="18"/>
          <w:szCs w:val="18"/>
          <w:lang w:val="en-US"/>
        </w:rPr>
        <w:t xml:space="preserve">="sha384-9aIt2nRpC12Uk9gS9baDl411NQApFmC26EwAOH8WgZl5MYYxFfc+NcPb1dKGj7Sk" </w:t>
      </w:r>
      <w:r w:rsidRPr="00F56AD8">
        <w:rPr>
          <w:rFonts w:ascii="Consolas" w:eastAsia="Times New Roman" w:hAnsi="Consolas" w:cs="Courier New"/>
          <w:i/>
          <w:iCs/>
          <w:color w:val="FFCB6B"/>
          <w:sz w:val="18"/>
          <w:szCs w:val="18"/>
          <w:lang w:val="en-US"/>
        </w:rPr>
        <w:t>crossorigin</w:t>
      </w:r>
      <w:r w:rsidRPr="00F56AD8">
        <w:rPr>
          <w:rFonts w:ascii="Consolas" w:eastAsia="Times New Roman" w:hAnsi="Consolas" w:cs="Courier New"/>
          <w:color w:val="C3E88D"/>
          <w:sz w:val="18"/>
          <w:szCs w:val="18"/>
          <w:lang w:val="en-US"/>
        </w:rPr>
        <w:t>="anonymous"</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link </w:t>
      </w:r>
      <w:r w:rsidRPr="00F56AD8">
        <w:rPr>
          <w:rFonts w:ascii="Consolas" w:eastAsia="Times New Roman" w:hAnsi="Consolas" w:cs="Courier New"/>
          <w:i/>
          <w:iCs/>
          <w:color w:val="FFCB6B"/>
          <w:sz w:val="18"/>
          <w:szCs w:val="18"/>
          <w:lang w:val="en-US"/>
        </w:rPr>
        <w:t>rel</w:t>
      </w:r>
      <w:r w:rsidRPr="00F56AD8">
        <w:rPr>
          <w:rFonts w:ascii="Consolas" w:eastAsia="Times New Roman" w:hAnsi="Consolas" w:cs="Courier New"/>
          <w:color w:val="C3E88D"/>
          <w:sz w:val="18"/>
          <w:szCs w:val="18"/>
          <w:lang w:val="en-US"/>
        </w:rPr>
        <w:t xml:space="preserve">="stylesheet" </w:t>
      </w:r>
      <w:r w:rsidRPr="00F56AD8">
        <w:rPr>
          <w:rFonts w:ascii="Consolas" w:eastAsia="Times New Roman" w:hAnsi="Consolas" w:cs="Courier New"/>
          <w:i/>
          <w:iCs/>
          <w:color w:val="FFCB6B"/>
          <w:sz w:val="18"/>
          <w:szCs w:val="18"/>
          <w:lang w:val="en-US"/>
        </w:rPr>
        <w:t>href</w:t>
      </w:r>
      <w:r w:rsidRPr="00F56AD8">
        <w:rPr>
          <w:rFonts w:ascii="Consolas" w:eastAsia="Times New Roman" w:hAnsi="Consolas" w:cs="Courier New"/>
          <w:color w:val="C3E88D"/>
          <w:sz w:val="18"/>
          <w:szCs w:val="18"/>
          <w:lang w:val="en-US"/>
        </w:rPr>
        <w:t>="https://cdnjs.cloudflare.com/ajax/libs/font-awesome/4.7.0/css/font-awesome.min.css"</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link </w:t>
      </w:r>
      <w:r w:rsidRPr="00F56AD8">
        <w:rPr>
          <w:rFonts w:ascii="Consolas" w:eastAsia="Times New Roman" w:hAnsi="Consolas" w:cs="Courier New"/>
          <w:i/>
          <w:iCs/>
          <w:color w:val="FFCB6B"/>
          <w:sz w:val="18"/>
          <w:szCs w:val="18"/>
          <w:lang w:val="en-US"/>
        </w:rPr>
        <w:t>rel</w:t>
      </w:r>
      <w:r w:rsidRPr="00F56AD8">
        <w:rPr>
          <w:rFonts w:ascii="Consolas" w:eastAsia="Times New Roman" w:hAnsi="Consolas" w:cs="Courier New"/>
          <w:color w:val="C3E88D"/>
          <w:sz w:val="18"/>
          <w:szCs w:val="18"/>
          <w:lang w:val="en-US"/>
        </w:rPr>
        <w:t xml:space="preserve">="stylesheet" </w:t>
      </w:r>
      <w:r w:rsidRPr="00F56AD8">
        <w:rPr>
          <w:rFonts w:ascii="Consolas" w:eastAsia="Times New Roman" w:hAnsi="Consolas" w:cs="Courier New"/>
          <w:i/>
          <w:iCs/>
          <w:color w:val="FFCB6B"/>
          <w:sz w:val="18"/>
          <w:szCs w:val="18"/>
          <w:lang w:val="en-US"/>
        </w:rPr>
        <w:t>href</w:t>
      </w:r>
      <w:r w:rsidRPr="00F56AD8">
        <w:rPr>
          <w:rFonts w:ascii="Consolas" w:eastAsia="Times New Roman" w:hAnsi="Consolas" w:cs="Courier New"/>
          <w:color w:val="C3E88D"/>
          <w:sz w:val="18"/>
          <w:szCs w:val="18"/>
          <w:lang w:val="en-US"/>
        </w:rPr>
        <w:t>="https://cdnjs.cloudflare.com/ajax/libs/ion-rangeslider/2.3.1/css/ion.rangeSlider.min.css"</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link </w:t>
      </w:r>
      <w:r w:rsidRPr="00F56AD8">
        <w:rPr>
          <w:rFonts w:ascii="Consolas" w:eastAsia="Times New Roman" w:hAnsi="Consolas" w:cs="Courier New"/>
          <w:i/>
          <w:iCs/>
          <w:color w:val="FFCB6B"/>
          <w:sz w:val="18"/>
          <w:szCs w:val="18"/>
          <w:lang w:val="en-US"/>
        </w:rPr>
        <w:t>rel</w:t>
      </w:r>
      <w:r w:rsidRPr="00F56AD8">
        <w:rPr>
          <w:rFonts w:ascii="Consolas" w:eastAsia="Times New Roman" w:hAnsi="Consolas" w:cs="Courier New"/>
          <w:color w:val="C3E88D"/>
          <w:sz w:val="18"/>
          <w:szCs w:val="18"/>
          <w:lang w:val="en-US"/>
        </w:rPr>
        <w:t xml:space="preserve">="stylesheet" </w:t>
      </w:r>
      <w:r w:rsidRPr="00F56AD8">
        <w:rPr>
          <w:rFonts w:ascii="Consolas" w:eastAsia="Times New Roman" w:hAnsi="Consolas" w:cs="Courier New"/>
          <w:i/>
          <w:iCs/>
          <w:color w:val="FFCB6B"/>
          <w:sz w:val="18"/>
          <w:szCs w:val="18"/>
          <w:lang w:val="en-US"/>
        </w:rPr>
        <w:t>href</w:t>
      </w:r>
      <w:r w:rsidRPr="00F56AD8">
        <w:rPr>
          <w:rFonts w:ascii="Consolas" w:eastAsia="Times New Roman" w:hAnsi="Consolas" w:cs="Courier New"/>
          <w:color w:val="C3E88D"/>
          <w:sz w:val="18"/>
          <w:szCs w:val="18"/>
          <w:lang w:val="en-US"/>
        </w:rPr>
        <w:t>="https://cdnjs.cloudflare.com/ajax/libs/malihu-custom-scrollbar-plugin/3.1.5/jquery.mCustomScrollbar.min.css"</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link </w:t>
      </w:r>
      <w:r w:rsidRPr="00F56AD8">
        <w:rPr>
          <w:rFonts w:ascii="Consolas" w:eastAsia="Times New Roman" w:hAnsi="Consolas" w:cs="Courier New"/>
          <w:i/>
          <w:iCs/>
          <w:color w:val="FFCB6B"/>
          <w:sz w:val="18"/>
          <w:szCs w:val="18"/>
          <w:lang w:val="en-US"/>
        </w:rPr>
        <w:t>rel</w:t>
      </w:r>
      <w:r w:rsidRPr="00F56AD8">
        <w:rPr>
          <w:rFonts w:ascii="Consolas" w:eastAsia="Times New Roman" w:hAnsi="Consolas" w:cs="Courier New"/>
          <w:color w:val="C3E88D"/>
          <w:sz w:val="18"/>
          <w:szCs w:val="18"/>
          <w:lang w:val="en-US"/>
        </w:rPr>
        <w:t xml:space="preserve">="stylesheet" </w:t>
      </w:r>
      <w:r w:rsidRPr="00F56AD8">
        <w:rPr>
          <w:rFonts w:ascii="Consolas" w:eastAsia="Times New Roman" w:hAnsi="Consolas" w:cs="Courier New"/>
          <w:i/>
          <w:iCs/>
          <w:color w:val="FFCB6B"/>
          <w:sz w:val="18"/>
          <w:szCs w:val="18"/>
          <w:lang w:val="en-US"/>
        </w:rPr>
        <w:t>href</w:t>
      </w:r>
      <w:r w:rsidRPr="00F56AD8">
        <w:rPr>
          <w:rFonts w:ascii="Consolas" w:eastAsia="Times New Roman" w:hAnsi="Consolas" w:cs="Courier New"/>
          <w:color w:val="C3E88D"/>
          <w:sz w:val="18"/>
          <w:szCs w:val="18"/>
          <w:lang w:val="en-US"/>
        </w:rPr>
        <w:t xml:space="preserve">="https://cdnjs.cloudflare.com/ajax/libs/bootstrap-datepicker/1.8.0/css/bootstrap-datepicker.min.css" </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head</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body</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{{&gt; </w:t>
      </w:r>
      <w:r w:rsidRPr="00F56AD8">
        <w:rPr>
          <w:rFonts w:ascii="Consolas" w:eastAsia="Times New Roman" w:hAnsi="Consolas" w:cs="Courier New"/>
          <w:i/>
          <w:iCs/>
          <w:color w:val="C792EA"/>
          <w:sz w:val="18"/>
          <w:szCs w:val="18"/>
          <w:lang w:val="en-US"/>
        </w:rPr>
        <w:t>header this</w:t>
      </w:r>
      <w:r w:rsidRPr="00F56AD8">
        <w:rPr>
          <w:rFonts w:ascii="Consolas" w:eastAsia="Times New Roman" w:hAnsi="Consolas" w:cs="Courier New"/>
          <w:color w:val="89DDFF"/>
          <w:sz w:val="18"/>
          <w:szCs w:val="18"/>
          <w:lang w:val="en-US"/>
        </w:rPr>
        <w:t>}}</w:t>
      </w:r>
      <w:r w:rsidRPr="00F56AD8">
        <w:rPr>
          <w:rFonts w:ascii="Consolas" w:eastAsia="Times New Roman" w:hAnsi="Consolas" w:cs="Courier New"/>
          <w:color w:val="89DDFF"/>
          <w:sz w:val="18"/>
          <w:szCs w:val="18"/>
          <w:lang w:val="en-US"/>
        </w:rPr>
        <w:br/>
        <w:t xml:space="preserve">      {{{</w:t>
      </w:r>
      <w:r w:rsidRPr="00F56AD8">
        <w:rPr>
          <w:rFonts w:ascii="Consolas" w:eastAsia="Times New Roman" w:hAnsi="Consolas" w:cs="Courier New"/>
          <w:i/>
          <w:iCs/>
          <w:color w:val="C792EA"/>
          <w:sz w:val="18"/>
          <w:szCs w:val="18"/>
          <w:lang w:val="en-US"/>
        </w:rPr>
        <w:t>body</w:t>
      </w:r>
      <w:r w:rsidRPr="00F56AD8">
        <w:rPr>
          <w:rFonts w:ascii="Consolas" w:eastAsia="Times New Roman" w:hAnsi="Consolas" w:cs="Courier New"/>
          <w:color w:val="89DDFF"/>
          <w:sz w:val="18"/>
          <w:szCs w:val="18"/>
          <w:lang w:val="en-US"/>
        </w:rPr>
        <w:t>}}}</w:t>
      </w:r>
      <w:r w:rsidRPr="00F56AD8">
        <w:rPr>
          <w:rFonts w:ascii="Consolas" w:eastAsia="Times New Roman" w:hAnsi="Consolas" w:cs="Courier New"/>
          <w:color w:val="89DDFF"/>
          <w:sz w:val="18"/>
          <w:szCs w:val="18"/>
          <w:lang w:val="en-US"/>
        </w:rPr>
        <w:br/>
        <w:t xml:space="preserve">  {{&gt; </w:t>
      </w:r>
      <w:r w:rsidRPr="00F56AD8">
        <w:rPr>
          <w:rFonts w:ascii="Consolas" w:eastAsia="Times New Roman" w:hAnsi="Consolas" w:cs="Courier New"/>
          <w:i/>
          <w:iCs/>
          <w:color w:val="C792EA"/>
          <w:sz w:val="18"/>
          <w:szCs w:val="18"/>
          <w:lang w:val="en-US"/>
        </w:rPr>
        <w:t>footer</w:t>
      </w:r>
      <w:r w:rsidRPr="00F56AD8">
        <w:rPr>
          <w:rFonts w:ascii="Consolas" w:eastAsia="Times New Roman" w:hAnsi="Consolas" w:cs="Courier New"/>
          <w:color w:val="89DDFF"/>
          <w:sz w:val="18"/>
          <w:szCs w:val="18"/>
          <w:lang w:val="en-US"/>
        </w:rPr>
        <w: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script </w:t>
      </w:r>
      <w:r w:rsidRPr="00F56AD8">
        <w:rPr>
          <w:rFonts w:ascii="Consolas" w:eastAsia="Times New Roman" w:hAnsi="Consolas" w:cs="Courier New"/>
          <w:i/>
          <w:iCs/>
          <w:color w:val="FFCB6B"/>
          <w:sz w:val="18"/>
          <w:szCs w:val="18"/>
          <w:lang w:val="en-US"/>
        </w:rPr>
        <w:t>src</w:t>
      </w:r>
      <w:r w:rsidRPr="00F56AD8">
        <w:rPr>
          <w:rFonts w:ascii="Consolas" w:eastAsia="Times New Roman" w:hAnsi="Consolas" w:cs="Courier New"/>
          <w:color w:val="C3E88D"/>
          <w:sz w:val="18"/>
          <w:szCs w:val="18"/>
          <w:lang w:val="en-US"/>
        </w:rPr>
        <w:t xml:space="preserve">="https://code.jquery.com/jquery-3.5.1.slim.min.js" </w:t>
      </w:r>
      <w:r w:rsidRPr="00F56AD8">
        <w:rPr>
          <w:rFonts w:ascii="Consolas" w:eastAsia="Times New Roman" w:hAnsi="Consolas" w:cs="Courier New"/>
          <w:i/>
          <w:iCs/>
          <w:color w:val="FFCB6B"/>
          <w:sz w:val="18"/>
          <w:szCs w:val="18"/>
          <w:lang w:val="en-US"/>
        </w:rPr>
        <w:t>integrity</w:t>
      </w:r>
      <w:r w:rsidRPr="00F56AD8">
        <w:rPr>
          <w:rFonts w:ascii="Consolas" w:eastAsia="Times New Roman" w:hAnsi="Consolas" w:cs="Courier New"/>
          <w:color w:val="C3E88D"/>
          <w:sz w:val="18"/>
          <w:szCs w:val="18"/>
          <w:lang w:val="en-US"/>
        </w:rPr>
        <w:t xml:space="preserve">="sha384-DfXdz2htPH0lsSSs5nCTpuj/zy4C+OGpamoFVy38MVBnE+IbbVYUew+OrCXaRkfj" </w:t>
      </w:r>
      <w:r w:rsidRPr="00F56AD8">
        <w:rPr>
          <w:rFonts w:ascii="Consolas" w:eastAsia="Times New Roman" w:hAnsi="Consolas" w:cs="Courier New"/>
          <w:i/>
          <w:iCs/>
          <w:color w:val="FFCB6B"/>
          <w:sz w:val="18"/>
          <w:szCs w:val="18"/>
          <w:lang w:val="en-US"/>
        </w:rPr>
        <w:t>crossorigin</w:t>
      </w:r>
      <w:r w:rsidRPr="00F56AD8">
        <w:rPr>
          <w:rFonts w:ascii="Consolas" w:eastAsia="Times New Roman" w:hAnsi="Consolas" w:cs="Courier New"/>
          <w:color w:val="C3E88D"/>
          <w:sz w:val="18"/>
          <w:szCs w:val="18"/>
          <w:lang w:val="en-US"/>
        </w:rPr>
        <w:t>="anonymous"</w:t>
      </w:r>
      <w:r w:rsidRPr="00F56AD8">
        <w:rPr>
          <w:rFonts w:ascii="Consolas" w:eastAsia="Times New Roman" w:hAnsi="Consolas" w:cs="Courier New"/>
          <w:color w:val="89DDFF"/>
          <w:sz w:val="18"/>
          <w:szCs w:val="18"/>
          <w:lang w:val="en-US"/>
        </w:rPr>
        <w:t>&gt;&lt;/</w:t>
      </w:r>
      <w:r w:rsidRPr="00F56AD8">
        <w:rPr>
          <w:rFonts w:ascii="Consolas" w:eastAsia="Times New Roman" w:hAnsi="Consolas" w:cs="Courier New"/>
          <w:color w:val="F07178"/>
          <w:sz w:val="18"/>
          <w:szCs w:val="18"/>
          <w:lang w:val="en-US"/>
        </w:rPr>
        <w:t>script</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script </w:t>
      </w:r>
      <w:r w:rsidRPr="00F56AD8">
        <w:rPr>
          <w:rFonts w:ascii="Consolas" w:eastAsia="Times New Roman" w:hAnsi="Consolas" w:cs="Courier New"/>
          <w:i/>
          <w:iCs/>
          <w:color w:val="FFCB6B"/>
          <w:sz w:val="18"/>
          <w:szCs w:val="18"/>
          <w:lang w:val="en-US"/>
        </w:rPr>
        <w:t>src</w:t>
      </w:r>
      <w:r w:rsidRPr="00F56AD8">
        <w:rPr>
          <w:rFonts w:ascii="Consolas" w:eastAsia="Times New Roman" w:hAnsi="Consolas" w:cs="Courier New"/>
          <w:color w:val="C3E88D"/>
          <w:sz w:val="18"/>
          <w:szCs w:val="18"/>
          <w:lang w:val="en-US"/>
        </w:rPr>
        <w:t xml:space="preserve">="https://cdn.jsdelivr.net/npm/popper.js@1.16.0/dist/umd/popper.min.js" </w:t>
      </w:r>
      <w:r w:rsidRPr="00F56AD8">
        <w:rPr>
          <w:rFonts w:ascii="Consolas" w:eastAsia="Times New Roman" w:hAnsi="Consolas" w:cs="Courier New"/>
          <w:i/>
          <w:iCs/>
          <w:color w:val="FFCB6B"/>
          <w:sz w:val="18"/>
          <w:szCs w:val="18"/>
          <w:lang w:val="en-US"/>
        </w:rPr>
        <w:t>integrity</w:t>
      </w:r>
      <w:r w:rsidRPr="00F56AD8">
        <w:rPr>
          <w:rFonts w:ascii="Consolas" w:eastAsia="Times New Roman" w:hAnsi="Consolas" w:cs="Courier New"/>
          <w:color w:val="C3E88D"/>
          <w:sz w:val="18"/>
          <w:szCs w:val="18"/>
          <w:lang w:val="en-US"/>
        </w:rPr>
        <w:t xml:space="preserve">="sha384-Q6E9RHvbIyZFJoft+2mJbHaEWldlvI9IOYy5n3zV9zzTtmI3UksdQRVvoxMfooAo" </w:t>
      </w:r>
      <w:r w:rsidRPr="00F56AD8">
        <w:rPr>
          <w:rFonts w:ascii="Consolas" w:eastAsia="Times New Roman" w:hAnsi="Consolas" w:cs="Courier New"/>
          <w:i/>
          <w:iCs/>
          <w:color w:val="FFCB6B"/>
          <w:sz w:val="18"/>
          <w:szCs w:val="18"/>
          <w:lang w:val="en-US"/>
        </w:rPr>
        <w:t>crossorigin</w:t>
      </w:r>
      <w:r w:rsidRPr="00F56AD8">
        <w:rPr>
          <w:rFonts w:ascii="Consolas" w:eastAsia="Times New Roman" w:hAnsi="Consolas" w:cs="Courier New"/>
          <w:color w:val="C3E88D"/>
          <w:sz w:val="18"/>
          <w:szCs w:val="18"/>
          <w:lang w:val="en-US"/>
        </w:rPr>
        <w:t>="anonymous"</w:t>
      </w:r>
      <w:r w:rsidRPr="00F56AD8">
        <w:rPr>
          <w:rFonts w:ascii="Consolas" w:eastAsia="Times New Roman" w:hAnsi="Consolas" w:cs="Courier New"/>
          <w:color w:val="89DDFF"/>
          <w:sz w:val="18"/>
          <w:szCs w:val="18"/>
          <w:lang w:val="en-US"/>
        </w:rPr>
        <w:t>&gt;&lt;/</w:t>
      </w:r>
      <w:r w:rsidRPr="00F56AD8">
        <w:rPr>
          <w:rFonts w:ascii="Consolas" w:eastAsia="Times New Roman" w:hAnsi="Consolas" w:cs="Courier New"/>
          <w:color w:val="F07178"/>
          <w:sz w:val="18"/>
          <w:szCs w:val="18"/>
          <w:lang w:val="en-US"/>
        </w:rPr>
        <w:t>script</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script </w:t>
      </w:r>
      <w:r w:rsidRPr="00F56AD8">
        <w:rPr>
          <w:rFonts w:ascii="Consolas" w:eastAsia="Times New Roman" w:hAnsi="Consolas" w:cs="Courier New"/>
          <w:i/>
          <w:iCs/>
          <w:color w:val="FFCB6B"/>
          <w:sz w:val="18"/>
          <w:szCs w:val="18"/>
          <w:lang w:val="en-US"/>
        </w:rPr>
        <w:t>src</w:t>
      </w:r>
      <w:r w:rsidRPr="00F56AD8">
        <w:rPr>
          <w:rFonts w:ascii="Consolas" w:eastAsia="Times New Roman" w:hAnsi="Consolas" w:cs="Courier New"/>
          <w:color w:val="C3E88D"/>
          <w:sz w:val="18"/>
          <w:szCs w:val="18"/>
          <w:lang w:val="en-US"/>
        </w:rPr>
        <w:t xml:space="preserve">="https://stackpath.bootstrapcdn.com/bootstrap/4.5.0/js/bootstrap.min.js" </w:t>
      </w:r>
      <w:r w:rsidRPr="00F56AD8">
        <w:rPr>
          <w:rFonts w:ascii="Consolas" w:eastAsia="Times New Roman" w:hAnsi="Consolas" w:cs="Courier New"/>
          <w:i/>
          <w:iCs/>
          <w:color w:val="FFCB6B"/>
          <w:sz w:val="18"/>
          <w:szCs w:val="18"/>
          <w:lang w:val="en-US"/>
        </w:rPr>
        <w:t>integrity</w:t>
      </w:r>
      <w:r w:rsidRPr="00F56AD8">
        <w:rPr>
          <w:rFonts w:ascii="Consolas" w:eastAsia="Times New Roman" w:hAnsi="Consolas" w:cs="Courier New"/>
          <w:color w:val="C3E88D"/>
          <w:sz w:val="18"/>
          <w:szCs w:val="18"/>
          <w:lang w:val="en-US"/>
        </w:rPr>
        <w:t xml:space="preserve">="sha384-OgVRvuATP1z7JjHLkuOU7Xw704+h835Lr+6QL9UvYjZE3Ipu6Tp75j7Bh/kR0JKI" </w:t>
      </w:r>
      <w:r w:rsidRPr="00F56AD8">
        <w:rPr>
          <w:rFonts w:ascii="Consolas" w:eastAsia="Times New Roman" w:hAnsi="Consolas" w:cs="Courier New"/>
          <w:i/>
          <w:iCs/>
          <w:color w:val="FFCB6B"/>
          <w:sz w:val="18"/>
          <w:szCs w:val="18"/>
          <w:lang w:val="en-US"/>
        </w:rPr>
        <w:t>crossorigin</w:t>
      </w:r>
      <w:r w:rsidRPr="00F56AD8">
        <w:rPr>
          <w:rFonts w:ascii="Consolas" w:eastAsia="Times New Roman" w:hAnsi="Consolas" w:cs="Courier New"/>
          <w:color w:val="C3E88D"/>
          <w:sz w:val="18"/>
          <w:szCs w:val="18"/>
          <w:lang w:val="en-US"/>
        </w:rPr>
        <w:t>="anonymous"</w:t>
      </w:r>
      <w:r w:rsidRPr="00F56AD8">
        <w:rPr>
          <w:rFonts w:ascii="Consolas" w:eastAsia="Times New Roman" w:hAnsi="Consolas" w:cs="Courier New"/>
          <w:color w:val="89DDFF"/>
          <w:sz w:val="18"/>
          <w:szCs w:val="18"/>
          <w:lang w:val="en-US"/>
        </w:rPr>
        <w:t>&gt;&lt;/</w:t>
      </w:r>
      <w:r w:rsidRPr="00F56AD8">
        <w:rPr>
          <w:rFonts w:ascii="Consolas" w:eastAsia="Times New Roman" w:hAnsi="Consolas" w:cs="Courier New"/>
          <w:color w:val="F07178"/>
          <w:sz w:val="18"/>
          <w:szCs w:val="18"/>
          <w:lang w:val="en-US"/>
        </w:rPr>
        <w:t>script</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script </w:t>
      </w:r>
      <w:r w:rsidRPr="00F56AD8">
        <w:rPr>
          <w:rFonts w:ascii="Consolas" w:eastAsia="Times New Roman" w:hAnsi="Consolas" w:cs="Courier New"/>
          <w:i/>
          <w:iCs/>
          <w:color w:val="FFCB6B"/>
          <w:sz w:val="18"/>
          <w:szCs w:val="18"/>
          <w:lang w:val="en-US"/>
        </w:rPr>
        <w:t>src</w:t>
      </w:r>
      <w:r w:rsidRPr="00F56AD8">
        <w:rPr>
          <w:rFonts w:ascii="Consolas" w:eastAsia="Times New Roman" w:hAnsi="Consolas" w:cs="Courier New"/>
          <w:color w:val="C3E88D"/>
          <w:sz w:val="18"/>
          <w:szCs w:val="18"/>
          <w:lang w:val="en-US"/>
        </w:rPr>
        <w:t>="https://cdnjs.cloudflare.com/ajax/libs/malihu-custom-scrollbar-plugin/3.1.5/jquery.mCustomScrollbar.concat.min.js"</w:t>
      </w:r>
      <w:r w:rsidRPr="00F56AD8">
        <w:rPr>
          <w:rFonts w:ascii="Consolas" w:eastAsia="Times New Roman" w:hAnsi="Consolas" w:cs="Courier New"/>
          <w:color w:val="89DDFF"/>
          <w:sz w:val="18"/>
          <w:szCs w:val="18"/>
          <w:lang w:val="en-US"/>
        </w:rPr>
        <w:t>&gt;&lt;/</w:t>
      </w:r>
      <w:r w:rsidRPr="00F56AD8">
        <w:rPr>
          <w:rFonts w:ascii="Consolas" w:eastAsia="Times New Roman" w:hAnsi="Consolas" w:cs="Courier New"/>
          <w:color w:val="F07178"/>
          <w:sz w:val="18"/>
          <w:szCs w:val="18"/>
          <w:lang w:val="en-US"/>
        </w:rPr>
        <w:t>script</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script </w:t>
      </w:r>
      <w:r w:rsidRPr="00F56AD8">
        <w:rPr>
          <w:rFonts w:ascii="Consolas" w:eastAsia="Times New Roman" w:hAnsi="Consolas" w:cs="Courier New"/>
          <w:i/>
          <w:iCs/>
          <w:color w:val="FFCB6B"/>
          <w:sz w:val="18"/>
          <w:szCs w:val="18"/>
          <w:lang w:val="en-US"/>
        </w:rPr>
        <w:t>src</w:t>
      </w:r>
      <w:r w:rsidRPr="00F56AD8">
        <w:rPr>
          <w:rFonts w:ascii="Consolas" w:eastAsia="Times New Roman" w:hAnsi="Consolas" w:cs="Courier New"/>
          <w:color w:val="C3E88D"/>
          <w:sz w:val="18"/>
          <w:szCs w:val="18"/>
          <w:lang w:val="en-US"/>
        </w:rPr>
        <w:t>="https://cdnjs.cloudflare.com/ajax/libs/ion-rangeslider/2.3.1/js/ion.rangeSlider.min.js"</w:t>
      </w:r>
      <w:r w:rsidRPr="00F56AD8">
        <w:rPr>
          <w:rFonts w:ascii="Consolas" w:eastAsia="Times New Roman" w:hAnsi="Consolas" w:cs="Courier New"/>
          <w:color w:val="89DDFF"/>
          <w:sz w:val="18"/>
          <w:szCs w:val="18"/>
          <w:lang w:val="en-US"/>
        </w:rPr>
        <w:t>&gt;&lt;/</w:t>
      </w:r>
      <w:r w:rsidRPr="00F56AD8">
        <w:rPr>
          <w:rFonts w:ascii="Consolas" w:eastAsia="Times New Roman" w:hAnsi="Consolas" w:cs="Courier New"/>
          <w:color w:val="F07178"/>
          <w:sz w:val="18"/>
          <w:szCs w:val="18"/>
          <w:lang w:val="en-US"/>
        </w:rPr>
        <w:t>script</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script </w:t>
      </w:r>
      <w:r w:rsidRPr="00F56AD8">
        <w:rPr>
          <w:rFonts w:ascii="Consolas" w:eastAsia="Times New Roman" w:hAnsi="Consolas" w:cs="Courier New"/>
          <w:i/>
          <w:iCs/>
          <w:color w:val="FFCB6B"/>
          <w:sz w:val="18"/>
          <w:szCs w:val="18"/>
          <w:lang w:val="en-US"/>
        </w:rPr>
        <w:t>src</w:t>
      </w:r>
      <w:r w:rsidRPr="00F56AD8">
        <w:rPr>
          <w:rFonts w:ascii="Consolas" w:eastAsia="Times New Roman" w:hAnsi="Consolas" w:cs="Courier New"/>
          <w:color w:val="C3E88D"/>
          <w:sz w:val="18"/>
          <w:szCs w:val="18"/>
          <w:lang w:val="en-US"/>
        </w:rPr>
        <w:t>="https://cdnjs.cloudflare.com/ajax/libs/bootstrap-datepicker/1.8.0/js/bootstrap-datepicker.min.js"</w:t>
      </w:r>
      <w:r w:rsidRPr="00F56AD8">
        <w:rPr>
          <w:rFonts w:ascii="Consolas" w:eastAsia="Times New Roman" w:hAnsi="Consolas" w:cs="Courier New"/>
          <w:color w:val="89DDFF"/>
          <w:sz w:val="18"/>
          <w:szCs w:val="18"/>
          <w:lang w:val="en-US"/>
        </w:rPr>
        <w:t>&gt;&lt;/</w:t>
      </w:r>
      <w:r w:rsidRPr="00F56AD8">
        <w:rPr>
          <w:rFonts w:ascii="Consolas" w:eastAsia="Times New Roman" w:hAnsi="Consolas" w:cs="Courier New"/>
          <w:color w:val="F07178"/>
          <w:sz w:val="18"/>
          <w:szCs w:val="18"/>
          <w:lang w:val="en-US"/>
        </w:rPr>
        <w:t>script</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script </w:t>
      </w:r>
      <w:r w:rsidRPr="00F56AD8">
        <w:rPr>
          <w:rFonts w:ascii="Consolas" w:eastAsia="Times New Roman" w:hAnsi="Consolas" w:cs="Courier New"/>
          <w:i/>
          <w:iCs/>
          <w:color w:val="FFCB6B"/>
          <w:sz w:val="18"/>
          <w:szCs w:val="18"/>
          <w:lang w:val="en-US"/>
        </w:rPr>
        <w:t>src</w:t>
      </w:r>
      <w:r w:rsidRPr="00F56AD8">
        <w:rPr>
          <w:rFonts w:ascii="Consolas" w:eastAsia="Times New Roman" w:hAnsi="Consolas" w:cs="Courier New"/>
          <w:color w:val="C3E88D"/>
          <w:sz w:val="18"/>
          <w:szCs w:val="18"/>
          <w:lang w:val="en-US"/>
        </w:rPr>
        <w:t>="/javascripts/helpers/alertContainer.js"</w:t>
      </w:r>
      <w:r w:rsidRPr="00F56AD8">
        <w:rPr>
          <w:rFonts w:ascii="Consolas" w:eastAsia="Times New Roman" w:hAnsi="Consolas" w:cs="Courier New"/>
          <w:color w:val="89DDFF"/>
          <w:sz w:val="18"/>
          <w:szCs w:val="18"/>
          <w:lang w:val="en-US"/>
        </w:rPr>
        <w:t>&gt;&lt;/</w:t>
      </w:r>
      <w:r w:rsidRPr="00F56AD8">
        <w:rPr>
          <w:rFonts w:ascii="Consolas" w:eastAsia="Times New Roman" w:hAnsi="Consolas" w:cs="Courier New"/>
          <w:color w:val="F07178"/>
          <w:sz w:val="18"/>
          <w:szCs w:val="18"/>
          <w:lang w:val="en-US"/>
        </w:rPr>
        <w:t>script</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script </w:t>
      </w:r>
      <w:r w:rsidRPr="00F56AD8">
        <w:rPr>
          <w:rFonts w:ascii="Consolas" w:eastAsia="Times New Roman" w:hAnsi="Consolas" w:cs="Courier New"/>
          <w:i/>
          <w:iCs/>
          <w:color w:val="FFCB6B"/>
          <w:sz w:val="18"/>
          <w:szCs w:val="18"/>
          <w:lang w:val="en-US"/>
        </w:rPr>
        <w:t>src</w:t>
      </w:r>
      <w:r w:rsidRPr="00F56AD8">
        <w:rPr>
          <w:rFonts w:ascii="Consolas" w:eastAsia="Times New Roman" w:hAnsi="Consolas" w:cs="Courier New"/>
          <w:color w:val="C3E88D"/>
          <w:sz w:val="18"/>
          <w:szCs w:val="18"/>
          <w:lang w:val="en-US"/>
        </w:rPr>
        <w:t>="https://cdnjs.cloudflare.com/ajax/libs/jquery.mask/1.14.16/jquery.mask.min.js"</w:t>
      </w:r>
      <w:r w:rsidRPr="00F56AD8">
        <w:rPr>
          <w:rFonts w:ascii="Consolas" w:eastAsia="Times New Roman" w:hAnsi="Consolas" w:cs="Courier New"/>
          <w:color w:val="89DDFF"/>
          <w:sz w:val="18"/>
          <w:szCs w:val="18"/>
          <w:lang w:val="en-US"/>
        </w:rPr>
        <w:t>&gt;&lt;/</w:t>
      </w:r>
      <w:r w:rsidRPr="00F56AD8">
        <w:rPr>
          <w:rFonts w:ascii="Consolas" w:eastAsia="Times New Roman" w:hAnsi="Consolas" w:cs="Courier New"/>
          <w:color w:val="F07178"/>
          <w:sz w:val="18"/>
          <w:szCs w:val="18"/>
          <w:lang w:val="en-US"/>
        </w:rPr>
        <w:t>script</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w:t>
      </w:r>
      <w:r w:rsidRPr="00F56AD8">
        <w:rPr>
          <w:rFonts w:ascii="Consolas" w:eastAsia="Times New Roman" w:hAnsi="Consolas" w:cs="Courier New"/>
          <w:i/>
          <w:iCs/>
          <w:color w:val="C792EA"/>
          <w:sz w:val="18"/>
          <w:szCs w:val="18"/>
          <w:lang w:val="en-US"/>
        </w:rPr>
        <w:t>each scripts</w:t>
      </w:r>
      <w:r w:rsidRPr="00F56AD8">
        <w:rPr>
          <w:rFonts w:ascii="Consolas" w:eastAsia="Times New Roman" w:hAnsi="Consolas" w:cs="Courier New"/>
          <w:color w:val="89DDFF"/>
          <w:sz w:val="18"/>
          <w:szCs w:val="18"/>
          <w:lang w:val="en-US"/>
        </w:rPr>
        <w: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script </w:t>
      </w:r>
      <w:r w:rsidRPr="00F56AD8">
        <w:rPr>
          <w:rFonts w:ascii="Consolas" w:eastAsia="Times New Roman" w:hAnsi="Consolas" w:cs="Courier New"/>
          <w:i/>
          <w:iCs/>
          <w:color w:val="FFCB6B"/>
          <w:sz w:val="18"/>
          <w:szCs w:val="18"/>
          <w:lang w:val="en-US"/>
        </w:rPr>
        <w:t>src</w:t>
      </w:r>
      <w:r w:rsidRPr="00F56AD8">
        <w:rPr>
          <w:rFonts w:ascii="Consolas" w:eastAsia="Times New Roman" w:hAnsi="Consolas" w:cs="Courier New"/>
          <w:color w:val="C3E88D"/>
          <w:sz w:val="18"/>
          <w:szCs w:val="18"/>
          <w:lang w:val="en-US"/>
        </w:rPr>
        <w:t>="</w:t>
      </w:r>
      <w:r w:rsidRPr="00F56AD8">
        <w:rPr>
          <w:rFonts w:ascii="Consolas" w:eastAsia="Times New Roman" w:hAnsi="Consolas" w:cs="Courier New"/>
          <w:color w:val="89DDFF"/>
          <w:sz w:val="18"/>
          <w:szCs w:val="18"/>
          <w:lang w:val="en-US"/>
        </w:rPr>
        <w:t>{{</w:t>
      </w:r>
      <w:r w:rsidRPr="00F56AD8">
        <w:rPr>
          <w:rFonts w:ascii="Consolas" w:eastAsia="Times New Roman" w:hAnsi="Consolas" w:cs="Courier New"/>
          <w:i/>
          <w:iCs/>
          <w:color w:val="C792EA"/>
          <w:sz w:val="18"/>
          <w:szCs w:val="18"/>
          <w:lang w:val="en-US"/>
        </w:rPr>
        <w:t>script</w:t>
      </w:r>
      <w:r w:rsidRPr="00F56AD8">
        <w:rPr>
          <w:rFonts w:ascii="Consolas" w:eastAsia="Times New Roman" w:hAnsi="Consolas" w:cs="Courier New"/>
          <w:color w:val="89DDFF"/>
          <w:sz w:val="18"/>
          <w:szCs w:val="18"/>
          <w:lang w:val="en-US"/>
        </w:rPr>
        <w:t>}}</w:t>
      </w:r>
      <w:r w:rsidRPr="00F56AD8">
        <w:rPr>
          <w:rFonts w:ascii="Consolas" w:eastAsia="Times New Roman" w:hAnsi="Consolas" w:cs="Courier New"/>
          <w:color w:val="C3E88D"/>
          <w:sz w:val="18"/>
          <w:szCs w:val="18"/>
          <w:lang w:val="en-US"/>
        </w:rPr>
        <w:t>"</w:t>
      </w:r>
      <w:r w:rsidRPr="00F56AD8">
        <w:rPr>
          <w:rFonts w:ascii="Consolas" w:eastAsia="Times New Roman" w:hAnsi="Consolas" w:cs="Courier New"/>
          <w:color w:val="89DDFF"/>
          <w:sz w:val="18"/>
          <w:szCs w:val="18"/>
          <w:lang w:val="en-US"/>
        </w:rPr>
        <w:t>&gt;&lt;/</w:t>
      </w:r>
      <w:r w:rsidRPr="00F56AD8">
        <w:rPr>
          <w:rFonts w:ascii="Consolas" w:eastAsia="Times New Roman" w:hAnsi="Consolas" w:cs="Courier New"/>
          <w:color w:val="F07178"/>
          <w:sz w:val="18"/>
          <w:szCs w:val="18"/>
          <w:lang w:val="en-US"/>
        </w:rPr>
        <w:t>script</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w:t>
      </w:r>
      <w:r w:rsidRPr="00F56AD8">
        <w:rPr>
          <w:rFonts w:ascii="Consolas" w:eastAsia="Times New Roman" w:hAnsi="Consolas" w:cs="Courier New"/>
          <w:i/>
          <w:iCs/>
          <w:color w:val="C792EA"/>
          <w:sz w:val="18"/>
          <w:szCs w:val="18"/>
          <w:lang w:val="en-US"/>
        </w:rPr>
        <w:t>each</w:t>
      </w:r>
      <w:r w:rsidRPr="00F56AD8">
        <w:rPr>
          <w:rFonts w:ascii="Consolas" w:eastAsia="Times New Roman" w:hAnsi="Consolas" w:cs="Courier New"/>
          <w:color w:val="89DDFF"/>
          <w:sz w:val="18"/>
          <w:szCs w:val="18"/>
          <w:lang w:val="en-US"/>
        </w:rPr>
        <w: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script </w:t>
      </w:r>
      <w:r w:rsidRPr="00F56AD8">
        <w:rPr>
          <w:rFonts w:ascii="Consolas" w:eastAsia="Times New Roman" w:hAnsi="Consolas" w:cs="Courier New"/>
          <w:i/>
          <w:iCs/>
          <w:color w:val="FFCB6B"/>
          <w:sz w:val="18"/>
          <w:szCs w:val="18"/>
          <w:lang w:val="en-US"/>
        </w:rPr>
        <w:t>src</w:t>
      </w:r>
      <w:r w:rsidRPr="00F56AD8">
        <w:rPr>
          <w:rFonts w:ascii="Consolas" w:eastAsia="Times New Roman" w:hAnsi="Consolas" w:cs="Courier New"/>
          <w:color w:val="C3E88D"/>
          <w:sz w:val="18"/>
          <w:szCs w:val="18"/>
          <w:lang w:val="en-US"/>
        </w:rPr>
        <w:t>="/javascripts/signupjs.js"</w:t>
      </w:r>
      <w:r w:rsidRPr="00F56AD8">
        <w:rPr>
          <w:rFonts w:ascii="Consolas" w:eastAsia="Times New Roman" w:hAnsi="Consolas" w:cs="Courier New"/>
          <w:color w:val="89DDFF"/>
          <w:sz w:val="18"/>
          <w:szCs w:val="18"/>
          <w:lang w:val="en-US"/>
        </w:rPr>
        <w:t>&gt;&lt;/</w:t>
      </w:r>
      <w:r w:rsidRPr="00F56AD8">
        <w:rPr>
          <w:rFonts w:ascii="Consolas" w:eastAsia="Times New Roman" w:hAnsi="Consolas" w:cs="Courier New"/>
          <w:color w:val="F07178"/>
          <w:sz w:val="18"/>
          <w:szCs w:val="18"/>
          <w:lang w:val="en-US"/>
        </w:rPr>
        <w:t>script</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body</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&lt;/</w:t>
      </w:r>
      <w:r w:rsidRPr="00F56AD8">
        <w:rPr>
          <w:rFonts w:ascii="Consolas" w:eastAsia="Times New Roman" w:hAnsi="Consolas" w:cs="Courier New"/>
          <w:color w:val="F07178"/>
          <w:sz w:val="18"/>
          <w:szCs w:val="18"/>
          <w:lang w:val="en-US"/>
        </w:rPr>
        <w:t>html</w:t>
      </w:r>
      <w:r w:rsidRPr="00F56AD8">
        <w:rPr>
          <w:rFonts w:ascii="Consolas" w:eastAsia="Times New Roman" w:hAnsi="Consolas" w:cs="Courier New"/>
          <w:color w:val="89DDFF"/>
          <w:sz w:val="18"/>
          <w:szCs w:val="18"/>
          <w:lang w:val="en-US"/>
        </w:rPr>
        <w:t>&gt;</w:t>
      </w:r>
    </w:p>
    <w:p w14:paraId="6852BAF0" w14:textId="64D6E2C7" w:rsidR="00F56AD8" w:rsidRDefault="00F56AD8" w:rsidP="00F505A9">
      <w:pPr>
        <w:pStyle w:val="11"/>
      </w:pPr>
      <w:r>
        <w:t>Шаблон для самого інтернет-магазину має схожу структуру з попереднім шаблоном: так само динамічно відображається заголовок, тіло та скрипти, окрім однієї деталі. У цьому темплейті вже застосовуються часткові представлення (англійською partials</w:t>
      </w:r>
      <w:r w:rsidRPr="00F56AD8">
        <w:rPr>
          <w:lang w:val="ru-RU"/>
        </w:rPr>
        <w:t xml:space="preserve">), </w:t>
      </w:r>
      <w:r>
        <w:t>а саме для хедера та футера, які на всіх сторінках будуть однакові.</w:t>
      </w:r>
    </w:p>
    <w:p w14:paraId="22C6D13A" w14:textId="4B8D35F5" w:rsidR="00F56AD8" w:rsidRDefault="00F56AD8" w:rsidP="00F505A9">
      <w:pPr>
        <w:pStyle w:val="11"/>
      </w:pPr>
      <w:r>
        <w:lastRenderedPageBreak/>
        <w:t xml:space="preserve">Далі буде доцільним </w:t>
      </w:r>
      <w:r w:rsidR="00EE79AF">
        <w:t xml:space="preserve">подивитися на роботу </w:t>
      </w:r>
      <w:r w:rsidR="00EE79AF">
        <w:rPr>
          <w:lang w:val="en-US"/>
        </w:rPr>
        <w:t>view</w:t>
      </w:r>
      <w:r w:rsidR="00EE79AF" w:rsidRPr="00EE79AF">
        <w:rPr>
          <w:lang w:val="ru-RU"/>
        </w:rPr>
        <w:t xml:space="preserve"> </w:t>
      </w:r>
      <w:r w:rsidR="00EE79AF">
        <w:rPr>
          <w:lang w:val="en-US"/>
        </w:rPr>
        <w:t>engine</w:t>
      </w:r>
      <w:r w:rsidR="00EE79AF" w:rsidRPr="00EE79AF">
        <w:rPr>
          <w:lang w:val="ru-RU"/>
        </w:rPr>
        <w:t xml:space="preserve"> </w:t>
      </w:r>
      <w:r w:rsidR="00EE79AF">
        <w:t>не в шаблонах, а на прикладі самих сторінок.</w:t>
      </w:r>
    </w:p>
    <w:p w14:paraId="694B0868" w14:textId="018E2C50" w:rsidR="00EE79AF" w:rsidRDefault="00EE79AF" w:rsidP="00EE79AF">
      <w:pPr>
        <w:pStyle w:val="11"/>
      </w:pPr>
      <w:r>
        <w:t xml:space="preserve">Так, наприклад, у </w:t>
      </w:r>
      <w:r>
        <w:rPr>
          <w:lang w:val="en-US"/>
        </w:rPr>
        <w:t>adminpanel</w:t>
      </w:r>
      <w:r w:rsidRPr="00EE79AF">
        <w:t>.</w:t>
      </w:r>
      <w:r>
        <w:rPr>
          <w:lang w:val="en-US"/>
        </w:rPr>
        <w:t>hbs</w:t>
      </w:r>
      <w:r w:rsidR="00723F20">
        <w:t xml:space="preserve"> </w:t>
      </w:r>
      <w:r w:rsidR="00723F20" w:rsidRPr="00723F20">
        <w:t>(</w:t>
      </w:r>
      <w:r w:rsidR="00723F20">
        <w:t>додаток А</w:t>
      </w:r>
      <w:r w:rsidRPr="00723F20">
        <w:t>)</w:t>
      </w:r>
      <w:r>
        <w:t xml:space="preserve"> було використано всю силу двигуна представлень і з лістингу, який знаходиться у додатках, можна побачити, як використовуються цикли, вкладені цикли, умови та навіть власні допоміжні функції для </w:t>
      </w:r>
      <w:r>
        <w:rPr>
          <w:lang w:val="en-US"/>
        </w:rPr>
        <w:t>Handlebars</w:t>
      </w:r>
      <w:r>
        <w:t xml:space="preserve">. Проте, цей </w:t>
      </w:r>
      <w:r>
        <w:rPr>
          <w:lang w:val="en-US"/>
        </w:rPr>
        <w:t>view</w:t>
      </w:r>
      <w:r w:rsidRPr="00EE79AF">
        <w:t xml:space="preserve"> </w:t>
      </w:r>
      <w:r>
        <w:rPr>
          <w:lang w:val="en-US"/>
        </w:rPr>
        <w:t>engine</w:t>
      </w:r>
      <w:r w:rsidRPr="00EE79AF">
        <w:t xml:space="preserve"> </w:t>
      </w:r>
      <w:r>
        <w:t xml:space="preserve">не дозволяє використовувати динамічні представлення у самому представлені, тому у контролері, який буде розглянутий пізніше, довелося власноруч зчитувати необхідні дані з </w:t>
      </w:r>
      <w:r w:rsidRPr="00EE79AF">
        <w:t>.</w:t>
      </w:r>
      <w:r>
        <w:rPr>
          <w:lang w:val="en-US"/>
        </w:rPr>
        <w:t>hbs</w:t>
      </w:r>
      <w:r w:rsidRPr="00EE79AF">
        <w:t xml:space="preserve"> </w:t>
      </w:r>
      <w:r>
        <w:t xml:space="preserve">файлів та вставляти у представлення </w:t>
      </w:r>
      <w:r>
        <w:rPr>
          <w:lang w:val="en-US"/>
        </w:rPr>
        <w:t>adminpanel</w:t>
      </w:r>
      <w:r w:rsidRPr="00EE79AF">
        <w:t>.</w:t>
      </w:r>
      <w:r>
        <w:rPr>
          <w:lang w:val="en-US"/>
        </w:rPr>
        <w:t>hbs</w:t>
      </w:r>
      <w:r>
        <w:t xml:space="preserve">, якщо це потрібно. </w:t>
      </w:r>
    </w:p>
    <w:p w14:paraId="3A37FC9F" w14:textId="45631D8B" w:rsidR="00EE79AF" w:rsidRPr="00EE79AF" w:rsidRDefault="00EE79AF" w:rsidP="00EE79AF">
      <w:pPr>
        <w:pStyle w:val="11"/>
        <w:rPr>
          <w:lang w:val="ru-RU"/>
        </w:rPr>
      </w:pPr>
      <w:r>
        <w:t xml:space="preserve">Після розгляду сторінки для адмін-панелі було б добре подивитися на генерацію сторінки для інтернет-магазину і якнайкраще це можна зробити у файлі </w:t>
      </w:r>
      <w:r>
        <w:rPr>
          <w:lang w:val="en-US"/>
        </w:rPr>
        <w:t>product</w:t>
      </w:r>
      <w:r w:rsidRPr="00EE79AF">
        <w:rPr>
          <w:lang w:val="ru-RU"/>
        </w:rPr>
        <w:t>.</w:t>
      </w:r>
      <w:r>
        <w:rPr>
          <w:lang w:val="en-US"/>
        </w:rPr>
        <w:t>hbs</w:t>
      </w:r>
      <w:r w:rsidRPr="00EE79AF">
        <w:rPr>
          <w:lang w:val="ru-RU"/>
        </w:rPr>
        <w:t>.</w:t>
      </w:r>
    </w:p>
    <w:p w14:paraId="067128A7" w14:textId="2A4905C3" w:rsidR="00EE79AF" w:rsidRDefault="00EE79AF" w:rsidP="00EE79AF">
      <w:pPr>
        <w:pStyle w:val="11"/>
        <w:rPr>
          <w:lang w:val="en-US"/>
        </w:rPr>
      </w:pPr>
      <w:r>
        <w:t xml:space="preserve">Лістинг </w:t>
      </w:r>
      <w:r>
        <w:rPr>
          <w:lang w:val="en-US"/>
        </w:rPr>
        <w:t xml:space="preserve">product.hbs: </w:t>
      </w:r>
    </w:p>
    <w:p w14:paraId="35B4CF63" w14:textId="77777777" w:rsidR="00EE79AF" w:rsidRPr="00EE79AF" w:rsidRDefault="00EE79AF" w:rsidP="00EE79A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EE79AF">
        <w:rPr>
          <w:rFonts w:ascii="Consolas" w:eastAsia="Times New Roman" w:hAnsi="Consolas" w:cs="Courier New"/>
          <w:color w:val="89DDFF"/>
          <w:sz w:val="18"/>
          <w:szCs w:val="18"/>
          <w:lang w:val="en-US"/>
        </w:rPr>
        <w:t>&lt;</w:t>
      </w:r>
      <w:r w:rsidRPr="00EE79AF">
        <w:rPr>
          <w:rFonts w:ascii="Consolas" w:eastAsia="Times New Roman" w:hAnsi="Consolas" w:cs="Courier New"/>
          <w:color w:val="F07178"/>
          <w:sz w:val="18"/>
          <w:szCs w:val="18"/>
          <w:lang w:val="en-US"/>
        </w:rPr>
        <w:t xml:space="preserve">div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="main-content d-flex justify-content-center"</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div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="col-lg-6 col-11 shadow p-lg-5 p-md-3 p-0 py-3"</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div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="px-1 mb-3"</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button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 xml:space="preserve">="default-link link-line-height" </w:t>
      </w:r>
      <w:r w:rsidRPr="00EE79AF">
        <w:rPr>
          <w:rFonts w:ascii="Consolas" w:eastAsia="Times New Roman" w:hAnsi="Consolas" w:cs="Courier New"/>
          <w:i/>
          <w:iCs/>
          <w:color w:val="FFCB6B"/>
          <w:sz w:val="18"/>
          <w:szCs w:val="18"/>
          <w:lang w:val="en-US"/>
        </w:rPr>
        <w:t>onclick</w:t>
      </w:r>
      <w:r w:rsidRPr="00EE79AF">
        <w:rPr>
          <w:rFonts w:ascii="Consolas" w:eastAsia="Times New Roman" w:hAnsi="Consolas" w:cs="Courier New"/>
          <w:color w:val="C3E88D"/>
          <w:sz w:val="18"/>
          <w:szCs w:val="18"/>
          <w:lang w:val="en-US"/>
        </w:rPr>
        <w:t>="</w:t>
      </w:r>
      <w:r w:rsidRPr="00EE79AF">
        <w:rPr>
          <w:rFonts w:ascii="Consolas" w:eastAsia="Times New Roman" w:hAnsi="Consolas" w:cs="Courier New"/>
          <w:color w:val="EEFFFF"/>
          <w:sz w:val="18"/>
          <w:szCs w:val="18"/>
          <w:lang w:val="en-US"/>
        </w:rPr>
        <w:t>window</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EEFFFF"/>
          <w:sz w:val="18"/>
          <w:szCs w:val="18"/>
          <w:lang w:val="en-US"/>
        </w:rPr>
        <w:t>history</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82AAFF"/>
          <w:sz w:val="18"/>
          <w:szCs w:val="18"/>
          <w:lang w:val="en-US"/>
        </w:rPr>
        <w:t>back</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C3E88D"/>
          <w:sz w:val="18"/>
          <w:szCs w:val="18"/>
          <w:lang w:val="en-US"/>
        </w:rPr>
        <w:t>"</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i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="fa fa-arrow-left fa-2x"</w:t>
      </w:r>
      <w:r w:rsidRPr="00EE79AF">
        <w:rPr>
          <w:rFonts w:ascii="Consolas" w:eastAsia="Times New Roman" w:hAnsi="Consolas" w:cs="Courier New"/>
          <w:color w:val="89DDFF"/>
          <w:sz w:val="18"/>
          <w:szCs w:val="18"/>
          <w:lang w:val="en-US"/>
        </w:rPr>
        <w:t>&gt;&lt;/</w:t>
      </w:r>
      <w:r w:rsidRPr="00EE79AF">
        <w:rPr>
          <w:rFonts w:ascii="Consolas" w:eastAsia="Times New Roman" w:hAnsi="Consolas" w:cs="Courier New"/>
          <w:color w:val="F07178"/>
          <w:sz w:val="18"/>
          <w:szCs w:val="18"/>
          <w:lang w:val="en-US"/>
        </w:rPr>
        <w:t>i</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div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="icon-span-text"</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EEFFFF"/>
          <w:sz w:val="18"/>
          <w:szCs w:val="18"/>
        </w:rPr>
        <w:t>Назад</w:t>
      </w:r>
      <w:r w:rsidRPr="00EE79AF">
        <w:rPr>
          <w:rFonts w:ascii="Consolas" w:eastAsia="Times New Roman" w:hAnsi="Consolas" w:cs="Courier New"/>
          <w:color w:val="89DDFF"/>
          <w:sz w:val="18"/>
          <w:szCs w:val="18"/>
          <w:lang w:val="en-US"/>
        </w:rPr>
        <w:t>&lt;/</w:t>
      </w:r>
      <w:r w:rsidRPr="00EE79AF">
        <w:rPr>
          <w:rFonts w:ascii="Consolas" w:eastAsia="Times New Roman" w:hAnsi="Consolas" w:cs="Courier New"/>
          <w:color w:val="F07178"/>
          <w:sz w:val="18"/>
          <w:szCs w:val="18"/>
          <w:lang w:val="en-US"/>
        </w:rPr>
        <w:t>div</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button</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div</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h1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="header-font px-1"</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i/>
          <w:iCs/>
          <w:color w:val="C792EA"/>
          <w:sz w:val="18"/>
          <w:szCs w:val="18"/>
          <w:lang w:val="en-US"/>
        </w:rPr>
        <w:t>product</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Product_Name</w:t>
      </w:r>
      <w:r w:rsidRPr="00EE79AF">
        <w:rPr>
          <w:rFonts w:ascii="Consolas" w:eastAsia="Times New Roman" w:hAnsi="Consolas" w:cs="Courier New"/>
          <w:color w:val="89DDFF"/>
          <w:sz w:val="18"/>
          <w:szCs w:val="18"/>
          <w:lang w:val="en-US"/>
        </w:rPr>
        <w:t>}}&lt;/</w:t>
      </w:r>
      <w:r w:rsidRPr="00EE79AF">
        <w:rPr>
          <w:rFonts w:ascii="Consolas" w:eastAsia="Times New Roman" w:hAnsi="Consolas" w:cs="Courier New"/>
          <w:color w:val="F07178"/>
          <w:sz w:val="18"/>
          <w:szCs w:val="18"/>
          <w:lang w:val="en-US"/>
        </w:rPr>
        <w:t>h1</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div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="text-center"</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img </w:t>
      </w:r>
      <w:r w:rsidRPr="00EE79AF">
        <w:rPr>
          <w:rFonts w:ascii="Consolas" w:eastAsia="Times New Roman" w:hAnsi="Consolas" w:cs="Courier New"/>
          <w:i/>
          <w:iCs/>
          <w:color w:val="FFCB6B"/>
          <w:sz w:val="18"/>
          <w:szCs w:val="18"/>
          <w:lang w:val="en-US"/>
        </w:rPr>
        <w:t>src</w:t>
      </w:r>
      <w:r w:rsidRPr="00EE79AF">
        <w:rPr>
          <w:rFonts w:ascii="Consolas" w:eastAsia="Times New Roman" w:hAnsi="Consolas" w:cs="Courier New"/>
          <w:color w:val="C3E88D"/>
          <w:sz w:val="18"/>
          <w:szCs w:val="18"/>
          <w:lang w:val="en-US"/>
        </w:rPr>
        <w:t>="</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product</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General_Product_Image_Path</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C3E88D"/>
          <w:sz w:val="18"/>
          <w:szCs w:val="18"/>
          <w:lang w:val="en-US"/>
        </w:rPr>
        <w:t xml:space="preserve">" </w:t>
      </w:r>
      <w:r w:rsidRPr="00EE79AF">
        <w:rPr>
          <w:rFonts w:ascii="Consolas" w:eastAsia="Times New Roman" w:hAnsi="Consolas" w:cs="Courier New"/>
          <w:i/>
          <w:iCs/>
          <w:color w:val="FFCB6B"/>
          <w:sz w:val="18"/>
          <w:szCs w:val="18"/>
          <w:lang w:val="en-US"/>
        </w:rPr>
        <w:t>alt</w:t>
      </w:r>
      <w:r w:rsidRPr="00EE79AF">
        <w:rPr>
          <w:rFonts w:ascii="Consolas" w:eastAsia="Times New Roman" w:hAnsi="Consolas" w:cs="Courier New"/>
          <w:color w:val="C3E88D"/>
          <w:sz w:val="18"/>
          <w:szCs w:val="18"/>
          <w:lang w:val="en-US"/>
        </w:rPr>
        <w:t>="</w:t>
      </w:r>
      <w:r w:rsidRPr="00EE79AF">
        <w:rPr>
          <w:rFonts w:ascii="Consolas" w:eastAsia="Times New Roman" w:hAnsi="Consolas" w:cs="Courier New"/>
          <w:color w:val="C3E88D"/>
          <w:sz w:val="18"/>
          <w:szCs w:val="18"/>
        </w:rPr>
        <w:t>Зображення</w:t>
      </w:r>
      <w:r w:rsidRPr="00EE79AF">
        <w:rPr>
          <w:rFonts w:ascii="Consolas" w:eastAsia="Times New Roman" w:hAnsi="Consolas" w:cs="Courier New"/>
          <w:color w:val="C3E88D"/>
          <w:sz w:val="18"/>
          <w:szCs w:val="18"/>
          <w:lang w:val="en-US"/>
        </w:rPr>
        <w:t xml:space="preserve"> </w:t>
      </w:r>
      <w:r w:rsidRPr="00EE79AF">
        <w:rPr>
          <w:rFonts w:ascii="Consolas" w:eastAsia="Times New Roman" w:hAnsi="Consolas" w:cs="Courier New"/>
          <w:color w:val="C3E88D"/>
          <w:sz w:val="18"/>
          <w:szCs w:val="18"/>
        </w:rPr>
        <w:t>товару</w:t>
      </w:r>
      <w:r w:rsidRPr="00EE79AF">
        <w:rPr>
          <w:rFonts w:ascii="Consolas" w:eastAsia="Times New Roman" w:hAnsi="Consolas" w:cs="Courier New"/>
          <w:color w:val="C3E88D"/>
          <w:sz w:val="18"/>
          <w:szCs w:val="18"/>
          <w:lang w:val="en-US"/>
        </w:rPr>
        <w:t xml:space="preserve">"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="my-4 product-image"</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div</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div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="pt-3 px-3 main-font"</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w:t>
      </w:r>
      <w:r w:rsidRPr="00EE79AF">
        <w:rPr>
          <w:rFonts w:ascii="Consolas" w:eastAsia="Times New Roman" w:hAnsi="Consolas" w:cs="Courier New"/>
          <w:color w:val="EEFFFF"/>
          <w:sz w:val="18"/>
          <w:szCs w:val="18"/>
        </w:rPr>
        <w:t>Виробник</w:t>
      </w:r>
      <w:r w:rsidRPr="00EE79AF">
        <w:rPr>
          <w:rFonts w:ascii="Consolas" w:eastAsia="Times New Roman" w:hAnsi="Consolas" w:cs="Courier New"/>
          <w:color w:val="EEFFFF"/>
          <w:sz w:val="18"/>
          <w:szCs w:val="18"/>
          <w:lang w:val="en-US"/>
        </w:rPr>
        <w:t xml:space="preserve">: </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manufacturer</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Manufacturer_Name</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img </w:t>
      </w:r>
      <w:r w:rsidRPr="00EE79AF">
        <w:rPr>
          <w:rFonts w:ascii="Consolas" w:eastAsia="Times New Roman" w:hAnsi="Consolas" w:cs="Courier New"/>
          <w:i/>
          <w:iCs/>
          <w:color w:val="FFCB6B"/>
          <w:sz w:val="18"/>
          <w:szCs w:val="18"/>
          <w:lang w:val="en-US"/>
        </w:rPr>
        <w:t>src</w:t>
      </w:r>
      <w:r w:rsidRPr="00EE79AF">
        <w:rPr>
          <w:rFonts w:ascii="Consolas" w:eastAsia="Times New Roman" w:hAnsi="Consolas" w:cs="Courier New"/>
          <w:color w:val="C3E88D"/>
          <w:sz w:val="18"/>
          <w:szCs w:val="18"/>
          <w:lang w:val="en-US"/>
        </w:rPr>
        <w:t>="</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manufacturer</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Manufacturer_Logo_Path</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C3E88D"/>
          <w:sz w:val="18"/>
          <w:szCs w:val="18"/>
          <w:lang w:val="en-US"/>
        </w:rPr>
        <w:t xml:space="preserve">" </w:t>
      </w:r>
      <w:r w:rsidRPr="00EE79AF">
        <w:rPr>
          <w:rFonts w:ascii="Consolas" w:eastAsia="Times New Roman" w:hAnsi="Consolas" w:cs="Courier New"/>
          <w:i/>
          <w:iCs/>
          <w:color w:val="FFCB6B"/>
          <w:sz w:val="18"/>
          <w:szCs w:val="18"/>
          <w:lang w:val="en-US"/>
        </w:rPr>
        <w:t>alt</w:t>
      </w:r>
      <w:r w:rsidRPr="00EE79AF">
        <w:rPr>
          <w:rFonts w:ascii="Consolas" w:eastAsia="Times New Roman" w:hAnsi="Consolas" w:cs="Courier New"/>
          <w:color w:val="C3E88D"/>
          <w:sz w:val="18"/>
          <w:szCs w:val="18"/>
          <w:lang w:val="en-US"/>
        </w:rPr>
        <w:t>="</w:t>
      </w:r>
      <w:r w:rsidRPr="00EE79AF">
        <w:rPr>
          <w:rFonts w:ascii="Consolas" w:eastAsia="Times New Roman" w:hAnsi="Consolas" w:cs="Courier New"/>
          <w:color w:val="C3E88D"/>
          <w:sz w:val="18"/>
          <w:szCs w:val="18"/>
        </w:rPr>
        <w:t>Лого</w:t>
      </w:r>
      <w:r w:rsidRPr="00EE79AF">
        <w:rPr>
          <w:rFonts w:ascii="Consolas" w:eastAsia="Times New Roman" w:hAnsi="Consolas" w:cs="Courier New"/>
          <w:color w:val="C3E88D"/>
          <w:sz w:val="18"/>
          <w:szCs w:val="18"/>
          <w:lang w:val="en-US"/>
        </w:rPr>
        <w:t xml:space="preserve"> </w:t>
      </w:r>
      <w:r w:rsidRPr="00EE79AF">
        <w:rPr>
          <w:rFonts w:ascii="Consolas" w:eastAsia="Times New Roman" w:hAnsi="Consolas" w:cs="Courier New"/>
          <w:color w:val="C3E88D"/>
          <w:sz w:val="18"/>
          <w:szCs w:val="18"/>
        </w:rPr>
        <w:t>виробника</w:t>
      </w:r>
      <w:r w:rsidRPr="00EE79AF">
        <w:rPr>
          <w:rFonts w:ascii="Consolas" w:eastAsia="Times New Roman" w:hAnsi="Consolas" w:cs="Courier New"/>
          <w:color w:val="C3E88D"/>
          <w:sz w:val="18"/>
          <w:szCs w:val="18"/>
          <w:lang w:val="en-US"/>
        </w:rPr>
        <w:t xml:space="preserve">"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 xml:space="preserve">="ml-3" </w:t>
      </w:r>
      <w:r w:rsidRPr="00EE79AF">
        <w:rPr>
          <w:rFonts w:ascii="Consolas" w:eastAsia="Times New Roman" w:hAnsi="Consolas" w:cs="Courier New"/>
          <w:i/>
          <w:iCs/>
          <w:color w:val="FFCB6B"/>
          <w:sz w:val="18"/>
          <w:szCs w:val="18"/>
          <w:lang w:val="en-US"/>
        </w:rPr>
        <w:t>height</w:t>
      </w:r>
      <w:r w:rsidRPr="00EE79AF">
        <w:rPr>
          <w:rFonts w:ascii="Consolas" w:eastAsia="Times New Roman" w:hAnsi="Consolas" w:cs="Courier New"/>
          <w:color w:val="C3E88D"/>
          <w:sz w:val="18"/>
          <w:szCs w:val="18"/>
          <w:lang w:val="en-US"/>
        </w:rPr>
        <w:t>="48px"</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div</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hr</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div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="px-3 main-font"</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w:t>
      </w:r>
      <w:r w:rsidRPr="00EE79AF">
        <w:rPr>
          <w:rFonts w:ascii="Consolas" w:eastAsia="Times New Roman" w:hAnsi="Consolas" w:cs="Courier New"/>
          <w:color w:val="EEFFFF"/>
          <w:sz w:val="18"/>
          <w:szCs w:val="18"/>
        </w:rPr>
        <w:t>Опис</w:t>
      </w:r>
      <w:r w:rsidRPr="00EE79AF">
        <w:rPr>
          <w:rFonts w:ascii="Consolas" w:eastAsia="Times New Roman" w:hAnsi="Consolas" w:cs="Courier New"/>
          <w:color w:val="EEFFFF"/>
          <w:sz w:val="18"/>
          <w:szCs w:val="18"/>
          <w:lang w:val="en-US"/>
        </w:rPr>
        <w:t xml:space="preserve">: </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product</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General_Product_Description</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div</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hr</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{{&gt; </w:t>
      </w:r>
      <w:r w:rsidRPr="00EE79AF">
        <w:rPr>
          <w:rFonts w:ascii="Consolas" w:eastAsia="Times New Roman" w:hAnsi="Consolas" w:cs="Courier New"/>
          <w:i/>
          <w:iCs/>
          <w:color w:val="C792EA"/>
          <w:sz w:val="18"/>
          <w:szCs w:val="18"/>
          <w:lang w:val="en-US"/>
        </w:rPr>
        <w:t>alertcontainer</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div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="mt-3 p-1 main-font"</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table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="sub-products-table"</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thead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tr</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EEFFFF"/>
          <w:sz w:val="18"/>
          <w:szCs w:val="18"/>
        </w:rPr>
        <w:t>Артикул</w:t>
      </w:r>
      <w:r w:rsidRPr="00EE79AF">
        <w:rPr>
          <w:rFonts w:ascii="Consolas" w:eastAsia="Times New Roman" w:hAnsi="Consolas" w:cs="Courier New"/>
          <w:color w:val="89DDFF"/>
          <w:sz w:val="18"/>
          <w:szCs w:val="18"/>
          <w:lang w:val="en-US"/>
        </w:rPr>
        <w:t>&lt;/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EEFFFF"/>
          <w:sz w:val="18"/>
          <w:szCs w:val="18"/>
        </w:rPr>
        <w:t>Опис</w:t>
      </w:r>
      <w:r w:rsidRPr="00EE79AF">
        <w:rPr>
          <w:rFonts w:ascii="Consolas" w:eastAsia="Times New Roman" w:hAnsi="Consolas" w:cs="Courier New"/>
          <w:color w:val="EEFFFF"/>
          <w:sz w:val="18"/>
          <w:szCs w:val="18"/>
          <w:lang w:val="en-US"/>
        </w:rPr>
        <w:t>/</w:t>
      </w:r>
      <w:r w:rsidRPr="00EE79AF">
        <w:rPr>
          <w:rFonts w:ascii="Consolas" w:eastAsia="Times New Roman" w:hAnsi="Consolas" w:cs="Courier New"/>
          <w:color w:val="EEFFFF"/>
          <w:sz w:val="18"/>
          <w:szCs w:val="18"/>
        </w:rPr>
        <w:t>Розмір</w:t>
      </w:r>
      <w:r w:rsidRPr="00EE79AF">
        <w:rPr>
          <w:rFonts w:ascii="Consolas" w:eastAsia="Times New Roman" w:hAnsi="Consolas" w:cs="Courier New"/>
          <w:color w:val="89DDFF"/>
          <w:sz w:val="18"/>
          <w:szCs w:val="18"/>
          <w:lang w:val="en-US"/>
        </w:rPr>
        <w:t>&lt;/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EEFFFF"/>
          <w:sz w:val="18"/>
          <w:szCs w:val="18"/>
        </w:rPr>
        <w:t>Ціна</w:t>
      </w:r>
      <w:r w:rsidRPr="00EE79AF">
        <w:rPr>
          <w:rFonts w:ascii="Consolas" w:eastAsia="Times New Roman" w:hAnsi="Consolas" w:cs="Courier New"/>
          <w:color w:val="89DDFF"/>
          <w:sz w:val="18"/>
          <w:szCs w:val="18"/>
          <w:lang w:val="en-US"/>
        </w:rPr>
        <w:t>&lt;/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EEFFFF"/>
          <w:sz w:val="18"/>
          <w:szCs w:val="18"/>
        </w:rPr>
        <w:t>Купити</w:t>
      </w:r>
      <w:r w:rsidRPr="00EE79AF">
        <w:rPr>
          <w:rFonts w:ascii="Consolas" w:eastAsia="Times New Roman" w:hAnsi="Consolas" w:cs="Courier New"/>
          <w:color w:val="89DDFF"/>
          <w:sz w:val="18"/>
          <w:szCs w:val="18"/>
          <w:lang w:val="en-US"/>
        </w:rPr>
        <w:t>&lt;/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tr</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thead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w:t>
      </w:r>
      <w:r w:rsidRPr="00EE79AF">
        <w:rPr>
          <w:rFonts w:ascii="Consolas" w:eastAsia="Times New Roman" w:hAnsi="Consolas" w:cs="Courier New"/>
          <w:i/>
          <w:iCs/>
          <w:color w:val="C792EA"/>
          <w:sz w:val="18"/>
          <w:szCs w:val="18"/>
          <w:lang w:val="en-US"/>
        </w:rPr>
        <w:t>each subProducts</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tr</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i/>
          <w:iCs/>
          <w:color w:val="C792EA"/>
          <w:sz w:val="18"/>
          <w:szCs w:val="18"/>
          <w:lang w:val="en-US"/>
        </w:rPr>
        <w:t>this</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Sub_Product_Code</w:t>
      </w:r>
      <w:r w:rsidRPr="00EE79AF">
        <w:rPr>
          <w:rFonts w:ascii="Consolas" w:eastAsia="Times New Roman" w:hAnsi="Consolas" w:cs="Courier New"/>
          <w:color w:val="89DDFF"/>
          <w:sz w:val="18"/>
          <w:szCs w:val="18"/>
          <w:lang w:val="en-US"/>
        </w:rPr>
        <w:t>}}&lt;/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i/>
          <w:iCs/>
          <w:color w:val="C792EA"/>
          <w:sz w:val="18"/>
          <w:szCs w:val="18"/>
          <w:lang w:val="en-US"/>
        </w:rPr>
        <w:t>this</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Sub_Product_Description</w:t>
      </w:r>
      <w:r w:rsidRPr="00EE79AF">
        <w:rPr>
          <w:rFonts w:ascii="Consolas" w:eastAsia="Times New Roman" w:hAnsi="Consolas" w:cs="Courier New"/>
          <w:color w:val="89DDFF"/>
          <w:sz w:val="18"/>
          <w:szCs w:val="18"/>
          <w:lang w:val="en-US"/>
        </w:rPr>
        <w:t>}}&lt;/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r>
      <w:r w:rsidRPr="00EE79AF">
        <w:rPr>
          <w:rFonts w:ascii="Consolas" w:eastAsia="Times New Roman" w:hAnsi="Consolas" w:cs="Courier New"/>
          <w:color w:val="89DDFF"/>
          <w:sz w:val="18"/>
          <w:szCs w:val="18"/>
          <w:lang w:val="en-US"/>
        </w:rPr>
        <w:lastRenderedPageBreak/>
        <w:t xml:space="preserve">                        &lt;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i/>
          <w:iCs/>
          <w:color w:val="C792EA"/>
          <w:sz w:val="18"/>
          <w:szCs w:val="18"/>
          <w:lang w:val="en-US"/>
        </w:rPr>
        <w:t>this</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Price</w:t>
      </w:r>
      <w:r w:rsidRPr="00EE79AF">
        <w:rPr>
          <w:rFonts w:ascii="Consolas" w:eastAsia="Times New Roman" w:hAnsi="Consolas" w:cs="Courier New"/>
          <w:color w:val="89DDFF"/>
          <w:sz w:val="18"/>
          <w:szCs w:val="18"/>
          <w:lang w:val="en-US"/>
        </w:rPr>
        <w:t>}}&lt;/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&gt;&lt;</w:t>
      </w:r>
      <w:r w:rsidRPr="00EE79AF">
        <w:rPr>
          <w:rFonts w:ascii="Consolas" w:eastAsia="Times New Roman" w:hAnsi="Consolas" w:cs="Courier New"/>
          <w:color w:val="F07178"/>
          <w:sz w:val="18"/>
          <w:szCs w:val="18"/>
          <w:lang w:val="en-US"/>
        </w:rPr>
        <w:t xml:space="preserve">button </w:t>
      </w:r>
      <w:r w:rsidRPr="00EE79AF">
        <w:rPr>
          <w:rFonts w:ascii="Consolas" w:eastAsia="Times New Roman" w:hAnsi="Consolas" w:cs="Courier New"/>
          <w:i/>
          <w:iCs/>
          <w:color w:val="FFCB6B"/>
          <w:sz w:val="18"/>
          <w:szCs w:val="18"/>
          <w:lang w:val="en-US"/>
        </w:rPr>
        <w:t>role</w:t>
      </w:r>
      <w:r w:rsidRPr="00EE79AF">
        <w:rPr>
          <w:rFonts w:ascii="Consolas" w:eastAsia="Times New Roman" w:hAnsi="Consolas" w:cs="Courier New"/>
          <w:color w:val="C3E88D"/>
          <w:sz w:val="18"/>
          <w:szCs w:val="18"/>
          <w:lang w:val="en-US"/>
        </w:rPr>
        <w:t xml:space="preserve">="button" </w:t>
      </w:r>
      <w:r w:rsidRPr="00EE79AF">
        <w:rPr>
          <w:rFonts w:ascii="Consolas" w:eastAsia="Times New Roman" w:hAnsi="Consolas" w:cs="Courier New"/>
          <w:i/>
          <w:iCs/>
          <w:color w:val="FFCB6B"/>
          <w:sz w:val="18"/>
          <w:szCs w:val="18"/>
          <w:lang w:val="en-US"/>
        </w:rPr>
        <w:t>onclick</w:t>
      </w:r>
      <w:r w:rsidRPr="00EE79AF">
        <w:rPr>
          <w:rFonts w:ascii="Consolas" w:eastAsia="Times New Roman" w:hAnsi="Consolas" w:cs="Courier New"/>
          <w:color w:val="C3E88D"/>
          <w:sz w:val="18"/>
          <w:szCs w:val="18"/>
          <w:lang w:val="en-US"/>
        </w:rPr>
        <w:t>="</w:t>
      </w:r>
      <w:r w:rsidRPr="00EE79AF">
        <w:rPr>
          <w:rFonts w:ascii="Consolas" w:eastAsia="Times New Roman" w:hAnsi="Consolas" w:cs="Courier New"/>
          <w:color w:val="82AAFF"/>
          <w:sz w:val="18"/>
          <w:szCs w:val="18"/>
          <w:lang w:val="en-US"/>
        </w:rPr>
        <w:t>addToCart</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C3E88D"/>
          <w:sz w:val="18"/>
          <w:szCs w:val="18"/>
          <w:lang w:val="en-US"/>
        </w:rPr>
        <w:t>'/addtocart/</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this</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Sub_Product_ID</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C3E88D"/>
          <w:sz w:val="18"/>
          <w:szCs w:val="18"/>
          <w:lang w:val="en-US"/>
        </w:rPr>
        <w:t>'</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C3E88D"/>
          <w:sz w:val="18"/>
          <w:szCs w:val="18"/>
          <w:lang w:val="en-US"/>
        </w:rPr>
        <w:t xml:space="preserve">"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="btn main-button main-font"</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EEFFFF"/>
          <w:sz w:val="18"/>
          <w:szCs w:val="18"/>
        </w:rPr>
        <w:t>Купити</w:t>
      </w:r>
      <w:r w:rsidRPr="00EE79AF">
        <w:rPr>
          <w:rFonts w:ascii="Consolas" w:eastAsia="Times New Roman" w:hAnsi="Consolas" w:cs="Courier New"/>
          <w:color w:val="89DDFF"/>
          <w:sz w:val="18"/>
          <w:szCs w:val="18"/>
          <w:lang w:val="en-US"/>
        </w:rPr>
        <w:t>&lt;/</w:t>
      </w:r>
      <w:r w:rsidRPr="00EE79AF">
        <w:rPr>
          <w:rFonts w:ascii="Consolas" w:eastAsia="Times New Roman" w:hAnsi="Consolas" w:cs="Courier New"/>
          <w:color w:val="F07178"/>
          <w:sz w:val="18"/>
          <w:szCs w:val="18"/>
          <w:lang w:val="en-US"/>
        </w:rPr>
        <w:t>button</w:t>
      </w:r>
      <w:r w:rsidRPr="00EE79AF">
        <w:rPr>
          <w:rFonts w:ascii="Consolas" w:eastAsia="Times New Roman" w:hAnsi="Consolas" w:cs="Courier New"/>
          <w:color w:val="89DDFF"/>
          <w:sz w:val="18"/>
          <w:szCs w:val="18"/>
          <w:lang w:val="en-US"/>
        </w:rPr>
        <w:t>&gt;&lt;/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tr</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w:t>
      </w:r>
      <w:r w:rsidRPr="00EE79AF">
        <w:rPr>
          <w:rFonts w:ascii="Consolas" w:eastAsia="Times New Roman" w:hAnsi="Consolas" w:cs="Courier New"/>
          <w:i/>
          <w:iCs/>
          <w:color w:val="C792EA"/>
          <w:sz w:val="18"/>
          <w:szCs w:val="18"/>
          <w:lang w:val="en-US"/>
        </w:rPr>
        <w:t>each</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table</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div</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div</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&lt;/</w:t>
      </w:r>
      <w:r w:rsidRPr="00EE79AF">
        <w:rPr>
          <w:rFonts w:ascii="Consolas" w:eastAsia="Times New Roman" w:hAnsi="Consolas" w:cs="Courier New"/>
          <w:color w:val="F07178"/>
          <w:sz w:val="18"/>
          <w:szCs w:val="18"/>
          <w:lang w:val="en-US"/>
        </w:rPr>
        <w:t>div</w:t>
      </w:r>
      <w:r w:rsidRPr="00EE79AF">
        <w:rPr>
          <w:rFonts w:ascii="Consolas" w:eastAsia="Times New Roman" w:hAnsi="Consolas" w:cs="Courier New"/>
          <w:color w:val="89DDFF"/>
          <w:sz w:val="18"/>
          <w:szCs w:val="18"/>
          <w:lang w:val="en-US"/>
        </w:rPr>
        <w:t>&gt;</w:t>
      </w:r>
    </w:p>
    <w:p w14:paraId="4E6ED392" w14:textId="0D765855" w:rsidR="00EE79AF" w:rsidRDefault="00FC000F" w:rsidP="00EE79AF">
      <w:pPr>
        <w:pStyle w:val="11"/>
      </w:pPr>
      <w:r>
        <w:t>Взагалі тут використовується та сама логіка, що і у попередньому представлені: передаються певні об’єкти і колекції, властивості яких можна використовувати для відображення необхідної інформації, але при розробці було помічено, що ці властивості можна навіть передавати у функції зі скриптів, які завантажуються разом зі сторінкою. Інші представлення немає сенсу переглядати, адже вони всі використовують ту ж логіку, яка була описана у цих двох прикладах.</w:t>
      </w:r>
    </w:p>
    <w:p w14:paraId="10276EA7" w14:textId="520CE63D" w:rsidR="00FC000F" w:rsidRPr="000A2D56" w:rsidRDefault="00FC000F" w:rsidP="00EE79AF">
      <w:pPr>
        <w:pStyle w:val="11"/>
      </w:pPr>
      <w:r>
        <w:t xml:space="preserve">Нарешті </w:t>
      </w:r>
      <w:r w:rsidR="002B1723">
        <w:t xml:space="preserve">можна перейти до останнього і, мабуть, найважливішого компоненту </w:t>
      </w:r>
      <w:r w:rsidR="002B1723">
        <w:rPr>
          <w:lang w:val="en-US"/>
        </w:rPr>
        <w:t>MVC</w:t>
      </w:r>
      <w:r w:rsidR="002B1723" w:rsidRPr="002B1723">
        <w:rPr>
          <w:lang w:val="ru-RU"/>
        </w:rPr>
        <w:t xml:space="preserve"> </w:t>
      </w:r>
      <w:r w:rsidR="002B1723">
        <w:rPr>
          <w:lang w:val="ru-RU"/>
        </w:rPr>
        <w:t>–</w:t>
      </w:r>
      <w:r w:rsidR="002B1723" w:rsidRPr="002B1723">
        <w:rPr>
          <w:lang w:val="ru-RU"/>
        </w:rPr>
        <w:t xml:space="preserve"> </w:t>
      </w:r>
      <w:r w:rsidR="002B1723">
        <w:t>контролери.</w:t>
      </w:r>
      <w:r w:rsidR="007231AE">
        <w:t xml:space="preserve"> Перед тим, як перейти до розбору самих контролерів, хотілось би розказати про роутинг запитів. Деякі запити мають одну і ту ж початкову частину в </w:t>
      </w:r>
      <w:r w:rsidR="007231AE">
        <w:rPr>
          <w:lang w:val="en-US"/>
        </w:rPr>
        <w:t>URL</w:t>
      </w:r>
      <w:r w:rsidR="007231AE" w:rsidRPr="007231AE">
        <w:t xml:space="preserve"> </w:t>
      </w:r>
      <w:r w:rsidR="007231AE">
        <w:t xml:space="preserve">і тому, щоб не прописувати її для кожного запиту з цією частиною, у фреймворці </w:t>
      </w:r>
      <w:r w:rsidR="007231AE">
        <w:rPr>
          <w:lang w:val="en-US"/>
        </w:rPr>
        <w:t>Express</w:t>
      </w:r>
      <w:r w:rsidR="007231AE" w:rsidRPr="007231AE">
        <w:t xml:space="preserve"> </w:t>
      </w:r>
      <w:r w:rsidR="007231AE">
        <w:t xml:space="preserve">є можливість створювати роутери. Все просто: вказуєш спільну частину у методі </w:t>
      </w:r>
      <w:r w:rsidR="007231AE">
        <w:rPr>
          <w:lang w:val="en-US"/>
        </w:rPr>
        <w:t>app</w:t>
      </w:r>
      <w:r w:rsidR="007231AE" w:rsidRPr="007231AE">
        <w:rPr>
          <w:lang w:val="ru-RU"/>
        </w:rPr>
        <w:t>.</w:t>
      </w:r>
      <w:r w:rsidR="007231AE">
        <w:rPr>
          <w:lang w:val="en-US"/>
        </w:rPr>
        <w:t>use</w:t>
      </w:r>
      <w:r w:rsidR="007231AE" w:rsidRPr="007231AE">
        <w:rPr>
          <w:lang w:val="ru-RU"/>
        </w:rPr>
        <w:t xml:space="preserve"> </w:t>
      </w:r>
      <w:r w:rsidR="007231AE">
        <w:t>та передаєш створений роутер. І ще чудово те, що в роутерах теж можна вкладати роутери</w:t>
      </w:r>
      <w:r w:rsidR="000A2D56">
        <w:t xml:space="preserve">, що дозволить зменшити розмір файлів та збільшити читабельність коду. Найкращим прикладом цього є файл </w:t>
      </w:r>
      <w:r w:rsidR="000A2D56">
        <w:rPr>
          <w:lang w:val="en-US"/>
        </w:rPr>
        <w:t>adminrouter</w:t>
      </w:r>
      <w:r w:rsidR="000A2D56" w:rsidRPr="000A2D56">
        <w:t>.</w:t>
      </w:r>
      <w:r w:rsidR="000A2D56">
        <w:rPr>
          <w:lang w:val="en-US"/>
        </w:rPr>
        <w:t>js</w:t>
      </w:r>
      <w:r w:rsidR="000A2D56" w:rsidRPr="000A2D56">
        <w:t>.</w:t>
      </w:r>
    </w:p>
    <w:p w14:paraId="2F4CC2E1" w14:textId="5C88C91E" w:rsidR="000A2D56" w:rsidRDefault="000A2D56" w:rsidP="00EE79AF">
      <w:pPr>
        <w:pStyle w:val="11"/>
      </w:pPr>
      <w:r>
        <w:t xml:space="preserve">Лістинг </w:t>
      </w:r>
      <w:r>
        <w:rPr>
          <w:lang w:val="en-US"/>
        </w:rPr>
        <w:t>adminrouter</w:t>
      </w:r>
      <w:r w:rsidRPr="000A2D56">
        <w:t>.</w:t>
      </w:r>
      <w:r>
        <w:rPr>
          <w:lang w:val="en-US"/>
        </w:rPr>
        <w:t>js</w:t>
      </w:r>
      <w:r>
        <w:t>:</w:t>
      </w:r>
    </w:p>
    <w:p w14:paraId="63912FA6" w14:textId="43B0ED59" w:rsidR="000A2D56" w:rsidRPr="000A2D56" w:rsidRDefault="000A2D56" w:rsidP="000A2D56">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0A2D56">
        <w:rPr>
          <w:rFonts w:ascii="Consolas" w:eastAsia="Times New Roman" w:hAnsi="Consolas" w:cs="Courier New"/>
          <w:i/>
          <w:iCs/>
          <w:color w:val="C792EA"/>
          <w:sz w:val="18"/>
          <w:szCs w:val="18"/>
          <w:lang w:val="en-US"/>
        </w:rPr>
        <w:t xml:space="preserve">const </w:t>
      </w:r>
      <w:r w:rsidRPr="000A2D56">
        <w:rPr>
          <w:rFonts w:ascii="Consolas" w:eastAsia="Times New Roman" w:hAnsi="Consolas" w:cs="Courier New"/>
          <w:color w:val="EEFFFF"/>
          <w:sz w:val="18"/>
          <w:szCs w:val="18"/>
          <w:lang w:val="en-US"/>
        </w:rPr>
        <w:t xml:space="preserve">express </w:t>
      </w:r>
      <w:r w:rsidRPr="000A2D56">
        <w:rPr>
          <w:rFonts w:ascii="Consolas" w:eastAsia="Times New Roman" w:hAnsi="Consolas" w:cs="Courier New"/>
          <w:color w:val="89DDFF"/>
          <w:sz w:val="18"/>
          <w:szCs w:val="18"/>
          <w:lang w:val="en-US"/>
        </w:rPr>
        <w:t>= require(</w:t>
      </w:r>
      <w:r w:rsidRPr="000A2D56">
        <w:rPr>
          <w:rFonts w:ascii="Consolas" w:eastAsia="Times New Roman" w:hAnsi="Consolas" w:cs="Courier New"/>
          <w:color w:val="C3E88D"/>
          <w:sz w:val="18"/>
          <w:szCs w:val="18"/>
          <w:lang w:val="en-US"/>
        </w:rPr>
        <w:t>'express'</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i/>
          <w:iCs/>
          <w:color w:val="C792EA"/>
          <w:sz w:val="18"/>
          <w:szCs w:val="18"/>
          <w:lang w:val="en-US"/>
        </w:rPr>
        <w:t xml:space="preserve">const </w:t>
      </w:r>
      <w:r w:rsidRPr="000A2D56">
        <w:rPr>
          <w:rFonts w:ascii="Consolas" w:eastAsia="Times New Roman" w:hAnsi="Consolas" w:cs="Courier New"/>
          <w:color w:val="EEFFFF"/>
          <w:sz w:val="18"/>
          <w:szCs w:val="18"/>
          <w:lang w:val="en-US"/>
        </w:rPr>
        <w:t xml:space="preserve">passport </w:t>
      </w:r>
      <w:r w:rsidRPr="000A2D56">
        <w:rPr>
          <w:rFonts w:ascii="Consolas" w:eastAsia="Times New Roman" w:hAnsi="Consolas" w:cs="Courier New"/>
          <w:color w:val="89DDFF"/>
          <w:sz w:val="18"/>
          <w:szCs w:val="18"/>
          <w:lang w:val="en-US"/>
        </w:rPr>
        <w:t>= require(</w:t>
      </w:r>
      <w:r w:rsidRPr="000A2D56">
        <w:rPr>
          <w:rFonts w:ascii="Consolas" w:eastAsia="Times New Roman" w:hAnsi="Consolas" w:cs="Courier New"/>
          <w:color w:val="C3E88D"/>
          <w:sz w:val="18"/>
          <w:szCs w:val="18"/>
          <w:lang w:val="en-US"/>
        </w:rPr>
        <w:t>'passport'</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i/>
          <w:iCs/>
          <w:color w:val="C792EA"/>
          <w:sz w:val="18"/>
          <w:szCs w:val="18"/>
          <w:lang w:val="en-US"/>
        </w:rPr>
        <w:t xml:space="preserve">const </w:t>
      </w:r>
      <w:r w:rsidRPr="000A2D56">
        <w:rPr>
          <w:rFonts w:ascii="Consolas" w:eastAsia="Times New Roman" w:hAnsi="Consolas" w:cs="Courier New"/>
          <w:color w:val="82AAFF"/>
          <w:sz w:val="18"/>
          <w:szCs w:val="18"/>
          <w:lang w:val="en-US"/>
        </w:rPr>
        <w:t xml:space="preserve">csrf </w:t>
      </w:r>
      <w:r w:rsidRPr="000A2D56">
        <w:rPr>
          <w:rFonts w:ascii="Consolas" w:eastAsia="Times New Roman" w:hAnsi="Consolas" w:cs="Courier New"/>
          <w:color w:val="89DDFF"/>
          <w:sz w:val="18"/>
          <w:szCs w:val="18"/>
          <w:lang w:val="en-US"/>
        </w:rPr>
        <w:t>= require(</w:t>
      </w:r>
      <w:r w:rsidRPr="000A2D56">
        <w:rPr>
          <w:rFonts w:ascii="Consolas" w:eastAsia="Times New Roman" w:hAnsi="Consolas" w:cs="Courier New"/>
          <w:color w:val="C3E88D"/>
          <w:sz w:val="18"/>
          <w:szCs w:val="18"/>
          <w:lang w:val="en-US"/>
        </w:rPr>
        <w:t>'csurf'</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i/>
          <w:iCs/>
          <w:color w:val="C792EA"/>
          <w:sz w:val="18"/>
          <w:szCs w:val="18"/>
          <w:lang w:val="en-US"/>
        </w:rPr>
        <w:t xml:space="preserve">var </w:t>
      </w:r>
      <w:r w:rsidRPr="000A2D56">
        <w:rPr>
          <w:rFonts w:ascii="Consolas" w:eastAsia="Times New Roman" w:hAnsi="Consolas" w:cs="Courier New"/>
          <w:color w:val="EEFFFF"/>
          <w:sz w:val="18"/>
          <w:szCs w:val="18"/>
          <w:lang w:val="en-US"/>
        </w:rPr>
        <w:t xml:space="preserve">csrfProtection </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i/>
          <w:iCs/>
          <w:color w:val="C792EA"/>
          <w:sz w:val="18"/>
          <w:szCs w:val="18"/>
          <w:lang w:val="en-US"/>
        </w:rPr>
        <w:t xml:space="preserve">new </w:t>
      </w:r>
      <w:r w:rsidRPr="000A2D56">
        <w:rPr>
          <w:rFonts w:ascii="Consolas" w:eastAsia="Times New Roman" w:hAnsi="Consolas" w:cs="Courier New"/>
          <w:color w:val="82AAFF"/>
          <w:sz w:val="18"/>
          <w:szCs w:val="18"/>
          <w:lang w:val="en-US"/>
        </w:rPr>
        <w:t>csrf</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i/>
          <w:iCs/>
          <w:color w:val="616161"/>
          <w:sz w:val="18"/>
          <w:szCs w:val="18"/>
          <w:lang w:val="en-US"/>
        </w:rPr>
        <w:t>//controllers</w:t>
      </w:r>
      <w:r w:rsidRPr="000A2D56">
        <w:rPr>
          <w:rFonts w:ascii="Consolas" w:eastAsia="Times New Roman" w:hAnsi="Consolas" w:cs="Courier New"/>
          <w:i/>
          <w:iCs/>
          <w:color w:val="616161"/>
          <w:sz w:val="18"/>
          <w:szCs w:val="18"/>
          <w:lang w:val="en-US"/>
        </w:rPr>
        <w:br/>
      </w:r>
      <w:r w:rsidRPr="000A2D56">
        <w:rPr>
          <w:rFonts w:ascii="Consolas" w:eastAsia="Times New Roman" w:hAnsi="Consolas" w:cs="Courier New"/>
          <w:i/>
          <w:iCs/>
          <w:color w:val="C792EA"/>
          <w:sz w:val="18"/>
          <w:szCs w:val="18"/>
          <w:lang w:val="en-US"/>
        </w:rPr>
        <w:t xml:space="preserve">const </w:t>
      </w:r>
      <w:r w:rsidRPr="000A2D56">
        <w:rPr>
          <w:rFonts w:ascii="Consolas" w:eastAsia="Times New Roman" w:hAnsi="Consolas" w:cs="Courier New"/>
          <w:color w:val="EEFFFF"/>
          <w:sz w:val="18"/>
          <w:szCs w:val="18"/>
          <w:lang w:val="en-US"/>
        </w:rPr>
        <w:t xml:space="preserve">adminSignInController </w:t>
      </w:r>
      <w:r w:rsidRPr="000A2D56">
        <w:rPr>
          <w:rFonts w:ascii="Consolas" w:eastAsia="Times New Roman" w:hAnsi="Consolas" w:cs="Courier New"/>
          <w:color w:val="89DDFF"/>
          <w:sz w:val="18"/>
          <w:szCs w:val="18"/>
          <w:lang w:val="en-US"/>
        </w:rPr>
        <w:t>= require(</w:t>
      </w:r>
      <w:r w:rsidRPr="000A2D56">
        <w:rPr>
          <w:rFonts w:ascii="Consolas" w:eastAsia="Times New Roman" w:hAnsi="Consolas" w:cs="Courier New"/>
          <w:color w:val="C3E88D"/>
          <w:sz w:val="18"/>
          <w:szCs w:val="18"/>
          <w:lang w:val="en-US"/>
        </w:rPr>
        <w:t>'../../controllers/admin/adminsignincontroller.js'</w:t>
      </w:r>
      <w:r w:rsidRPr="000A2D56">
        <w:rPr>
          <w:rFonts w:ascii="Consolas" w:eastAsia="Times New Roman" w:hAnsi="Consolas" w:cs="Courier New"/>
          <w:color w:val="89DDFF"/>
          <w:sz w:val="18"/>
          <w:szCs w:val="18"/>
          <w:lang w:val="en-US"/>
        </w:rPr>
        <w:t>)</w:t>
      </w:r>
      <w:proofErr w:type="gramStart"/>
      <w:r w:rsidRPr="000A2D56">
        <w:rPr>
          <w:rFonts w:ascii="Consolas" w:eastAsia="Times New Roman" w:hAnsi="Consolas" w:cs="Courier New"/>
          <w:color w:val="89DDFF"/>
          <w:sz w:val="18"/>
          <w:szCs w:val="18"/>
          <w:lang w:val="en-US"/>
        </w:rPr>
        <w:t>;</w:t>
      </w:r>
      <w:proofErr w:type="gramEnd"/>
      <w:r w:rsidRPr="000A2D56">
        <w:rPr>
          <w:rFonts w:ascii="Consolas" w:eastAsia="Times New Roman" w:hAnsi="Consolas" w:cs="Courier New"/>
          <w:color w:val="89DDFF"/>
          <w:sz w:val="18"/>
          <w:szCs w:val="18"/>
          <w:lang w:val="en-US"/>
        </w:rPr>
        <w:br/>
      </w:r>
      <w:r w:rsidRPr="000A2D56">
        <w:rPr>
          <w:rFonts w:ascii="Consolas" w:eastAsia="Times New Roman" w:hAnsi="Consolas" w:cs="Courier New"/>
          <w:i/>
          <w:iCs/>
          <w:color w:val="C792EA"/>
          <w:sz w:val="18"/>
          <w:szCs w:val="18"/>
          <w:lang w:val="en-US"/>
        </w:rPr>
        <w:t xml:space="preserve">const </w:t>
      </w:r>
      <w:r w:rsidRPr="000A2D56">
        <w:rPr>
          <w:rFonts w:ascii="Consolas" w:eastAsia="Times New Roman" w:hAnsi="Consolas" w:cs="Courier New"/>
          <w:color w:val="EEFFFF"/>
          <w:sz w:val="18"/>
          <w:szCs w:val="18"/>
          <w:lang w:val="en-US"/>
        </w:rPr>
        <w:t xml:space="preserve">adminPanelController </w:t>
      </w:r>
      <w:r w:rsidRPr="000A2D56">
        <w:rPr>
          <w:rFonts w:ascii="Consolas" w:eastAsia="Times New Roman" w:hAnsi="Consolas" w:cs="Courier New"/>
          <w:color w:val="89DDFF"/>
          <w:sz w:val="18"/>
          <w:szCs w:val="18"/>
          <w:lang w:val="en-US"/>
        </w:rPr>
        <w:t>= require(</w:t>
      </w:r>
      <w:r w:rsidRPr="000A2D56">
        <w:rPr>
          <w:rFonts w:ascii="Consolas" w:eastAsia="Times New Roman" w:hAnsi="Consolas" w:cs="Courier New"/>
          <w:color w:val="C3E88D"/>
          <w:sz w:val="18"/>
          <w:szCs w:val="18"/>
          <w:lang w:val="en-US"/>
        </w:rPr>
        <w:t>'../../controllers/admin/adminpanelcontroller'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i/>
          <w:iCs/>
          <w:color w:val="616161"/>
          <w:sz w:val="18"/>
          <w:szCs w:val="18"/>
          <w:lang w:val="en-US"/>
        </w:rPr>
        <w:t>//routers</w:t>
      </w:r>
      <w:r w:rsidRPr="000A2D56">
        <w:rPr>
          <w:rFonts w:ascii="Consolas" w:eastAsia="Times New Roman" w:hAnsi="Consolas" w:cs="Courier New"/>
          <w:i/>
          <w:iCs/>
          <w:color w:val="616161"/>
          <w:sz w:val="18"/>
          <w:szCs w:val="18"/>
          <w:lang w:val="en-US"/>
        </w:rPr>
        <w:br/>
      </w:r>
      <w:r w:rsidRPr="000A2D56">
        <w:rPr>
          <w:rFonts w:ascii="Consolas" w:eastAsia="Times New Roman" w:hAnsi="Consolas" w:cs="Courier New"/>
          <w:i/>
          <w:iCs/>
          <w:color w:val="C792EA"/>
          <w:sz w:val="18"/>
          <w:szCs w:val="18"/>
          <w:lang w:val="en-US"/>
        </w:rPr>
        <w:t xml:space="preserve">const </w:t>
      </w:r>
      <w:r w:rsidRPr="000A2D56">
        <w:rPr>
          <w:rFonts w:ascii="Consolas" w:eastAsia="Times New Roman" w:hAnsi="Consolas" w:cs="Courier New"/>
          <w:color w:val="EEFFFF"/>
          <w:sz w:val="18"/>
          <w:szCs w:val="18"/>
          <w:lang w:val="en-US"/>
        </w:rPr>
        <w:t xml:space="preserve">resourcesRouter </w:t>
      </w:r>
      <w:r w:rsidRPr="000A2D56">
        <w:rPr>
          <w:rFonts w:ascii="Consolas" w:eastAsia="Times New Roman" w:hAnsi="Consolas" w:cs="Courier New"/>
          <w:color w:val="89DDFF"/>
          <w:sz w:val="18"/>
          <w:szCs w:val="18"/>
          <w:lang w:val="en-US"/>
        </w:rPr>
        <w:t>= require(</w:t>
      </w:r>
      <w:r w:rsidRPr="000A2D56">
        <w:rPr>
          <w:rFonts w:ascii="Consolas" w:eastAsia="Times New Roman" w:hAnsi="Consolas" w:cs="Courier New"/>
          <w:color w:val="C3E88D"/>
          <w:sz w:val="18"/>
          <w:szCs w:val="18"/>
          <w:lang w:val="en-US"/>
        </w:rPr>
        <w:t>'./resourcesrouter'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i/>
          <w:iCs/>
          <w:color w:val="C792EA"/>
          <w:sz w:val="18"/>
          <w:szCs w:val="18"/>
          <w:lang w:val="en-US"/>
        </w:rPr>
        <w:t xml:space="preserve">const </w:t>
      </w:r>
      <w:r w:rsidRPr="000A2D56">
        <w:rPr>
          <w:rFonts w:ascii="Consolas" w:eastAsia="Times New Roman" w:hAnsi="Consolas" w:cs="Courier New"/>
          <w:color w:val="EEFFFF"/>
          <w:sz w:val="18"/>
          <w:szCs w:val="18"/>
          <w:lang w:val="en-US"/>
        </w:rPr>
        <w:t xml:space="preserve">createRouter </w:t>
      </w:r>
      <w:r w:rsidRPr="000A2D56">
        <w:rPr>
          <w:rFonts w:ascii="Consolas" w:eastAsia="Times New Roman" w:hAnsi="Consolas" w:cs="Courier New"/>
          <w:color w:val="89DDFF"/>
          <w:sz w:val="18"/>
          <w:szCs w:val="18"/>
          <w:lang w:val="en-US"/>
        </w:rPr>
        <w:t>= require(</w:t>
      </w:r>
      <w:r w:rsidRPr="000A2D56">
        <w:rPr>
          <w:rFonts w:ascii="Consolas" w:eastAsia="Times New Roman" w:hAnsi="Consolas" w:cs="Courier New"/>
          <w:color w:val="C3E88D"/>
          <w:sz w:val="18"/>
          <w:szCs w:val="18"/>
          <w:lang w:val="en-US"/>
        </w:rPr>
        <w:t>'./createRouter'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i/>
          <w:iCs/>
          <w:color w:val="C792EA"/>
          <w:sz w:val="18"/>
          <w:szCs w:val="18"/>
          <w:lang w:val="en-US"/>
        </w:rPr>
        <w:t xml:space="preserve">const </w:t>
      </w:r>
      <w:r w:rsidRPr="000A2D56">
        <w:rPr>
          <w:rFonts w:ascii="Consolas" w:eastAsia="Times New Roman" w:hAnsi="Consolas" w:cs="Courier New"/>
          <w:color w:val="EEFFFF"/>
          <w:sz w:val="18"/>
          <w:szCs w:val="18"/>
          <w:lang w:val="en-US"/>
        </w:rPr>
        <w:t xml:space="preserve">deleteRouter </w:t>
      </w:r>
      <w:r w:rsidRPr="000A2D56">
        <w:rPr>
          <w:rFonts w:ascii="Consolas" w:eastAsia="Times New Roman" w:hAnsi="Consolas" w:cs="Courier New"/>
          <w:color w:val="89DDFF"/>
          <w:sz w:val="18"/>
          <w:szCs w:val="18"/>
          <w:lang w:val="en-US"/>
        </w:rPr>
        <w:t>= require(</w:t>
      </w:r>
      <w:r w:rsidRPr="000A2D56">
        <w:rPr>
          <w:rFonts w:ascii="Consolas" w:eastAsia="Times New Roman" w:hAnsi="Consolas" w:cs="Courier New"/>
          <w:color w:val="C3E88D"/>
          <w:sz w:val="18"/>
          <w:szCs w:val="18"/>
          <w:lang w:val="en-US"/>
        </w:rPr>
        <w:t>'./deleteRouter'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i/>
          <w:iCs/>
          <w:color w:val="C792EA"/>
          <w:sz w:val="18"/>
          <w:szCs w:val="18"/>
          <w:lang w:val="en-US"/>
        </w:rPr>
        <w:t xml:space="preserve">const </w:t>
      </w:r>
      <w:r w:rsidRPr="000A2D56">
        <w:rPr>
          <w:rFonts w:ascii="Consolas" w:eastAsia="Times New Roman" w:hAnsi="Consolas" w:cs="Courier New"/>
          <w:color w:val="EEFFFF"/>
          <w:sz w:val="18"/>
          <w:szCs w:val="18"/>
          <w:lang w:val="en-US"/>
        </w:rPr>
        <w:t xml:space="preserve">editRouter </w:t>
      </w:r>
      <w:r w:rsidRPr="000A2D56">
        <w:rPr>
          <w:rFonts w:ascii="Consolas" w:eastAsia="Times New Roman" w:hAnsi="Consolas" w:cs="Courier New"/>
          <w:color w:val="89DDFF"/>
          <w:sz w:val="18"/>
          <w:szCs w:val="18"/>
          <w:lang w:val="en-US"/>
        </w:rPr>
        <w:t>= require(</w:t>
      </w:r>
      <w:r w:rsidRPr="000A2D56">
        <w:rPr>
          <w:rFonts w:ascii="Consolas" w:eastAsia="Times New Roman" w:hAnsi="Consolas" w:cs="Courier New"/>
          <w:color w:val="C3E88D"/>
          <w:sz w:val="18"/>
          <w:szCs w:val="18"/>
          <w:lang w:val="en-US"/>
        </w:rPr>
        <w:t>'./editrouter'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i/>
          <w:iCs/>
          <w:color w:val="C792EA"/>
          <w:sz w:val="18"/>
          <w:szCs w:val="18"/>
          <w:lang w:val="en-US"/>
        </w:rPr>
        <w:t xml:space="preserve">const </w:t>
      </w:r>
      <w:r w:rsidRPr="000A2D56">
        <w:rPr>
          <w:rFonts w:ascii="Consolas" w:eastAsia="Times New Roman" w:hAnsi="Consolas" w:cs="Courier New"/>
          <w:color w:val="EEFFFF"/>
          <w:sz w:val="18"/>
          <w:szCs w:val="18"/>
          <w:lang w:val="en-US"/>
        </w:rPr>
        <w:t xml:space="preserve">databaseSequelize </w:t>
      </w:r>
      <w:r w:rsidRPr="000A2D56">
        <w:rPr>
          <w:rFonts w:ascii="Consolas" w:eastAsia="Times New Roman" w:hAnsi="Consolas" w:cs="Courier New"/>
          <w:color w:val="89DDFF"/>
          <w:sz w:val="18"/>
          <w:szCs w:val="18"/>
          <w:lang w:val="en-US"/>
        </w:rPr>
        <w:t>= require(</w:t>
      </w:r>
      <w:r w:rsidRPr="000A2D56">
        <w:rPr>
          <w:rFonts w:ascii="Consolas" w:eastAsia="Times New Roman" w:hAnsi="Consolas" w:cs="Courier New"/>
          <w:color w:val="C3E88D"/>
          <w:sz w:val="18"/>
          <w:szCs w:val="18"/>
          <w:lang w:val="en-US"/>
        </w:rPr>
        <w:t>'../../models/databasesequelize'</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i/>
          <w:iCs/>
          <w:color w:val="C792EA"/>
          <w:sz w:val="18"/>
          <w:szCs w:val="18"/>
          <w:lang w:val="en-US"/>
        </w:rPr>
        <w:t xml:space="preserve">const </w:t>
      </w:r>
      <w:r w:rsidRPr="000A2D56">
        <w:rPr>
          <w:rFonts w:ascii="Consolas" w:eastAsia="Times New Roman" w:hAnsi="Consolas" w:cs="Courier New"/>
          <w:color w:val="EEFFFF"/>
          <w:sz w:val="18"/>
          <w:szCs w:val="18"/>
          <w:lang w:val="en-US"/>
        </w:rPr>
        <w:t xml:space="preserve">adminRouter </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EEFFFF"/>
          <w:sz w:val="18"/>
          <w:szCs w:val="18"/>
          <w:lang w:val="en-US"/>
        </w:rPr>
        <w:t>express</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2AAFF"/>
          <w:sz w:val="18"/>
          <w:szCs w:val="18"/>
          <w:lang w:val="en-US"/>
        </w:rPr>
        <w:t>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EEFFFF"/>
          <w:sz w:val="18"/>
          <w:szCs w:val="18"/>
          <w:lang w:val="en-US"/>
        </w:rPr>
        <w:t>adminRouter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use</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csrfProtection</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EEFFFF"/>
          <w:sz w:val="18"/>
          <w:szCs w:val="18"/>
          <w:lang w:val="en-US"/>
        </w:rPr>
        <w:t>adminRouter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post</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C3E88D"/>
          <w:sz w:val="18"/>
          <w:szCs w:val="18"/>
          <w:lang w:val="en-US"/>
        </w:rPr>
        <w:t>'/signin'</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EEFFFF"/>
          <w:sz w:val="18"/>
          <w:szCs w:val="18"/>
          <w:lang w:val="en-US"/>
        </w:rPr>
        <w:t>passport</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2AAFF"/>
          <w:sz w:val="18"/>
          <w:szCs w:val="18"/>
          <w:lang w:val="en-US"/>
        </w:rPr>
        <w:t>authenticate</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C3E88D"/>
          <w:sz w:val="18"/>
          <w:szCs w:val="18"/>
          <w:lang w:val="en-US"/>
        </w:rPr>
        <w:t>'local.admin'</w:t>
      </w:r>
      <w:r w:rsidRPr="000A2D56">
        <w:rPr>
          <w:rFonts w:ascii="Consolas" w:eastAsia="Times New Roman" w:hAnsi="Consolas" w:cs="Courier New"/>
          <w:color w:val="89DDFF"/>
          <w:sz w:val="18"/>
          <w:szCs w:val="18"/>
          <w:lang w:val="en-US"/>
        </w:rPr>
        <w:t>, {</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89DDFF"/>
          <w:sz w:val="18"/>
          <w:szCs w:val="18"/>
          <w:lang w:val="en-US"/>
        </w:rPr>
        <w:lastRenderedPageBreak/>
        <w:t xml:space="preserve">    </w:t>
      </w:r>
      <w:r w:rsidRPr="000A2D56">
        <w:rPr>
          <w:rFonts w:ascii="Consolas" w:eastAsia="Times New Roman" w:hAnsi="Consolas" w:cs="Courier New"/>
          <w:color w:val="EEFFFF"/>
          <w:sz w:val="18"/>
          <w:szCs w:val="18"/>
          <w:lang w:val="en-US"/>
        </w:rPr>
        <w:t>successRedirect</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C3E88D"/>
          <w:sz w:val="18"/>
          <w:szCs w:val="18"/>
          <w:lang w:val="en-US"/>
        </w:rPr>
        <w:t>'/admin/panel'</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t xml:space="preserve">    </w:t>
      </w:r>
      <w:r w:rsidRPr="000A2D56">
        <w:rPr>
          <w:rFonts w:ascii="Consolas" w:eastAsia="Times New Roman" w:hAnsi="Consolas" w:cs="Courier New"/>
          <w:color w:val="EEFFFF"/>
          <w:sz w:val="18"/>
          <w:szCs w:val="18"/>
          <w:lang w:val="en-US"/>
        </w:rPr>
        <w:t>failureRedirect</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C3E88D"/>
          <w:sz w:val="18"/>
          <w:szCs w:val="18"/>
          <w:lang w:val="en-US"/>
        </w:rPr>
        <w:t>'/admin'</w:t>
      </w:r>
      <w:r w:rsidRPr="000A2D56">
        <w:rPr>
          <w:rFonts w:ascii="Consolas" w:eastAsia="Times New Roman" w:hAnsi="Consolas" w:cs="Courier New"/>
          <w:color w:val="C3E88D"/>
          <w:sz w:val="18"/>
          <w:szCs w:val="18"/>
          <w:lang w:val="en-US"/>
        </w:rPr>
        <w:br/>
      </w:r>
      <w:r>
        <w:rPr>
          <w:rFonts w:ascii="Consolas" w:eastAsia="Times New Roman" w:hAnsi="Consolas" w:cs="Courier New"/>
          <w:color w:val="89DDFF"/>
          <w:sz w:val="18"/>
          <w:szCs w:val="18"/>
          <w:lang w:val="en-US"/>
        </w:rPr>
        <w:t>}, ));</w:t>
      </w:r>
      <w:r w:rsidRPr="000A2D56">
        <w:rPr>
          <w:rFonts w:ascii="Consolas" w:eastAsia="Times New Roman" w:hAnsi="Consolas" w:cs="Courier New"/>
          <w:i/>
          <w:iCs/>
          <w:color w:val="616161"/>
          <w:sz w:val="18"/>
          <w:szCs w:val="18"/>
          <w:lang w:val="en-US"/>
        </w:rPr>
        <w:br/>
      </w:r>
      <w:r w:rsidRPr="000A2D56">
        <w:rPr>
          <w:rFonts w:ascii="Consolas" w:eastAsia="Times New Roman" w:hAnsi="Consolas" w:cs="Courier New"/>
          <w:i/>
          <w:iCs/>
          <w:color w:val="616161"/>
          <w:sz w:val="18"/>
          <w:szCs w:val="18"/>
          <w:lang w:val="en-US"/>
        </w:rPr>
        <w:br/>
        <w:t>// Right order of paths</w:t>
      </w:r>
      <w:r w:rsidRPr="000A2D56">
        <w:rPr>
          <w:rFonts w:ascii="Consolas" w:eastAsia="Times New Roman" w:hAnsi="Consolas" w:cs="Courier New"/>
          <w:i/>
          <w:iCs/>
          <w:color w:val="616161"/>
          <w:sz w:val="18"/>
          <w:szCs w:val="18"/>
          <w:lang w:val="en-US"/>
        </w:rPr>
        <w:br/>
      </w:r>
      <w:r w:rsidRPr="000A2D56">
        <w:rPr>
          <w:rFonts w:ascii="Consolas" w:eastAsia="Times New Roman" w:hAnsi="Consolas" w:cs="Courier New"/>
          <w:color w:val="EEFFFF"/>
          <w:sz w:val="18"/>
          <w:szCs w:val="18"/>
          <w:lang w:val="en-US"/>
        </w:rPr>
        <w:t>adminRouter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get</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C3E88D"/>
          <w:sz w:val="18"/>
          <w:szCs w:val="18"/>
          <w:lang w:val="en-US"/>
        </w:rPr>
        <w:t>'/panel/*'</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82AAFF"/>
          <w:sz w:val="18"/>
          <w:szCs w:val="18"/>
          <w:lang w:val="en-US"/>
        </w:rPr>
        <w:t>isAdminLogged</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EEFFFF"/>
          <w:sz w:val="18"/>
          <w:szCs w:val="18"/>
          <w:lang w:val="en-US"/>
        </w:rPr>
        <w:t>adminRouter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get</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C3E88D"/>
          <w:sz w:val="18"/>
          <w:szCs w:val="18"/>
          <w:lang w:val="en-US"/>
        </w:rPr>
        <w:t>'/panel/logout'</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EEFFFF"/>
          <w:sz w:val="18"/>
          <w:szCs w:val="18"/>
          <w:lang w:val="en-US"/>
        </w:rPr>
        <w:t>adminPanelController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2AAFF"/>
          <w:sz w:val="18"/>
          <w:szCs w:val="18"/>
          <w:lang w:val="en-US"/>
        </w:rPr>
        <w:t>logoutAdmin</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EEFFFF"/>
          <w:sz w:val="18"/>
          <w:szCs w:val="18"/>
          <w:lang w:val="en-US"/>
        </w:rPr>
        <w:t>adminRouter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use</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C3E88D"/>
          <w:sz w:val="18"/>
          <w:szCs w:val="18"/>
          <w:lang w:val="en-US"/>
        </w:rPr>
        <w:t>'/panel/create'</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EEFFFF"/>
          <w:sz w:val="18"/>
          <w:szCs w:val="18"/>
          <w:lang w:val="en-US"/>
        </w:rPr>
        <w:t>createRouter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EEFFFF"/>
          <w:sz w:val="18"/>
          <w:szCs w:val="18"/>
          <w:lang w:val="en-US"/>
        </w:rPr>
        <w:t>adminRouter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use</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C3E88D"/>
          <w:sz w:val="18"/>
          <w:szCs w:val="18"/>
          <w:lang w:val="en-US"/>
        </w:rPr>
        <w:t>'/panel/resources'</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EEFFFF"/>
          <w:sz w:val="18"/>
          <w:szCs w:val="18"/>
          <w:lang w:val="en-US"/>
        </w:rPr>
        <w:t>resourcesRouter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EEFFFF"/>
          <w:sz w:val="18"/>
          <w:szCs w:val="18"/>
          <w:lang w:val="en-US"/>
        </w:rPr>
        <w:t>adminRouter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use</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C3E88D"/>
          <w:sz w:val="18"/>
          <w:szCs w:val="18"/>
          <w:lang w:val="en-US"/>
        </w:rPr>
        <w:t>'/panel/delete'</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EEFFFF"/>
          <w:sz w:val="18"/>
          <w:szCs w:val="18"/>
          <w:lang w:val="en-US"/>
        </w:rPr>
        <w:t>deleteRouter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EEFFFF"/>
          <w:sz w:val="18"/>
          <w:szCs w:val="18"/>
          <w:lang w:val="en-US"/>
        </w:rPr>
        <w:t>adminRouter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use</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C3E88D"/>
          <w:sz w:val="18"/>
          <w:szCs w:val="18"/>
          <w:lang w:val="en-US"/>
        </w:rPr>
        <w:t>'/panel/edit'</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EEFFFF"/>
          <w:sz w:val="18"/>
          <w:szCs w:val="18"/>
          <w:lang w:val="en-US"/>
        </w:rPr>
        <w:t>editRouter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EEFFFF"/>
          <w:sz w:val="18"/>
          <w:szCs w:val="18"/>
          <w:lang w:val="en-US"/>
        </w:rPr>
        <w:t>adminRouter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get</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C3E88D"/>
          <w:sz w:val="18"/>
          <w:szCs w:val="18"/>
          <w:lang w:val="en-US"/>
        </w:rPr>
        <w:t>'/panel'</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82AAFF"/>
          <w:sz w:val="18"/>
          <w:szCs w:val="18"/>
          <w:lang w:val="en-US"/>
        </w:rPr>
        <w:t>isAdminLogged</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EEFFFF"/>
          <w:sz w:val="18"/>
          <w:szCs w:val="18"/>
          <w:lang w:val="en-US"/>
        </w:rPr>
        <w:t>adminPanelController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2AAFF"/>
          <w:sz w:val="18"/>
          <w:szCs w:val="18"/>
          <w:lang w:val="en-US"/>
        </w:rPr>
        <w:t>returnAdminPanel</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EEFFFF"/>
          <w:sz w:val="18"/>
          <w:szCs w:val="18"/>
          <w:lang w:val="en-US"/>
        </w:rPr>
        <w:t>adminRouter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get</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C3E88D"/>
          <w:sz w:val="18"/>
          <w:szCs w:val="18"/>
          <w:lang w:val="en-US"/>
        </w:rPr>
        <w:t>'/'</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EEFFFF"/>
          <w:sz w:val="18"/>
          <w:szCs w:val="18"/>
          <w:lang w:val="en-US"/>
        </w:rPr>
        <w:t>adminSignInController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2AAFF"/>
          <w:sz w:val="18"/>
          <w:szCs w:val="18"/>
          <w:lang w:val="en-US"/>
        </w:rPr>
        <w:t>returnAdminSignInPage</w:t>
      </w:r>
      <w:r>
        <w:rPr>
          <w:rFonts w:ascii="Consolas" w:eastAsia="Times New Roman" w:hAnsi="Consolas" w:cs="Courier New"/>
          <w:color w:val="89DDFF"/>
          <w:sz w:val="18"/>
          <w:szCs w:val="18"/>
          <w:lang w:val="en-US"/>
        </w:rPr>
        <w:t>);</w:t>
      </w:r>
      <w:r w:rsidRPr="000A2D56">
        <w:rPr>
          <w:rFonts w:ascii="Consolas" w:eastAsia="Times New Roman" w:hAnsi="Consolas" w:cs="Courier New"/>
          <w:i/>
          <w:iCs/>
          <w:color w:val="616161"/>
          <w:sz w:val="18"/>
          <w:szCs w:val="18"/>
          <w:lang w:val="en-US"/>
        </w:rPr>
        <w:br/>
      </w:r>
      <w:r w:rsidRPr="000A2D56">
        <w:rPr>
          <w:rFonts w:ascii="Consolas" w:eastAsia="Times New Roman" w:hAnsi="Consolas" w:cs="Courier New"/>
          <w:i/>
          <w:iCs/>
          <w:color w:val="616161"/>
          <w:sz w:val="18"/>
          <w:szCs w:val="18"/>
          <w:lang w:val="en-US"/>
        </w:rPr>
        <w:br/>
      </w:r>
      <w:r w:rsidRPr="000A2D56">
        <w:rPr>
          <w:rFonts w:ascii="Consolas" w:eastAsia="Times New Roman" w:hAnsi="Consolas" w:cs="Courier New"/>
          <w:i/>
          <w:iCs/>
          <w:color w:val="C792EA"/>
          <w:sz w:val="18"/>
          <w:szCs w:val="18"/>
          <w:lang w:val="en-US"/>
        </w:rPr>
        <w:t xml:space="preserve">function </w:t>
      </w:r>
      <w:r w:rsidRPr="000A2D56">
        <w:rPr>
          <w:rFonts w:ascii="Consolas" w:eastAsia="Times New Roman" w:hAnsi="Consolas" w:cs="Courier New"/>
          <w:color w:val="82AAFF"/>
          <w:sz w:val="18"/>
          <w:szCs w:val="18"/>
          <w:lang w:val="en-US"/>
        </w:rPr>
        <w:t>isAdminLogged</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F78C6C"/>
          <w:sz w:val="18"/>
          <w:szCs w:val="18"/>
          <w:lang w:val="en-US"/>
        </w:rPr>
        <w:t>request</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F78C6C"/>
          <w:sz w:val="18"/>
          <w:szCs w:val="18"/>
          <w:lang w:val="en-US"/>
        </w:rPr>
        <w:t>response</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F78C6C"/>
          <w:sz w:val="18"/>
          <w:szCs w:val="18"/>
          <w:lang w:val="en-US"/>
        </w:rPr>
        <w:t>next</w:t>
      </w:r>
      <w:r w:rsidRPr="000A2D56">
        <w:rPr>
          <w:rFonts w:ascii="Consolas" w:eastAsia="Times New Roman" w:hAnsi="Consolas" w:cs="Courier New"/>
          <w:color w:val="89DDFF"/>
          <w:sz w:val="18"/>
          <w:szCs w:val="18"/>
          <w:lang w:val="en-US"/>
        </w:rPr>
        <w:t>) {</w:t>
      </w:r>
      <w:r w:rsidRPr="000A2D56">
        <w:rPr>
          <w:rFonts w:ascii="Consolas" w:eastAsia="Times New Roman" w:hAnsi="Consolas" w:cs="Courier New"/>
          <w:color w:val="89DDFF"/>
          <w:sz w:val="18"/>
          <w:szCs w:val="18"/>
          <w:lang w:val="en-US"/>
        </w:rPr>
        <w:br/>
        <w:t xml:space="preserve">    </w:t>
      </w:r>
      <w:r w:rsidRPr="000A2D56">
        <w:rPr>
          <w:rFonts w:ascii="Consolas" w:eastAsia="Times New Roman" w:hAnsi="Consolas" w:cs="Courier New"/>
          <w:i/>
          <w:iCs/>
          <w:color w:val="C792EA"/>
          <w:sz w:val="18"/>
          <w:szCs w:val="18"/>
          <w:lang w:val="en-US"/>
        </w:rPr>
        <w:t xml:space="preserve">if </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F78C6C"/>
          <w:sz w:val="18"/>
          <w:szCs w:val="18"/>
          <w:lang w:val="en-US"/>
        </w:rPr>
        <w:t>request</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 xml:space="preserve">user </w:t>
      </w:r>
      <w:r w:rsidRPr="000A2D56">
        <w:rPr>
          <w:rFonts w:ascii="Consolas" w:eastAsia="Times New Roman" w:hAnsi="Consolas" w:cs="Courier New"/>
          <w:color w:val="89DDFF"/>
          <w:sz w:val="18"/>
          <w:szCs w:val="18"/>
          <w:lang w:val="en-US"/>
        </w:rPr>
        <w:t xml:space="preserve">&amp;&amp; </w:t>
      </w:r>
      <w:r w:rsidRPr="000A2D56">
        <w:rPr>
          <w:rFonts w:ascii="Consolas" w:eastAsia="Times New Roman" w:hAnsi="Consolas" w:cs="Courier New"/>
          <w:color w:val="C3E88D"/>
          <w:sz w:val="18"/>
          <w:szCs w:val="18"/>
          <w:lang w:val="en-US"/>
        </w:rPr>
        <w:t xml:space="preserve">'Admin_ID' </w:t>
      </w:r>
      <w:r w:rsidRPr="000A2D56">
        <w:rPr>
          <w:rFonts w:ascii="Consolas" w:eastAsia="Times New Roman" w:hAnsi="Consolas" w:cs="Courier New"/>
          <w:i/>
          <w:iCs/>
          <w:color w:val="C792EA"/>
          <w:sz w:val="18"/>
          <w:szCs w:val="18"/>
          <w:lang w:val="en-US"/>
        </w:rPr>
        <w:t xml:space="preserve">in </w:t>
      </w:r>
      <w:r w:rsidRPr="000A2D56">
        <w:rPr>
          <w:rFonts w:ascii="Consolas" w:eastAsia="Times New Roman" w:hAnsi="Consolas" w:cs="Courier New"/>
          <w:color w:val="F78C6C"/>
          <w:sz w:val="18"/>
          <w:szCs w:val="18"/>
          <w:lang w:val="en-US"/>
        </w:rPr>
        <w:t>request</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user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t xml:space="preserve">        </w:t>
      </w:r>
      <w:r w:rsidRPr="000A2D56">
        <w:rPr>
          <w:rFonts w:ascii="Consolas" w:eastAsia="Times New Roman" w:hAnsi="Consolas" w:cs="Courier New"/>
          <w:color w:val="F78C6C"/>
          <w:sz w:val="18"/>
          <w:szCs w:val="18"/>
          <w:lang w:val="en-US"/>
        </w:rPr>
        <w:t>next</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t xml:space="preserve">    </w:t>
      </w:r>
      <w:r w:rsidRPr="000A2D56">
        <w:rPr>
          <w:rFonts w:ascii="Consolas" w:eastAsia="Times New Roman" w:hAnsi="Consolas" w:cs="Courier New"/>
          <w:i/>
          <w:iCs/>
          <w:color w:val="C792EA"/>
          <w:sz w:val="18"/>
          <w:szCs w:val="18"/>
          <w:lang w:val="en-US"/>
        </w:rPr>
        <w:t>else</w:t>
      </w:r>
      <w:r w:rsidRPr="000A2D56">
        <w:rPr>
          <w:rFonts w:ascii="Consolas" w:eastAsia="Times New Roman" w:hAnsi="Consolas" w:cs="Courier New"/>
          <w:i/>
          <w:iCs/>
          <w:color w:val="C792EA"/>
          <w:sz w:val="18"/>
          <w:szCs w:val="18"/>
          <w:lang w:val="en-US"/>
        </w:rPr>
        <w:br/>
        <w:t xml:space="preserve">        </w:t>
      </w:r>
      <w:r w:rsidRPr="000A2D56">
        <w:rPr>
          <w:rFonts w:ascii="Consolas" w:eastAsia="Times New Roman" w:hAnsi="Consolas" w:cs="Courier New"/>
          <w:color w:val="F78C6C"/>
          <w:sz w:val="18"/>
          <w:szCs w:val="18"/>
          <w:lang w:val="en-US"/>
        </w:rPr>
        <w:t>response</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2AAFF"/>
          <w:sz w:val="18"/>
          <w:szCs w:val="18"/>
          <w:lang w:val="en-US"/>
        </w:rPr>
        <w:t>sendStatus</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F78C6C"/>
          <w:sz w:val="18"/>
          <w:szCs w:val="18"/>
          <w:lang w:val="en-US"/>
        </w:rPr>
        <w:t>403</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89DDFF"/>
          <w:sz w:val="18"/>
          <w:szCs w:val="18"/>
          <w:lang w:val="en-US"/>
        </w:rPr>
        <w:br/>
        <w:t>module.</w:t>
      </w:r>
      <w:r w:rsidRPr="000A2D56">
        <w:rPr>
          <w:rFonts w:ascii="Consolas" w:eastAsia="Times New Roman" w:hAnsi="Consolas" w:cs="Courier New"/>
          <w:color w:val="EEFFFF"/>
          <w:sz w:val="18"/>
          <w:szCs w:val="18"/>
          <w:lang w:val="en-US"/>
        </w:rPr>
        <w:t xml:space="preserve">exports </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EEFFFF"/>
          <w:sz w:val="18"/>
          <w:szCs w:val="18"/>
          <w:lang w:val="en-US"/>
        </w:rPr>
        <w:t>adminRouter</w:t>
      </w:r>
      <w:r w:rsidRPr="000A2D56">
        <w:rPr>
          <w:rFonts w:ascii="Consolas" w:eastAsia="Times New Roman" w:hAnsi="Consolas" w:cs="Courier New"/>
          <w:color w:val="89DDFF"/>
          <w:sz w:val="18"/>
          <w:szCs w:val="18"/>
          <w:lang w:val="en-US"/>
        </w:rPr>
        <w:t>;</w:t>
      </w:r>
    </w:p>
    <w:p w14:paraId="06987186" w14:textId="3AF51D9D" w:rsidR="000A2D56" w:rsidRDefault="001230A2" w:rsidP="00EE79AF">
      <w:pPr>
        <w:pStyle w:val="11"/>
      </w:pPr>
      <w:r>
        <w:t>Цей роутер використовує необхідні йому контролери, інші роутери, які будуть використовуватись для певних шляхів та деякі сторонні пакунки.</w:t>
      </w:r>
      <w:r w:rsidR="00917BAA">
        <w:t xml:space="preserve"> Також хочу відмітити, що тут було використано </w:t>
      </w:r>
      <w:r w:rsidR="00917BAA">
        <w:rPr>
          <w:lang w:val="en-US"/>
        </w:rPr>
        <w:t>middleware</w:t>
      </w:r>
      <w:r w:rsidR="00917BAA" w:rsidRPr="00917BAA">
        <w:rPr>
          <w:lang w:val="ru-RU"/>
        </w:rPr>
        <w:t xml:space="preserve"> </w:t>
      </w:r>
      <w:r w:rsidR="00917BAA">
        <w:t>для перевірки того, чи адміністратор є залогіненим, в іншому випадку йому не надається доступ до системи керування вмістом.</w:t>
      </w:r>
      <w:r w:rsidR="00B07453">
        <w:t xml:space="preserve"> Роутери було використано і для інших частин проекту, але їх склад схожий або простіший за приклад, наведений вище, тому не бачу сенсу їх переглядати.</w:t>
      </w:r>
    </w:p>
    <w:p w14:paraId="687DEE71" w14:textId="58DB6A18" w:rsidR="00B07453" w:rsidRDefault="00B07453" w:rsidP="00EE79AF">
      <w:pPr>
        <w:pStyle w:val="11"/>
      </w:pPr>
      <w:r>
        <w:t>Нарешті можна перейти до розгляду самих контролерів. Як завжди, будуть наведені приклад як і з системи керування вмістом, так і з користувацької частини.</w:t>
      </w:r>
    </w:p>
    <w:p w14:paraId="7481F468" w14:textId="343485B0" w:rsidR="00B07453" w:rsidRDefault="00B07453" w:rsidP="00EE79AF">
      <w:pPr>
        <w:pStyle w:val="11"/>
      </w:pPr>
      <w:r>
        <w:t xml:space="preserve">Головним контролером для системи керування вмістом є контролер з файлу </w:t>
      </w:r>
      <w:r>
        <w:rPr>
          <w:lang w:val="en-US"/>
        </w:rPr>
        <w:t>adminpanelcontroller</w:t>
      </w:r>
      <w:r w:rsidRPr="00B07453">
        <w:t>.</w:t>
      </w:r>
      <w:r>
        <w:rPr>
          <w:lang w:val="en-US"/>
        </w:rPr>
        <w:t>js</w:t>
      </w:r>
      <w:r w:rsidR="00C450F6">
        <w:t xml:space="preserve"> </w:t>
      </w:r>
      <w:r w:rsidR="00C450F6" w:rsidRPr="00C53665">
        <w:t>(додаток</w:t>
      </w:r>
      <w:r w:rsidR="00C53665" w:rsidRPr="00C53665">
        <w:rPr>
          <w:lang w:val="ru-RU"/>
        </w:rPr>
        <w:t xml:space="preserve"> Б</w:t>
      </w:r>
      <w:r w:rsidR="00C450F6" w:rsidRPr="00C53665">
        <w:t>)</w:t>
      </w:r>
      <w:r w:rsidRPr="00C53665">
        <w:t>.</w:t>
      </w:r>
      <w:r w:rsidRPr="00B07453">
        <w:t xml:space="preserve"> </w:t>
      </w:r>
      <w:r>
        <w:t>На жаль, не вийшло його розподілити на менші контролери, адже логіка всіх методів є дуже схожою</w:t>
      </w:r>
      <w:r w:rsidR="00C450F6">
        <w:t xml:space="preserve"> і використовує одні і ті ж алгоритми та сутності для цих алгоритмів. Якщо пояснити суть самого контролеру, то вона полягає в тому, щоб створювати необхідне відображення для системи керування вмісту, а саме повертати необхідні записи з таблиць та форми для редагування існуючих та створення нових записів. </w:t>
      </w:r>
    </w:p>
    <w:p w14:paraId="52E94907" w14:textId="514E3AD6" w:rsidR="006F1D15" w:rsidRPr="006F1D15" w:rsidRDefault="006F1D15" w:rsidP="00EE79AF">
      <w:pPr>
        <w:pStyle w:val="11"/>
        <w:rPr>
          <w:lang w:val="ru-RU"/>
        </w:rPr>
      </w:pPr>
      <w:r>
        <w:t xml:space="preserve">Ще одним контролером з системи керування вмістом, який розглядатиметься, буде контролер з </w:t>
      </w:r>
      <w:r>
        <w:rPr>
          <w:lang w:val="en-US"/>
        </w:rPr>
        <w:t>admindeletecontroller</w:t>
      </w:r>
      <w:r w:rsidRPr="006F1D15">
        <w:rPr>
          <w:lang w:val="ru-RU"/>
        </w:rPr>
        <w:t>.</w:t>
      </w:r>
      <w:r>
        <w:rPr>
          <w:lang w:val="en-US"/>
        </w:rPr>
        <w:t>js</w:t>
      </w:r>
      <w:r w:rsidRPr="006F1D15">
        <w:rPr>
          <w:lang w:val="ru-RU"/>
        </w:rPr>
        <w:t>.</w:t>
      </w:r>
    </w:p>
    <w:p w14:paraId="41341449" w14:textId="7B309FB3" w:rsidR="006F1D15" w:rsidRDefault="006F1D15" w:rsidP="00EE79AF">
      <w:pPr>
        <w:pStyle w:val="11"/>
        <w:rPr>
          <w:lang w:val="en-US"/>
        </w:rPr>
      </w:pPr>
      <w:r>
        <w:t xml:space="preserve">Лістинг </w:t>
      </w:r>
      <w:r>
        <w:rPr>
          <w:lang w:val="en-US"/>
        </w:rPr>
        <w:t>admindeletecontroller.js:</w:t>
      </w:r>
    </w:p>
    <w:p w14:paraId="284EED7B" w14:textId="77777777" w:rsidR="006F1D15" w:rsidRPr="006F1D15" w:rsidRDefault="006F1D15" w:rsidP="006F1D1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6F1D15">
        <w:rPr>
          <w:rFonts w:ascii="Consolas" w:eastAsia="Times New Roman" w:hAnsi="Consolas" w:cs="Courier New"/>
          <w:i/>
          <w:iCs/>
          <w:color w:val="C792EA"/>
          <w:sz w:val="18"/>
          <w:szCs w:val="18"/>
          <w:lang w:val="en-US"/>
        </w:rPr>
        <w:t>const</w:t>
      </w:r>
      <w:proofErr w:type="gramEnd"/>
      <w:r w:rsidRPr="006F1D15">
        <w:rPr>
          <w:rFonts w:ascii="Consolas" w:eastAsia="Times New Roman" w:hAnsi="Consolas" w:cs="Courier New"/>
          <w:i/>
          <w:iCs/>
          <w:color w:val="C792EA"/>
          <w:sz w:val="18"/>
          <w:szCs w:val="18"/>
          <w:lang w:val="en-US"/>
        </w:rPr>
        <w:t xml:space="preserve"> </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EEFFFF"/>
          <w:sz w:val="18"/>
          <w:szCs w:val="18"/>
          <w:lang w:val="en-US"/>
        </w:rPr>
        <w:t>sequelize</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EEFFFF"/>
          <w:sz w:val="18"/>
          <w:szCs w:val="18"/>
          <w:lang w:val="en-US"/>
        </w:rPr>
        <w:t xml:space="preserve">Sequelize </w:t>
      </w:r>
      <w:r w:rsidRPr="006F1D15">
        <w:rPr>
          <w:rFonts w:ascii="Consolas" w:eastAsia="Times New Roman" w:hAnsi="Consolas" w:cs="Courier New"/>
          <w:color w:val="89DDFF"/>
          <w:sz w:val="18"/>
          <w:szCs w:val="18"/>
          <w:lang w:val="en-US"/>
        </w:rPr>
        <w:t>} = require(</w:t>
      </w:r>
      <w:r w:rsidRPr="006F1D15">
        <w:rPr>
          <w:rFonts w:ascii="Consolas" w:eastAsia="Times New Roman" w:hAnsi="Consolas" w:cs="Courier New"/>
          <w:color w:val="C3E88D"/>
          <w:sz w:val="18"/>
          <w:szCs w:val="18"/>
          <w:lang w:val="en-US"/>
        </w:rPr>
        <w:t>'../../models/sequelize'</w:t>
      </w:r>
      <w:r w:rsidRPr="006F1D15">
        <w:rPr>
          <w:rFonts w:ascii="Consolas" w:eastAsia="Times New Roman" w:hAnsi="Consolas" w:cs="Courier New"/>
          <w:color w:val="89DDFF"/>
          <w:sz w:val="18"/>
          <w:szCs w:val="18"/>
          <w:lang w:val="en-US"/>
        </w:rPr>
        <w:t>)</w:t>
      </w:r>
      <w:proofErr w:type="gramStart"/>
      <w:r w:rsidRPr="006F1D15">
        <w:rPr>
          <w:rFonts w:ascii="Consolas" w:eastAsia="Times New Roman" w:hAnsi="Consolas" w:cs="Courier New"/>
          <w:color w:val="89DDFF"/>
          <w:sz w:val="18"/>
          <w:szCs w:val="18"/>
          <w:lang w:val="en-US"/>
        </w:rPr>
        <w:t>;</w:t>
      </w:r>
      <w:proofErr w:type="gramEnd"/>
      <w:r w:rsidRPr="006F1D15">
        <w:rPr>
          <w:rFonts w:ascii="Consolas" w:eastAsia="Times New Roman" w:hAnsi="Consolas" w:cs="Courier New"/>
          <w:color w:val="89DDFF"/>
          <w:sz w:val="18"/>
          <w:szCs w:val="18"/>
          <w:lang w:val="en-US"/>
        </w:rPr>
        <w:br/>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i/>
          <w:iCs/>
          <w:color w:val="C792EA"/>
          <w:sz w:val="18"/>
          <w:szCs w:val="18"/>
          <w:lang w:val="en-US"/>
        </w:rPr>
        <w:lastRenderedPageBreak/>
        <w:t xml:space="preserve">const </w:t>
      </w:r>
      <w:r w:rsidRPr="006F1D15">
        <w:rPr>
          <w:rFonts w:ascii="Consolas" w:eastAsia="Times New Roman" w:hAnsi="Consolas" w:cs="Courier New"/>
          <w:color w:val="EEFFFF"/>
          <w:sz w:val="18"/>
          <w:szCs w:val="18"/>
          <w:lang w:val="en-US"/>
        </w:rPr>
        <w:t xml:space="preserve">Admin </w:t>
      </w:r>
      <w:r w:rsidRPr="006F1D15">
        <w:rPr>
          <w:rFonts w:ascii="Consolas" w:eastAsia="Times New Roman" w:hAnsi="Consolas" w:cs="Courier New"/>
          <w:color w:val="89DDFF"/>
          <w:sz w:val="18"/>
          <w:szCs w:val="18"/>
          <w:lang w:val="en-US"/>
        </w:rPr>
        <w:t>= require(</w:t>
      </w:r>
      <w:r w:rsidRPr="006F1D15">
        <w:rPr>
          <w:rFonts w:ascii="Consolas" w:eastAsia="Times New Roman" w:hAnsi="Consolas" w:cs="Courier New"/>
          <w:color w:val="C3E88D"/>
          <w:sz w:val="18"/>
          <w:szCs w:val="18"/>
          <w:lang w:val="en-US"/>
        </w:rPr>
        <w:t>'../../models/admin/admin'</w:t>
      </w:r>
      <w:proofErr w:type="gramStart"/>
      <w:r w:rsidRPr="006F1D15">
        <w:rPr>
          <w:rFonts w:ascii="Consolas" w:eastAsia="Times New Roman" w:hAnsi="Consolas" w:cs="Courier New"/>
          <w:color w:val="89DDFF"/>
          <w:sz w:val="18"/>
          <w:szCs w:val="18"/>
          <w:lang w:val="en-US"/>
        </w:rPr>
        <w:t>)(</w:t>
      </w:r>
      <w:proofErr w:type="gramEnd"/>
      <w:r w:rsidRPr="006F1D15">
        <w:rPr>
          <w:rFonts w:ascii="Consolas" w:eastAsia="Times New Roman" w:hAnsi="Consolas" w:cs="Courier New"/>
          <w:color w:val="EEFFFF"/>
          <w:sz w:val="18"/>
          <w:szCs w:val="18"/>
          <w:lang w:val="en-US"/>
        </w:rPr>
        <w:t>Sequelize</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EEFFFF"/>
          <w:sz w:val="18"/>
          <w:szCs w:val="18"/>
          <w:lang w:val="en-US"/>
        </w:rPr>
        <w:t>sequelize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i/>
          <w:iCs/>
          <w:color w:val="C792EA"/>
          <w:sz w:val="18"/>
          <w:szCs w:val="18"/>
          <w:lang w:val="en-US"/>
        </w:rPr>
        <w:t xml:space="preserve">const </w:t>
      </w:r>
      <w:r w:rsidRPr="006F1D15">
        <w:rPr>
          <w:rFonts w:ascii="Consolas" w:eastAsia="Times New Roman" w:hAnsi="Consolas" w:cs="Courier New"/>
          <w:color w:val="EEFFFF"/>
          <w:sz w:val="18"/>
          <w:szCs w:val="18"/>
          <w:lang w:val="en-US"/>
        </w:rPr>
        <w:t xml:space="preserve">Category </w:t>
      </w:r>
      <w:r w:rsidRPr="006F1D15">
        <w:rPr>
          <w:rFonts w:ascii="Consolas" w:eastAsia="Times New Roman" w:hAnsi="Consolas" w:cs="Courier New"/>
          <w:color w:val="89DDFF"/>
          <w:sz w:val="18"/>
          <w:szCs w:val="18"/>
          <w:lang w:val="en-US"/>
        </w:rPr>
        <w:t>= require(</w:t>
      </w:r>
      <w:r w:rsidRPr="006F1D15">
        <w:rPr>
          <w:rFonts w:ascii="Consolas" w:eastAsia="Times New Roman" w:hAnsi="Consolas" w:cs="Courier New"/>
          <w:color w:val="C3E88D"/>
          <w:sz w:val="18"/>
          <w:szCs w:val="18"/>
          <w:lang w:val="en-US"/>
        </w:rPr>
        <w:t>'../../models/product/category'</w:t>
      </w:r>
      <w:proofErr w:type="gramStart"/>
      <w:r w:rsidRPr="006F1D15">
        <w:rPr>
          <w:rFonts w:ascii="Consolas" w:eastAsia="Times New Roman" w:hAnsi="Consolas" w:cs="Courier New"/>
          <w:color w:val="89DDFF"/>
          <w:sz w:val="18"/>
          <w:szCs w:val="18"/>
          <w:lang w:val="en-US"/>
        </w:rPr>
        <w:t>)(</w:t>
      </w:r>
      <w:proofErr w:type="gramEnd"/>
      <w:r w:rsidRPr="006F1D15">
        <w:rPr>
          <w:rFonts w:ascii="Consolas" w:eastAsia="Times New Roman" w:hAnsi="Consolas" w:cs="Courier New"/>
          <w:color w:val="EEFFFF"/>
          <w:sz w:val="18"/>
          <w:szCs w:val="18"/>
          <w:lang w:val="en-US"/>
        </w:rPr>
        <w:t>Sequelize</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EEFFFF"/>
          <w:sz w:val="18"/>
          <w:szCs w:val="18"/>
          <w:lang w:val="en-US"/>
        </w:rPr>
        <w:t>sequelize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i/>
          <w:iCs/>
          <w:color w:val="C792EA"/>
          <w:sz w:val="18"/>
          <w:szCs w:val="18"/>
          <w:lang w:val="en-US"/>
        </w:rPr>
        <w:t xml:space="preserve">const </w:t>
      </w:r>
      <w:r w:rsidRPr="006F1D15">
        <w:rPr>
          <w:rFonts w:ascii="Consolas" w:eastAsia="Times New Roman" w:hAnsi="Consolas" w:cs="Courier New"/>
          <w:color w:val="EEFFFF"/>
          <w:sz w:val="18"/>
          <w:szCs w:val="18"/>
          <w:lang w:val="en-US"/>
        </w:rPr>
        <w:t xml:space="preserve">Manufacturer </w:t>
      </w:r>
      <w:r w:rsidRPr="006F1D15">
        <w:rPr>
          <w:rFonts w:ascii="Consolas" w:eastAsia="Times New Roman" w:hAnsi="Consolas" w:cs="Courier New"/>
          <w:color w:val="89DDFF"/>
          <w:sz w:val="18"/>
          <w:szCs w:val="18"/>
          <w:lang w:val="en-US"/>
        </w:rPr>
        <w:t>= require(</w:t>
      </w:r>
      <w:r w:rsidRPr="006F1D15">
        <w:rPr>
          <w:rFonts w:ascii="Consolas" w:eastAsia="Times New Roman" w:hAnsi="Consolas" w:cs="Courier New"/>
          <w:color w:val="C3E88D"/>
          <w:sz w:val="18"/>
          <w:szCs w:val="18"/>
          <w:lang w:val="en-US"/>
        </w:rPr>
        <w:t>'../../models/product/manufacturer'</w:t>
      </w:r>
      <w:proofErr w:type="gramStart"/>
      <w:r w:rsidRPr="006F1D15">
        <w:rPr>
          <w:rFonts w:ascii="Consolas" w:eastAsia="Times New Roman" w:hAnsi="Consolas" w:cs="Courier New"/>
          <w:color w:val="89DDFF"/>
          <w:sz w:val="18"/>
          <w:szCs w:val="18"/>
          <w:lang w:val="en-US"/>
        </w:rPr>
        <w:t>)(</w:t>
      </w:r>
      <w:proofErr w:type="gramEnd"/>
      <w:r w:rsidRPr="006F1D15">
        <w:rPr>
          <w:rFonts w:ascii="Consolas" w:eastAsia="Times New Roman" w:hAnsi="Consolas" w:cs="Courier New"/>
          <w:color w:val="EEFFFF"/>
          <w:sz w:val="18"/>
          <w:szCs w:val="18"/>
          <w:lang w:val="en-US"/>
        </w:rPr>
        <w:t>Sequelize</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EEFFFF"/>
          <w:sz w:val="18"/>
          <w:szCs w:val="18"/>
          <w:lang w:val="en-US"/>
        </w:rPr>
        <w:t>sequelize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i/>
          <w:iCs/>
          <w:color w:val="C792EA"/>
          <w:sz w:val="18"/>
          <w:szCs w:val="18"/>
          <w:lang w:val="en-US"/>
        </w:rPr>
        <w:t xml:space="preserve">const </w:t>
      </w:r>
      <w:r w:rsidRPr="006F1D15">
        <w:rPr>
          <w:rFonts w:ascii="Consolas" w:eastAsia="Times New Roman" w:hAnsi="Consolas" w:cs="Courier New"/>
          <w:color w:val="EEFFFF"/>
          <w:sz w:val="18"/>
          <w:szCs w:val="18"/>
          <w:lang w:val="en-US"/>
        </w:rPr>
        <w:t xml:space="preserve">GeneralProduct </w:t>
      </w:r>
      <w:r w:rsidRPr="006F1D15">
        <w:rPr>
          <w:rFonts w:ascii="Consolas" w:eastAsia="Times New Roman" w:hAnsi="Consolas" w:cs="Courier New"/>
          <w:color w:val="89DDFF"/>
          <w:sz w:val="18"/>
          <w:szCs w:val="18"/>
          <w:lang w:val="en-US"/>
        </w:rPr>
        <w:t>= require(</w:t>
      </w:r>
      <w:r w:rsidRPr="006F1D15">
        <w:rPr>
          <w:rFonts w:ascii="Consolas" w:eastAsia="Times New Roman" w:hAnsi="Consolas" w:cs="Courier New"/>
          <w:color w:val="C3E88D"/>
          <w:sz w:val="18"/>
          <w:szCs w:val="18"/>
          <w:lang w:val="en-US"/>
        </w:rPr>
        <w:t>'../../models/product/generalproduct'</w:t>
      </w:r>
      <w:proofErr w:type="gramStart"/>
      <w:r w:rsidRPr="006F1D15">
        <w:rPr>
          <w:rFonts w:ascii="Consolas" w:eastAsia="Times New Roman" w:hAnsi="Consolas" w:cs="Courier New"/>
          <w:color w:val="89DDFF"/>
          <w:sz w:val="18"/>
          <w:szCs w:val="18"/>
          <w:lang w:val="en-US"/>
        </w:rPr>
        <w:t>)(</w:t>
      </w:r>
      <w:proofErr w:type="gramEnd"/>
      <w:r w:rsidRPr="006F1D15">
        <w:rPr>
          <w:rFonts w:ascii="Consolas" w:eastAsia="Times New Roman" w:hAnsi="Consolas" w:cs="Courier New"/>
          <w:color w:val="EEFFFF"/>
          <w:sz w:val="18"/>
          <w:szCs w:val="18"/>
          <w:lang w:val="en-US"/>
        </w:rPr>
        <w:t>Sequelize</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EEFFFF"/>
          <w:sz w:val="18"/>
          <w:szCs w:val="18"/>
          <w:lang w:val="en-US"/>
        </w:rPr>
        <w:t>sequelize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i/>
          <w:iCs/>
          <w:color w:val="C792EA"/>
          <w:sz w:val="18"/>
          <w:szCs w:val="18"/>
          <w:lang w:val="en-US"/>
        </w:rPr>
        <w:t xml:space="preserve">const </w:t>
      </w:r>
      <w:r w:rsidRPr="006F1D15">
        <w:rPr>
          <w:rFonts w:ascii="Consolas" w:eastAsia="Times New Roman" w:hAnsi="Consolas" w:cs="Courier New"/>
          <w:color w:val="EEFFFF"/>
          <w:sz w:val="18"/>
          <w:szCs w:val="18"/>
          <w:lang w:val="en-US"/>
        </w:rPr>
        <w:t xml:space="preserve">SubProduct </w:t>
      </w:r>
      <w:r w:rsidRPr="006F1D15">
        <w:rPr>
          <w:rFonts w:ascii="Consolas" w:eastAsia="Times New Roman" w:hAnsi="Consolas" w:cs="Courier New"/>
          <w:color w:val="89DDFF"/>
          <w:sz w:val="18"/>
          <w:szCs w:val="18"/>
          <w:lang w:val="en-US"/>
        </w:rPr>
        <w:t>= require(</w:t>
      </w:r>
      <w:r w:rsidRPr="006F1D15">
        <w:rPr>
          <w:rFonts w:ascii="Consolas" w:eastAsia="Times New Roman" w:hAnsi="Consolas" w:cs="Courier New"/>
          <w:color w:val="C3E88D"/>
          <w:sz w:val="18"/>
          <w:szCs w:val="18"/>
          <w:lang w:val="en-US"/>
        </w:rPr>
        <w:t>'../../models/product/subproduct'</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EEFFFF"/>
          <w:sz w:val="18"/>
          <w:szCs w:val="18"/>
          <w:lang w:val="en-US"/>
        </w:rPr>
        <w:t>Sequelize</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EEFFFF"/>
          <w:sz w:val="18"/>
          <w:szCs w:val="18"/>
          <w:lang w:val="en-US"/>
        </w:rPr>
        <w:t>sequelize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color w:val="EEFFFF"/>
          <w:sz w:val="18"/>
          <w:szCs w:val="18"/>
          <w:lang w:val="en-US"/>
        </w:rPr>
        <w:t>exports</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 xml:space="preserve">deleteAdmin </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i/>
          <w:iCs/>
          <w:color w:val="C792EA"/>
          <w:sz w:val="18"/>
          <w:szCs w:val="18"/>
          <w:lang w:val="en-US"/>
        </w:rPr>
        <w:t xml:space="preserve">function </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request</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adminId</w:t>
      </w:r>
      <w:r w:rsidRPr="006F1D15">
        <w:rPr>
          <w:rFonts w:ascii="Consolas" w:eastAsia="Times New Roman" w:hAnsi="Consolas" w:cs="Courier New"/>
          <w:color w:val="89DDFF"/>
          <w:sz w:val="18"/>
          <w:szCs w:val="18"/>
          <w:lang w:val="en-US"/>
        </w:rPr>
        <w: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EEFFFF"/>
          <w:sz w:val="18"/>
          <w:szCs w:val="18"/>
          <w:lang w:val="en-US"/>
        </w:rPr>
        <w:t>Admin</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EEFFFF"/>
          <w:sz w:val="18"/>
          <w:szCs w:val="18"/>
          <w:lang w:val="en-US"/>
        </w:rPr>
        <w:t>destroy</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EEFFFF"/>
          <w:sz w:val="18"/>
          <w:szCs w:val="18"/>
          <w:lang w:val="en-US"/>
        </w:rPr>
        <w:t>where</w:t>
      </w:r>
      <w:r w:rsidRPr="006F1D15">
        <w:rPr>
          <w:rFonts w:ascii="Consolas" w:eastAsia="Times New Roman" w:hAnsi="Consolas" w:cs="Courier New"/>
          <w:color w:val="89DDFF"/>
          <w:sz w:val="18"/>
          <w:szCs w:val="18"/>
          <w:lang w:val="en-US"/>
        </w:rPr>
        <w:t>: {</w:t>
      </w:r>
      <w:r w:rsidRPr="006F1D15">
        <w:rPr>
          <w:rFonts w:ascii="Consolas" w:eastAsia="Times New Roman" w:hAnsi="Consolas" w:cs="Courier New"/>
          <w:color w:val="EEFFFF"/>
          <w:sz w:val="18"/>
          <w:szCs w:val="18"/>
          <w:lang w:val="en-US"/>
        </w:rPr>
        <w:t>Admin_ID</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adminId</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82AAFF"/>
          <w:sz w:val="18"/>
          <w:szCs w:val="18"/>
          <w:lang w:val="en-US"/>
        </w:rPr>
        <w:t>then</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 xml:space="preserve">result </w:t>
      </w:r>
      <w:r w:rsidRPr="006F1D15">
        <w:rPr>
          <w:rFonts w:ascii="Consolas" w:eastAsia="Times New Roman" w:hAnsi="Consolas" w:cs="Courier New"/>
          <w:color w:val="89DDFF"/>
          <w:sz w:val="18"/>
          <w:szCs w:val="18"/>
          <w:lang w:val="en-US"/>
        </w:rPr>
        <w:t>=&gt;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i/>
          <w:iCs/>
          <w:color w:val="C792EA"/>
          <w:sz w:val="18"/>
          <w:szCs w:val="18"/>
          <w:lang w:val="en-US"/>
        </w:rPr>
        <w:t xml:space="preserve">if </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result</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'Record deleted'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i/>
          <w:iCs/>
          <w:color w:val="C792EA"/>
          <w:sz w:val="18"/>
          <w:szCs w:val="18"/>
          <w:lang w:val="en-US"/>
        </w:rPr>
        <w:t>else</w:t>
      </w:r>
      <w:r w:rsidRPr="006F1D15">
        <w:rPr>
          <w:rFonts w:ascii="Consolas" w:eastAsia="Times New Roman" w:hAnsi="Consolas" w:cs="Courier New"/>
          <w:i/>
          <w:iCs/>
          <w:color w:val="C792EA"/>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'Deletion failed'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82AAFF"/>
          <w:sz w:val="18"/>
          <w:szCs w:val="18"/>
          <w:lang w:val="en-US"/>
        </w:rPr>
        <w:t>catch</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 xml:space="preserve">err </w:t>
      </w:r>
      <w:r w:rsidRPr="006F1D15">
        <w:rPr>
          <w:rFonts w:ascii="Consolas" w:eastAsia="Times New Roman" w:hAnsi="Consolas" w:cs="Courier New"/>
          <w:color w:val="89DDFF"/>
          <w:sz w:val="18"/>
          <w:szCs w:val="18"/>
          <w:lang w:val="en-US"/>
        </w:rPr>
        <w:t>=&gt;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FCB6B"/>
          <w:sz w:val="18"/>
          <w:szCs w:val="18"/>
          <w:lang w:val="en-US"/>
        </w:rPr>
        <w:t>console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log</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err</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'Deletion failed'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89DDFF"/>
          <w:sz w:val="18"/>
          <w:szCs w:val="18"/>
          <w:lang w:val="en-US"/>
        </w:rPr>
        <w:br/>
        <w:t>};</w:t>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color w:val="EEFFFF"/>
          <w:sz w:val="18"/>
          <w:szCs w:val="18"/>
          <w:lang w:val="en-US"/>
        </w:rPr>
        <w:t>exports</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 xml:space="preserve">deleteCategory </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i/>
          <w:iCs/>
          <w:color w:val="C792EA"/>
          <w:sz w:val="18"/>
          <w:szCs w:val="18"/>
          <w:lang w:val="en-US"/>
        </w:rPr>
        <w:t xml:space="preserve">function </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request</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categoryId</w:t>
      </w:r>
      <w:r w:rsidRPr="006F1D15">
        <w:rPr>
          <w:rFonts w:ascii="Consolas" w:eastAsia="Times New Roman" w:hAnsi="Consolas" w:cs="Courier New"/>
          <w:color w:val="89DDFF"/>
          <w:sz w:val="18"/>
          <w:szCs w:val="18"/>
          <w:lang w:val="en-US"/>
        </w:rPr>
        <w: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EEFFFF"/>
          <w:sz w:val="18"/>
          <w:szCs w:val="18"/>
          <w:lang w:val="en-US"/>
        </w:rPr>
        <w:t>Category</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EEFFFF"/>
          <w:sz w:val="18"/>
          <w:szCs w:val="18"/>
          <w:lang w:val="en-US"/>
        </w:rPr>
        <w:t>destroy</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EEFFFF"/>
          <w:sz w:val="18"/>
          <w:szCs w:val="18"/>
          <w:lang w:val="en-US"/>
        </w:rPr>
        <w:t>where</w:t>
      </w:r>
      <w:r w:rsidRPr="006F1D15">
        <w:rPr>
          <w:rFonts w:ascii="Consolas" w:eastAsia="Times New Roman" w:hAnsi="Consolas" w:cs="Courier New"/>
          <w:color w:val="89DDFF"/>
          <w:sz w:val="18"/>
          <w:szCs w:val="18"/>
          <w:lang w:val="en-US"/>
        </w:rPr>
        <w:t>: {</w:t>
      </w:r>
      <w:r w:rsidRPr="006F1D15">
        <w:rPr>
          <w:rFonts w:ascii="Consolas" w:eastAsia="Times New Roman" w:hAnsi="Consolas" w:cs="Courier New"/>
          <w:color w:val="EEFFFF"/>
          <w:sz w:val="18"/>
          <w:szCs w:val="18"/>
          <w:lang w:val="en-US"/>
        </w:rPr>
        <w:t>Category_ID</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categoryId</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82AAFF"/>
          <w:sz w:val="18"/>
          <w:szCs w:val="18"/>
          <w:lang w:val="en-US"/>
        </w:rPr>
        <w:t>then</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 xml:space="preserve">result </w:t>
      </w:r>
      <w:r w:rsidRPr="006F1D15">
        <w:rPr>
          <w:rFonts w:ascii="Consolas" w:eastAsia="Times New Roman" w:hAnsi="Consolas" w:cs="Courier New"/>
          <w:color w:val="89DDFF"/>
          <w:sz w:val="18"/>
          <w:szCs w:val="18"/>
          <w:lang w:val="en-US"/>
        </w:rPr>
        <w:t>=&gt;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i/>
          <w:iCs/>
          <w:color w:val="C792EA"/>
          <w:sz w:val="18"/>
          <w:szCs w:val="18"/>
          <w:lang w:val="en-US"/>
        </w:rPr>
        <w:t xml:space="preserve">if </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result</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'Record deleted'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i/>
          <w:iCs/>
          <w:color w:val="C792EA"/>
          <w:sz w:val="18"/>
          <w:szCs w:val="18"/>
          <w:lang w:val="en-US"/>
        </w:rPr>
        <w:t>else</w:t>
      </w:r>
      <w:r w:rsidRPr="006F1D15">
        <w:rPr>
          <w:rFonts w:ascii="Consolas" w:eastAsia="Times New Roman" w:hAnsi="Consolas" w:cs="Courier New"/>
          <w:i/>
          <w:iCs/>
          <w:color w:val="C792EA"/>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'Deletion failed'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82AAFF"/>
          <w:sz w:val="18"/>
          <w:szCs w:val="18"/>
          <w:lang w:val="en-US"/>
        </w:rPr>
        <w:t>catch</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 xml:space="preserve">err </w:t>
      </w:r>
      <w:r w:rsidRPr="006F1D15">
        <w:rPr>
          <w:rFonts w:ascii="Consolas" w:eastAsia="Times New Roman" w:hAnsi="Consolas" w:cs="Courier New"/>
          <w:color w:val="89DDFF"/>
          <w:sz w:val="18"/>
          <w:szCs w:val="18"/>
          <w:lang w:val="en-US"/>
        </w:rPr>
        <w:t>=&gt;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FCB6B"/>
          <w:sz w:val="18"/>
          <w:szCs w:val="18"/>
          <w:lang w:val="en-US"/>
        </w:rPr>
        <w:t>console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log</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err</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'Deletion failed'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89DDFF"/>
          <w:sz w:val="18"/>
          <w:szCs w:val="18"/>
          <w:lang w:val="en-US"/>
        </w:rPr>
        <w:br/>
        <w:t>};</w:t>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color w:val="EEFFFF"/>
          <w:sz w:val="18"/>
          <w:szCs w:val="18"/>
          <w:lang w:val="en-US"/>
        </w:rPr>
        <w:t>exports</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 xml:space="preserve">deleteManufacturer </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i/>
          <w:iCs/>
          <w:color w:val="C792EA"/>
          <w:sz w:val="18"/>
          <w:szCs w:val="18"/>
          <w:lang w:val="en-US"/>
        </w:rPr>
        <w:t xml:space="preserve">function </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request</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manufacturerId</w:t>
      </w:r>
      <w:r w:rsidRPr="006F1D15">
        <w:rPr>
          <w:rFonts w:ascii="Consolas" w:eastAsia="Times New Roman" w:hAnsi="Consolas" w:cs="Courier New"/>
          <w:color w:val="89DDFF"/>
          <w:sz w:val="18"/>
          <w:szCs w:val="18"/>
          <w:lang w:val="en-US"/>
        </w:rPr>
        <w: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EEFFFF"/>
          <w:sz w:val="18"/>
          <w:szCs w:val="18"/>
          <w:lang w:val="en-US"/>
        </w:rPr>
        <w:t>Manufacturer</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EEFFFF"/>
          <w:sz w:val="18"/>
          <w:szCs w:val="18"/>
          <w:lang w:val="en-US"/>
        </w:rPr>
        <w:t>destroy</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EEFFFF"/>
          <w:sz w:val="18"/>
          <w:szCs w:val="18"/>
          <w:lang w:val="en-US"/>
        </w:rPr>
        <w:t>where</w:t>
      </w:r>
      <w:r w:rsidRPr="006F1D15">
        <w:rPr>
          <w:rFonts w:ascii="Consolas" w:eastAsia="Times New Roman" w:hAnsi="Consolas" w:cs="Courier New"/>
          <w:color w:val="89DDFF"/>
          <w:sz w:val="18"/>
          <w:szCs w:val="18"/>
          <w:lang w:val="en-US"/>
        </w:rPr>
        <w:t>: {</w:t>
      </w:r>
      <w:r w:rsidRPr="006F1D15">
        <w:rPr>
          <w:rFonts w:ascii="Consolas" w:eastAsia="Times New Roman" w:hAnsi="Consolas" w:cs="Courier New"/>
          <w:color w:val="EEFFFF"/>
          <w:sz w:val="18"/>
          <w:szCs w:val="18"/>
          <w:lang w:val="en-US"/>
        </w:rPr>
        <w:t>Manufacturer_ID</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manufacturerId</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82AAFF"/>
          <w:sz w:val="18"/>
          <w:szCs w:val="18"/>
          <w:lang w:val="en-US"/>
        </w:rPr>
        <w:t>then</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 xml:space="preserve">result </w:t>
      </w:r>
      <w:r w:rsidRPr="006F1D15">
        <w:rPr>
          <w:rFonts w:ascii="Consolas" w:eastAsia="Times New Roman" w:hAnsi="Consolas" w:cs="Courier New"/>
          <w:color w:val="89DDFF"/>
          <w:sz w:val="18"/>
          <w:szCs w:val="18"/>
          <w:lang w:val="en-US"/>
        </w:rPr>
        <w:t>=&gt;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i/>
          <w:iCs/>
          <w:color w:val="C792EA"/>
          <w:sz w:val="18"/>
          <w:szCs w:val="18"/>
          <w:lang w:val="en-US"/>
        </w:rPr>
        <w:t xml:space="preserve">if </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result</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'Record deleted'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i/>
          <w:iCs/>
          <w:color w:val="C792EA"/>
          <w:sz w:val="18"/>
          <w:szCs w:val="18"/>
          <w:lang w:val="en-US"/>
        </w:rPr>
        <w:t>else</w:t>
      </w:r>
      <w:r w:rsidRPr="006F1D15">
        <w:rPr>
          <w:rFonts w:ascii="Consolas" w:eastAsia="Times New Roman" w:hAnsi="Consolas" w:cs="Courier New"/>
          <w:i/>
          <w:iCs/>
          <w:color w:val="C792EA"/>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'Deletion failed'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82AAFF"/>
          <w:sz w:val="18"/>
          <w:szCs w:val="18"/>
          <w:lang w:val="en-US"/>
        </w:rPr>
        <w:t>catch</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 xml:space="preserve">err </w:t>
      </w:r>
      <w:r w:rsidRPr="006F1D15">
        <w:rPr>
          <w:rFonts w:ascii="Consolas" w:eastAsia="Times New Roman" w:hAnsi="Consolas" w:cs="Courier New"/>
          <w:color w:val="89DDFF"/>
          <w:sz w:val="18"/>
          <w:szCs w:val="18"/>
          <w:lang w:val="en-US"/>
        </w:rPr>
        <w:t>=&gt;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FCB6B"/>
          <w:sz w:val="18"/>
          <w:szCs w:val="18"/>
          <w:lang w:val="en-US"/>
        </w:rPr>
        <w:t>console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log</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err</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'Deletion failed'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89DDFF"/>
          <w:sz w:val="18"/>
          <w:szCs w:val="18"/>
          <w:lang w:val="en-US"/>
        </w:rPr>
        <w:br/>
        <w:t>};</w:t>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color w:val="EEFFFF"/>
          <w:sz w:val="18"/>
          <w:szCs w:val="18"/>
          <w:lang w:val="en-US"/>
        </w:rPr>
        <w:t>exports</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 xml:space="preserve">deleteGeneralProduct </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i/>
          <w:iCs/>
          <w:color w:val="C792EA"/>
          <w:sz w:val="18"/>
          <w:szCs w:val="18"/>
          <w:lang w:val="en-US"/>
        </w:rPr>
        <w:t>function</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request</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generalProductId</w:t>
      </w:r>
      <w:r w:rsidRPr="006F1D15">
        <w:rPr>
          <w:rFonts w:ascii="Consolas" w:eastAsia="Times New Roman" w:hAnsi="Consolas" w:cs="Courier New"/>
          <w:color w:val="89DDFF"/>
          <w:sz w:val="18"/>
          <w:szCs w:val="18"/>
          <w:lang w:val="en-US"/>
        </w:rPr>
        <w: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EEFFFF"/>
          <w:sz w:val="18"/>
          <w:szCs w:val="18"/>
          <w:lang w:val="en-US"/>
        </w:rPr>
        <w:t>GeneralProduct</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EEFFFF"/>
          <w:sz w:val="18"/>
          <w:szCs w:val="18"/>
          <w:lang w:val="en-US"/>
        </w:rPr>
        <w:t>destroy</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EEFFFF"/>
          <w:sz w:val="18"/>
          <w:szCs w:val="18"/>
          <w:lang w:val="en-US"/>
        </w:rPr>
        <w:t>where</w:t>
      </w:r>
      <w:r w:rsidRPr="006F1D15">
        <w:rPr>
          <w:rFonts w:ascii="Consolas" w:eastAsia="Times New Roman" w:hAnsi="Consolas" w:cs="Courier New"/>
          <w:color w:val="89DDFF"/>
          <w:sz w:val="18"/>
          <w:szCs w:val="18"/>
          <w:lang w:val="en-US"/>
        </w:rPr>
        <w:t>: {</w:t>
      </w:r>
      <w:r w:rsidRPr="006F1D15">
        <w:rPr>
          <w:rFonts w:ascii="Consolas" w:eastAsia="Times New Roman" w:hAnsi="Consolas" w:cs="Courier New"/>
          <w:color w:val="EEFFFF"/>
          <w:sz w:val="18"/>
          <w:szCs w:val="18"/>
          <w:lang w:val="en-US"/>
        </w:rPr>
        <w:t>General_Product_ID</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generalProductId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then</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 xml:space="preserve">result </w:t>
      </w:r>
      <w:r w:rsidRPr="006F1D15">
        <w:rPr>
          <w:rFonts w:ascii="Consolas" w:eastAsia="Times New Roman" w:hAnsi="Consolas" w:cs="Courier New"/>
          <w:color w:val="89DDFF"/>
          <w:sz w:val="18"/>
          <w:szCs w:val="18"/>
          <w:lang w:val="en-US"/>
        </w:rPr>
        <w:t>=&gt;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i/>
          <w:iCs/>
          <w:color w:val="C792EA"/>
          <w:sz w:val="18"/>
          <w:szCs w:val="18"/>
          <w:lang w:val="en-US"/>
        </w:rPr>
        <w:t xml:space="preserve">if </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result</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'Record deleted'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i/>
          <w:iCs/>
          <w:color w:val="C792EA"/>
          <w:sz w:val="18"/>
          <w:szCs w:val="18"/>
          <w:lang w:val="en-US"/>
        </w:rPr>
        <w:t>else</w:t>
      </w:r>
      <w:r w:rsidRPr="006F1D15">
        <w:rPr>
          <w:rFonts w:ascii="Consolas" w:eastAsia="Times New Roman" w:hAnsi="Consolas" w:cs="Courier New"/>
          <w:i/>
          <w:iCs/>
          <w:color w:val="C792EA"/>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'Deletion failed'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82AAFF"/>
          <w:sz w:val="18"/>
          <w:szCs w:val="18"/>
          <w:lang w:val="en-US"/>
        </w:rPr>
        <w:t>catch</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 xml:space="preserve">err </w:t>
      </w:r>
      <w:r w:rsidRPr="006F1D15">
        <w:rPr>
          <w:rFonts w:ascii="Consolas" w:eastAsia="Times New Roman" w:hAnsi="Consolas" w:cs="Courier New"/>
          <w:color w:val="89DDFF"/>
          <w:sz w:val="18"/>
          <w:szCs w:val="18"/>
          <w:lang w:val="en-US"/>
        </w:rPr>
        <w:t>=&gt;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FCB6B"/>
          <w:sz w:val="18"/>
          <w:szCs w:val="18"/>
          <w:lang w:val="en-US"/>
        </w:rPr>
        <w:t>console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log</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err</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'Deletion failed'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89DDFF"/>
          <w:sz w:val="18"/>
          <w:szCs w:val="18"/>
          <w:lang w:val="en-US"/>
        </w:rPr>
        <w:br/>
        <w:t>};</w:t>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color w:val="EEFFFF"/>
          <w:sz w:val="18"/>
          <w:szCs w:val="18"/>
          <w:lang w:val="en-US"/>
        </w:rPr>
        <w:t>exports</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 xml:space="preserve">deleteSubProduct </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i/>
          <w:iCs/>
          <w:color w:val="C792EA"/>
          <w:sz w:val="18"/>
          <w:szCs w:val="18"/>
          <w:lang w:val="en-US"/>
        </w:rPr>
        <w:t>function</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request</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subProductId</w:t>
      </w:r>
      <w:r w:rsidRPr="006F1D15">
        <w:rPr>
          <w:rFonts w:ascii="Consolas" w:eastAsia="Times New Roman" w:hAnsi="Consolas" w:cs="Courier New"/>
          <w:color w:val="89DDFF"/>
          <w:sz w:val="18"/>
          <w:szCs w:val="18"/>
          <w:lang w:val="en-US"/>
        </w:rPr>
        <w: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EEFFFF"/>
          <w:sz w:val="18"/>
          <w:szCs w:val="18"/>
          <w:lang w:val="en-US"/>
        </w:rPr>
        <w:t>SubProduct</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EEFFFF"/>
          <w:sz w:val="18"/>
          <w:szCs w:val="18"/>
          <w:lang w:val="en-US"/>
        </w:rPr>
        <w:t>destroy</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EEFFFF"/>
          <w:sz w:val="18"/>
          <w:szCs w:val="18"/>
          <w:lang w:val="en-US"/>
        </w:rPr>
        <w:t>where</w:t>
      </w:r>
      <w:r w:rsidRPr="006F1D15">
        <w:rPr>
          <w:rFonts w:ascii="Consolas" w:eastAsia="Times New Roman" w:hAnsi="Consolas" w:cs="Courier New"/>
          <w:color w:val="89DDFF"/>
          <w:sz w:val="18"/>
          <w:szCs w:val="18"/>
          <w:lang w:val="en-US"/>
        </w:rPr>
        <w:t>: {</w:t>
      </w:r>
      <w:r w:rsidRPr="006F1D15">
        <w:rPr>
          <w:rFonts w:ascii="Consolas" w:eastAsia="Times New Roman" w:hAnsi="Consolas" w:cs="Courier New"/>
          <w:color w:val="EEFFFF"/>
          <w:sz w:val="18"/>
          <w:szCs w:val="18"/>
          <w:lang w:val="en-US"/>
        </w:rPr>
        <w:t>Sub_Product_ID</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subProductId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then</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 xml:space="preserve">result </w:t>
      </w:r>
      <w:r w:rsidRPr="006F1D15">
        <w:rPr>
          <w:rFonts w:ascii="Consolas" w:eastAsia="Times New Roman" w:hAnsi="Consolas" w:cs="Courier New"/>
          <w:color w:val="89DDFF"/>
          <w:sz w:val="18"/>
          <w:szCs w:val="18"/>
          <w:lang w:val="en-US"/>
        </w:rPr>
        <w:t>=&gt;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i/>
          <w:iCs/>
          <w:color w:val="C792EA"/>
          <w:sz w:val="18"/>
          <w:szCs w:val="18"/>
          <w:lang w:val="en-US"/>
        </w:rPr>
        <w:t xml:space="preserve">if </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result</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'Record deleted'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i/>
          <w:iCs/>
          <w:color w:val="C792EA"/>
          <w:sz w:val="18"/>
          <w:szCs w:val="18"/>
          <w:lang w:val="en-US"/>
        </w:rPr>
        <w:t>else</w:t>
      </w:r>
      <w:r w:rsidRPr="006F1D15">
        <w:rPr>
          <w:rFonts w:ascii="Consolas" w:eastAsia="Times New Roman" w:hAnsi="Consolas" w:cs="Courier New"/>
          <w:i/>
          <w:iCs/>
          <w:color w:val="C792EA"/>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'Deletion failed'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82AAFF"/>
          <w:sz w:val="18"/>
          <w:szCs w:val="18"/>
          <w:lang w:val="en-US"/>
        </w:rPr>
        <w:t>catch</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 xml:space="preserve">err </w:t>
      </w:r>
      <w:r w:rsidRPr="006F1D15">
        <w:rPr>
          <w:rFonts w:ascii="Consolas" w:eastAsia="Times New Roman" w:hAnsi="Consolas" w:cs="Courier New"/>
          <w:color w:val="89DDFF"/>
          <w:sz w:val="18"/>
          <w:szCs w:val="18"/>
          <w:lang w:val="en-US"/>
        </w:rPr>
        <w:t>=&gt;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FCB6B"/>
          <w:sz w:val="18"/>
          <w:szCs w:val="18"/>
          <w:lang w:val="en-US"/>
        </w:rPr>
        <w:t>console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log</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err</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'Deletion failed'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89DDFF"/>
          <w:sz w:val="18"/>
          <w:szCs w:val="18"/>
          <w:lang w:val="en-US"/>
        </w:rPr>
        <w:br/>
        <w:t>};</w:t>
      </w:r>
    </w:p>
    <w:p w14:paraId="136B80E1" w14:textId="17838207" w:rsidR="006F1D15" w:rsidRDefault="006F1D15" w:rsidP="00EE79AF">
      <w:pPr>
        <w:pStyle w:val="11"/>
        <w:rPr>
          <w:lang w:val="ru-RU"/>
        </w:rPr>
      </w:pPr>
      <w:r>
        <w:lastRenderedPageBreak/>
        <w:t xml:space="preserve">Цей контролер було обрано для демонстрації, тому що він вже не впливає напряму на відображення сторінки, а відповідає на запит, який надсилається з фронт-енду за допомогою </w:t>
      </w:r>
      <w:r>
        <w:rPr>
          <w:lang w:val="en-US"/>
        </w:rPr>
        <w:t>fetch</w:t>
      </w:r>
      <w:r w:rsidRPr="006F1D15">
        <w:rPr>
          <w:lang w:val="ru-RU"/>
        </w:rPr>
        <w:t xml:space="preserve"> </w:t>
      </w:r>
      <w:r>
        <w:rPr>
          <w:lang w:val="ru-RU"/>
        </w:rPr>
        <w:t xml:space="preserve">та </w:t>
      </w:r>
      <w:r>
        <w:rPr>
          <w:lang w:val="en-US"/>
        </w:rPr>
        <w:t>javascript</w:t>
      </w:r>
      <w:r w:rsidRPr="006F1D15">
        <w:rPr>
          <w:lang w:val="ru-RU"/>
        </w:rPr>
        <w:t xml:space="preserve">. </w:t>
      </w:r>
      <w:r>
        <w:rPr>
          <w:lang w:val="ru-RU"/>
        </w:rPr>
        <w:t>У цьому випадку метод контролеру просто надсилає текст про результат видалення запису у відповідь.</w:t>
      </w:r>
      <w:r w:rsidR="002C37B3">
        <w:rPr>
          <w:lang w:val="ru-RU"/>
        </w:rPr>
        <w:t xml:space="preserve"> </w:t>
      </w:r>
    </w:p>
    <w:p w14:paraId="2B1FF766" w14:textId="44425346" w:rsidR="002C37B3" w:rsidRDefault="002C37B3" w:rsidP="00EE79AF">
      <w:pPr>
        <w:pStyle w:val="11"/>
      </w:pPr>
      <w:r>
        <w:rPr>
          <w:lang w:val="ru-RU"/>
        </w:rPr>
        <w:t xml:space="preserve">Далі будуть розглянуті контролери користувацього інтерфейсу. І перший з них </w:t>
      </w:r>
      <w:r>
        <w:t xml:space="preserve">контролер з файлу </w:t>
      </w:r>
      <w:r>
        <w:rPr>
          <w:lang w:val="en-US"/>
        </w:rPr>
        <w:t>productcontroller</w:t>
      </w:r>
      <w:r w:rsidRPr="002C37B3">
        <w:rPr>
          <w:lang w:val="ru-RU"/>
        </w:rPr>
        <w:t>.</w:t>
      </w:r>
      <w:r>
        <w:rPr>
          <w:lang w:val="en-US"/>
        </w:rPr>
        <w:t>js</w:t>
      </w:r>
      <w:r w:rsidRPr="002C37B3">
        <w:rPr>
          <w:lang w:val="ru-RU"/>
        </w:rPr>
        <w:t xml:space="preserve">, </w:t>
      </w:r>
      <w:r>
        <w:t>який відповідає за відображення сторінки товару.</w:t>
      </w:r>
    </w:p>
    <w:p w14:paraId="3F8176DA" w14:textId="39C2842B" w:rsidR="002C37B3" w:rsidRDefault="002C37B3" w:rsidP="00EE79AF">
      <w:pPr>
        <w:pStyle w:val="11"/>
      </w:pPr>
      <w:r>
        <w:t xml:space="preserve">Лістинг </w:t>
      </w:r>
      <w:r>
        <w:rPr>
          <w:lang w:val="en-US"/>
        </w:rPr>
        <w:t>productcontroller</w:t>
      </w:r>
      <w:r w:rsidRPr="00B72456">
        <w:rPr>
          <w:lang w:val="en-US"/>
        </w:rPr>
        <w:t>.</w:t>
      </w:r>
      <w:r>
        <w:rPr>
          <w:lang w:val="en-US"/>
        </w:rPr>
        <w:t>js</w:t>
      </w:r>
      <w:r>
        <w:t>:</w:t>
      </w:r>
    </w:p>
    <w:p w14:paraId="4AC48A27" w14:textId="2D094EF2" w:rsidR="002C37B3" w:rsidRPr="002C37B3" w:rsidRDefault="002C37B3" w:rsidP="002C37B3">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2C37B3">
        <w:rPr>
          <w:rFonts w:ascii="Consolas" w:eastAsia="Times New Roman" w:hAnsi="Consolas" w:cs="Courier New"/>
          <w:i/>
          <w:iCs/>
          <w:color w:val="C792EA"/>
          <w:sz w:val="18"/>
          <w:szCs w:val="18"/>
          <w:lang w:val="en-US"/>
        </w:rPr>
        <w:t>const</w:t>
      </w:r>
      <w:proofErr w:type="gramEnd"/>
      <w:r w:rsidRPr="002C37B3">
        <w:rPr>
          <w:rFonts w:ascii="Consolas" w:eastAsia="Times New Roman" w:hAnsi="Consolas" w:cs="Courier New"/>
          <w:i/>
          <w:iCs/>
          <w:color w:val="C792EA"/>
          <w:sz w:val="18"/>
          <w:szCs w:val="18"/>
          <w:lang w:val="en-US"/>
        </w:rPr>
        <w:t xml:space="preserve"> </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EEFFFF"/>
          <w:sz w:val="18"/>
          <w:szCs w:val="18"/>
          <w:lang w:val="en-US"/>
        </w:rPr>
        <w:t>sequelize</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EEFFFF"/>
          <w:sz w:val="18"/>
          <w:szCs w:val="18"/>
          <w:lang w:val="en-US"/>
        </w:rPr>
        <w:t xml:space="preserve">Sequelize </w:t>
      </w:r>
      <w:r w:rsidRPr="002C37B3">
        <w:rPr>
          <w:rFonts w:ascii="Consolas" w:eastAsia="Times New Roman" w:hAnsi="Consolas" w:cs="Courier New"/>
          <w:color w:val="89DDFF"/>
          <w:sz w:val="18"/>
          <w:szCs w:val="18"/>
          <w:lang w:val="en-US"/>
        </w:rPr>
        <w:t>} = require(</w:t>
      </w:r>
      <w:r w:rsidRPr="002C37B3">
        <w:rPr>
          <w:rFonts w:ascii="Consolas" w:eastAsia="Times New Roman" w:hAnsi="Consolas" w:cs="Courier New"/>
          <w:color w:val="C3E88D"/>
          <w:sz w:val="18"/>
          <w:szCs w:val="18"/>
          <w:lang w:val="en-US"/>
        </w:rPr>
        <w:t>'../models/sequelize'</w:t>
      </w:r>
      <w:r w:rsidRPr="002C37B3">
        <w:rPr>
          <w:rFonts w:ascii="Consolas" w:eastAsia="Times New Roman" w:hAnsi="Consolas" w:cs="Courier New"/>
          <w:color w:val="89DDFF"/>
          <w:sz w:val="18"/>
          <w:szCs w:val="18"/>
          <w:lang w:val="en-US"/>
        </w:rPr>
        <w:t>)</w:t>
      </w:r>
      <w:proofErr w:type="gramStart"/>
      <w:r w:rsidRPr="002C37B3">
        <w:rPr>
          <w:rFonts w:ascii="Consolas" w:eastAsia="Times New Roman" w:hAnsi="Consolas" w:cs="Courier New"/>
          <w:color w:val="89DDFF"/>
          <w:sz w:val="18"/>
          <w:szCs w:val="18"/>
          <w:lang w:val="en-US"/>
        </w:rPr>
        <w:t>;</w:t>
      </w:r>
      <w:proofErr w:type="gramEnd"/>
      <w:r w:rsidRPr="002C37B3">
        <w:rPr>
          <w:rFonts w:ascii="Consolas" w:eastAsia="Times New Roman" w:hAnsi="Consolas" w:cs="Courier New"/>
          <w:color w:val="89DDFF"/>
          <w:sz w:val="18"/>
          <w:szCs w:val="18"/>
          <w:lang w:val="en-US"/>
        </w:rPr>
        <w:br/>
      </w:r>
      <w:r w:rsidRPr="002C37B3">
        <w:rPr>
          <w:rFonts w:ascii="Consolas" w:eastAsia="Times New Roman" w:hAnsi="Consolas" w:cs="Courier New"/>
          <w:color w:val="89DDFF"/>
          <w:sz w:val="18"/>
          <w:szCs w:val="18"/>
          <w:lang w:val="en-US"/>
        </w:rPr>
        <w:br/>
      </w:r>
      <w:r w:rsidRPr="002C37B3">
        <w:rPr>
          <w:rFonts w:ascii="Consolas" w:eastAsia="Times New Roman" w:hAnsi="Consolas" w:cs="Courier New"/>
          <w:i/>
          <w:iCs/>
          <w:color w:val="C792EA"/>
          <w:sz w:val="18"/>
          <w:szCs w:val="18"/>
          <w:lang w:val="en-US"/>
        </w:rPr>
        <w:t xml:space="preserve">const </w:t>
      </w:r>
      <w:r w:rsidRPr="002C37B3">
        <w:rPr>
          <w:rFonts w:ascii="Consolas" w:eastAsia="Times New Roman" w:hAnsi="Consolas" w:cs="Courier New"/>
          <w:color w:val="EEFFFF"/>
          <w:sz w:val="18"/>
          <w:szCs w:val="18"/>
          <w:lang w:val="en-US"/>
        </w:rPr>
        <w:t xml:space="preserve">Manufacturer </w:t>
      </w:r>
      <w:r w:rsidRPr="002C37B3">
        <w:rPr>
          <w:rFonts w:ascii="Consolas" w:eastAsia="Times New Roman" w:hAnsi="Consolas" w:cs="Courier New"/>
          <w:color w:val="89DDFF"/>
          <w:sz w:val="18"/>
          <w:szCs w:val="18"/>
          <w:lang w:val="en-US"/>
        </w:rPr>
        <w:t>= require(</w:t>
      </w:r>
      <w:r w:rsidRPr="002C37B3">
        <w:rPr>
          <w:rFonts w:ascii="Consolas" w:eastAsia="Times New Roman" w:hAnsi="Consolas" w:cs="Courier New"/>
          <w:color w:val="C3E88D"/>
          <w:sz w:val="18"/>
          <w:szCs w:val="18"/>
          <w:lang w:val="en-US"/>
        </w:rPr>
        <w:t>'../models/product/manufacturer'</w:t>
      </w:r>
      <w:proofErr w:type="gramStart"/>
      <w:r w:rsidRPr="002C37B3">
        <w:rPr>
          <w:rFonts w:ascii="Consolas" w:eastAsia="Times New Roman" w:hAnsi="Consolas" w:cs="Courier New"/>
          <w:color w:val="89DDFF"/>
          <w:sz w:val="18"/>
          <w:szCs w:val="18"/>
          <w:lang w:val="en-US"/>
        </w:rPr>
        <w:t>)(</w:t>
      </w:r>
      <w:proofErr w:type="gramEnd"/>
      <w:r w:rsidRPr="002C37B3">
        <w:rPr>
          <w:rFonts w:ascii="Consolas" w:eastAsia="Times New Roman" w:hAnsi="Consolas" w:cs="Courier New"/>
          <w:color w:val="EEFFFF"/>
          <w:sz w:val="18"/>
          <w:szCs w:val="18"/>
          <w:lang w:val="en-US"/>
        </w:rPr>
        <w:t>Sequelize</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EEFFFF"/>
          <w:sz w:val="18"/>
          <w:szCs w:val="18"/>
          <w:lang w:val="en-US"/>
        </w:rPr>
        <w:t>sequelize</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r>
      <w:r w:rsidRPr="002C37B3">
        <w:rPr>
          <w:rFonts w:ascii="Consolas" w:eastAsia="Times New Roman" w:hAnsi="Consolas" w:cs="Courier New"/>
          <w:i/>
          <w:iCs/>
          <w:color w:val="C792EA"/>
          <w:sz w:val="18"/>
          <w:szCs w:val="18"/>
          <w:lang w:val="en-US"/>
        </w:rPr>
        <w:t xml:space="preserve">const </w:t>
      </w:r>
      <w:r w:rsidRPr="002C37B3">
        <w:rPr>
          <w:rFonts w:ascii="Consolas" w:eastAsia="Times New Roman" w:hAnsi="Consolas" w:cs="Courier New"/>
          <w:color w:val="EEFFFF"/>
          <w:sz w:val="18"/>
          <w:szCs w:val="18"/>
          <w:lang w:val="en-US"/>
        </w:rPr>
        <w:t xml:space="preserve">GeneralProduct </w:t>
      </w:r>
      <w:r w:rsidRPr="002C37B3">
        <w:rPr>
          <w:rFonts w:ascii="Consolas" w:eastAsia="Times New Roman" w:hAnsi="Consolas" w:cs="Courier New"/>
          <w:color w:val="89DDFF"/>
          <w:sz w:val="18"/>
          <w:szCs w:val="18"/>
          <w:lang w:val="en-US"/>
        </w:rPr>
        <w:t>= require(</w:t>
      </w:r>
      <w:r w:rsidRPr="002C37B3">
        <w:rPr>
          <w:rFonts w:ascii="Consolas" w:eastAsia="Times New Roman" w:hAnsi="Consolas" w:cs="Courier New"/>
          <w:color w:val="C3E88D"/>
          <w:sz w:val="18"/>
          <w:szCs w:val="18"/>
          <w:lang w:val="en-US"/>
        </w:rPr>
        <w:t>'../models/product/generalproduct'</w:t>
      </w:r>
      <w:proofErr w:type="gramStart"/>
      <w:r w:rsidRPr="002C37B3">
        <w:rPr>
          <w:rFonts w:ascii="Consolas" w:eastAsia="Times New Roman" w:hAnsi="Consolas" w:cs="Courier New"/>
          <w:color w:val="89DDFF"/>
          <w:sz w:val="18"/>
          <w:szCs w:val="18"/>
          <w:lang w:val="en-US"/>
        </w:rPr>
        <w:t>)(</w:t>
      </w:r>
      <w:proofErr w:type="gramEnd"/>
      <w:r w:rsidRPr="002C37B3">
        <w:rPr>
          <w:rFonts w:ascii="Consolas" w:eastAsia="Times New Roman" w:hAnsi="Consolas" w:cs="Courier New"/>
          <w:color w:val="EEFFFF"/>
          <w:sz w:val="18"/>
          <w:szCs w:val="18"/>
          <w:lang w:val="en-US"/>
        </w:rPr>
        <w:t>Sequelize</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EEFFFF"/>
          <w:sz w:val="18"/>
          <w:szCs w:val="18"/>
          <w:lang w:val="en-US"/>
        </w:rPr>
        <w:t>sequelize</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r>
      <w:r w:rsidRPr="002C37B3">
        <w:rPr>
          <w:rFonts w:ascii="Consolas" w:eastAsia="Times New Roman" w:hAnsi="Consolas" w:cs="Courier New"/>
          <w:i/>
          <w:iCs/>
          <w:color w:val="C792EA"/>
          <w:sz w:val="18"/>
          <w:szCs w:val="18"/>
          <w:lang w:val="en-US"/>
        </w:rPr>
        <w:t xml:space="preserve">const </w:t>
      </w:r>
      <w:r w:rsidRPr="002C37B3">
        <w:rPr>
          <w:rFonts w:ascii="Consolas" w:eastAsia="Times New Roman" w:hAnsi="Consolas" w:cs="Courier New"/>
          <w:color w:val="EEFFFF"/>
          <w:sz w:val="18"/>
          <w:szCs w:val="18"/>
          <w:lang w:val="en-US"/>
        </w:rPr>
        <w:t xml:space="preserve">SubProduct </w:t>
      </w:r>
      <w:r w:rsidRPr="002C37B3">
        <w:rPr>
          <w:rFonts w:ascii="Consolas" w:eastAsia="Times New Roman" w:hAnsi="Consolas" w:cs="Courier New"/>
          <w:color w:val="89DDFF"/>
          <w:sz w:val="18"/>
          <w:szCs w:val="18"/>
          <w:lang w:val="en-US"/>
        </w:rPr>
        <w:t>= require(</w:t>
      </w:r>
      <w:r w:rsidRPr="002C37B3">
        <w:rPr>
          <w:rFonts w:ascii="Consolas" w:eastAsia="Times New Roman" w:hAnsi="Consolas" w:cs="Courier New"/>
          <w:color w:val="C3E88D"/>
          <w:sz w:val="18"/>
          <w:szCs w:val="18"/>
          <w:lang w:val="en-US"/>
        </w:rPr>
        <w:t>'../models/product/subproduct'</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EEFFFF"/>
          <w:sz w:val="18"/>
          <w:szCs w:val="18"/>
          <w:lang w:val="en-US"/>
        </w:rPr>
        <w:t>Sequelize</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EEFFFF"/>
          <w:sz w:val="18"/>
          <w:szCs w:val="18"/>
          <w:lang w:val="en-US"/>
        </w:rPr>
        <w:t>sequelize</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r>
      <w:r w:rsidRPr="002C37B3">
        <w:rPr>
          <w:rFonts w:ascii="Consolas" w:eastAsia="Times New Roman" w:hAnsi="Consolas" w:cs="Courier New"/>
          <w:color w:val="89DDFF"/>
          <w:sz w:val="18"/>
          <w:szCs w:val="18"/>
          <w:lang w:val="en-US"/>
        </w:rPr>
        <w:br/>
      </w:r>
      <w:r w:rsidRPr="002C37B3">
        <w:rPr>
          <w:rFonts w:ascii="Consolas" w:eastAsia="Times New Roman" w:hAnsi="Consolas" w:cs="Courier New"/>
          <w:color w:val="89DDFF"/>
          <w:sz w:val="18"/>
          <w:szCs w:val="18"/>
          <w:lang w:val="en-US"/>
        </w:rPr>
        <w:br/>
      </w:r>
      <w:r w:rsidRPr="002C37B3">
        <w:rPr>
          <w:rFonts w:ascii="Consolas" w:eastAsia="Times New Roman" w:hAnsi="Consolas" w:cs="Courier New"/>
          <w:color w:val="EEFFFF"/>
          <w:sz w:val="18"/>
          <w:szCs w:val="18"/>
          <w:lang w:val="en-US"/>
        </w:rPr>
        <w:t>exports</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2AAFF"/>
          <w:sz w:val="18"/>
          <w:szCs w:val="18"/>
          <w:lang w:val="en-US"/>
        </w:rPr>
        <w:t xml:space="preserve">returnProductPage </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i/>
          <w:iCs/>
          <w:color w:val="C792EA"/>
          <w:sz w:val="18"/>
          <w:szCs w:val="18"/>
          <w:lang w:val="en-US"/>
        </w:rPr>
        <w:t xml:space="preserve">function </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F78C6C"/>
          <w:sz w:val="18"/>
          <w:szCs w:val="18"/>
          <w:lang w:val="en-US"/>
        </w:rPr>
        <w:t>request</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F78C6C"/>
          <w:sz w:val="18"/>
          <w:szCs w:val="18"/>
          <w:lang w:val="en-US"/>
        </w:rPr>
        <w:t>response</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F78C6C"/>
          <w:sz w:val="18"/>
          <w:szCs w:val="18"/>
          <w:lang w:val="en-US"/>
        </w:rPr>
        <w:t>productId</w:t>
      </w:r>
      <w:r w:rsidRPr="002C37B3">
        <w:rPr>
          <w:rFonts w:ascii="Consolas" w:eastAsia="Times New Roman" w:hAnsi="Consolas" w:cs="Courier New"/>
          <w:color w:val="89DDFF"/>
          <w:sz w:val="18"/>
          <w:szCs w:val="18"/>
          <w:lang w:val="en-US"/>
        </w:rPr>
        <w:t>) {</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i/>
          <w:iCs/>
          <w:color w:val="C792EA"/>
          <w:sz w:val="18"/>
          <w:szCs w:val="18"/>
          <w:lang w:val="en-US"/>
        </w:rPr>
        <w:t xml:space="preserve">let </w:t>
      </w:r>
      <w:r w:rsidRPr="002C37B3">
        <w:rPr>
          <w:rFonts w:ascii="Consolas" w:eastAsia="Times New Roman" w:hAnsi="Consolas" w:cs="Courier New"/>
          <w:color w:val="EEFFFF"/>
          <w:sz w:val="18"/>
          <w:szCs w:val="18"/>
          <w:lang w:val="en-US"/>
        </w:rPr>
        <w:t>product</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i/>
          <w:iCs/>
          <w:color w:val="C792EA"/>
          <w:sz w:val="18"/>
          <w:szCs w:val="18"/>
          <w:lang w:val="en-US"/>
        </w:rPr>
        <w:t xml:space="preserve">let </w:t>
      </w:r>
      <w:r w:rsidRPr="002C37B3">
        <w:rPr>
          <w:rFonts w:ascii="Consolas" w:eastAsia="Times New Roman" w:hAnsi="Consolas" w:cs="Courier New"/>
          <w:color w:val="EEFFFF"/>
          <w:sz w:val="18"/>
          <w:szCs w:val="18"/>
          <w:lang w:val="en-US"/>
        </w:rPr>
        <w:t>subProducts</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i/>
          <w:iCs/>
          <w:color w:val="C792EA"/>
          <w:sz w:val="18"/>
          <w:szCs w:val="18"/>
          <w:lang w:val="en-US"/>
        </w:rPr>
        <w:t xml:space="preserve">let </w:t>
      </w:r>
      <w:r w:rsidRPr="002C37B3">
        <w:rPr>
          <w:rFonts w:ascii="Consolas" w:eastAsia="Times New Roman" w:hAnsi="Consolas" w:cs="Courier New"/>
          <w:color w:val="EEFFFF"/>
          <w:sz w:val="18"/>
          <w:szCs w:val="18"/>
          <w:lang w:val="en-US"/>
        </w:rPr>
        <w:t>productManufacturer</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GeneralProduct</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EEFFFF"/>
          <w:sz w:val="18"/>
          <w:szCs w:val="18"/>
          <w:lang w:val="en-US"/>
        </w:rPr>
        <w:t>findByPk</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F78C6C"/>
          <w:sz w:val="18"/>
          <w:szCs w:val="18"/>
          <w:lang w:val="en-US"/>
        </w:rPr>
        <w:t>productId</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2AAFF"/>
          <w:sz w:val="18"/>
          <w:szCs w:val="18"/>
          <w:lang w:val="en-US"/>
        </w:rPr>
        <w:t>then</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F78C6C"/>
          <w:sz w:val="18"/>
          <w:szCs w:val="18"/>
          <w:lang w:val="en-US"/>
        </w:rPr>
        <w:t xml:space="preserve">generalProduct </w:t>
      </w:r>
      <w:r w:rsidRPr="002C37B3">
        <w:rPr>
          <w:rFonts w:ascii="Consolas" w:eastAsia="Times New Roman" w:hAnsi="Consolas" w:cs="Courier New"/>
          <w:color w:val="89DDFF"/>
          <w:sz w:val="18"/>
          <w:szCs w:val="18"/>
          <w:lang w:val="en-US"/>
        </w:rPr>
        <w:t>=&gt; {</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 xml:space="preserve">product </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F78C6C"/>
          <w:sz w:val="18"/>
          <w:szCs w:val="18"/>
          <w:lang w:val="en-US"/>
        </w:rPr>
        <w:t>generalProduct</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Manufacturer</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EEFFFF"/>
          <w:sz w:val="18"/>
          <w:szCs w:val="18"/>
          <w:lang w:val="en-US"/>
        </w:rPr>
        <w:t>findByPk</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F78C6C"/>
          <w:sz w:val="18"/>
          <w:szCs w:val="18"/>
          <w:lang w:val="en-US"/>
        </w:rPr>
        <w:t>generalProduct</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EEFFFF"/>
          <w:sz w:val="18"/>
          <w:szCs w:val="18"/>
          <w:lang w:val="en-US"/>
        </w:rPr>
        <w:t>Manufacturer_ID_FK</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2AAFF"/>
          <w:sz w:val="18"/>
          <w:szCs w:val="18"/>
          <w:lang w:val="en-US"/>
        </w:rPr>
        <w:t>then</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F78C6C"/>
          <w:sz w:val="18"/>
          <w:szCs w:val="18"/>
          <w:lang w:val="en-US"/>
        </w:rPr>
        <w:t xml:space="preserve">manufacturer </w:t>
      </w:r>
      <w:r w:rsidRPr="002C37B3">
        <w:rPr>
          <w:rFonts w:ascii="Consolas" w:eastAsia="Times New Roman" w:hAnsi="Consolas" w:cs="Courier New"/>
          <w:color w:val="89DDFF"/>
          <w:sz w:val="18"/>
          <w:szCs w:val="18"/>
          <w:lang w:val="en-US"/>
        </w:rPr>
        <w:t>=&gt; {</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 xml:space="preserve">productManufacturer </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F78C6C"/>
          <w:sz w:val="18"/>
          <w:szCs w:val="18"/>
          <w:lang w:val="en-US"/>
        </w:rPr>
        <w:t>manufacturer</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SubProduct</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EEFFFF"/>
          <w:sz w:val="18"/>
          <w:szCs w:val="18"/>
          <w:lang w:val="en-US"/>
        </w:rPr>
        <w:t>findAll</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EEFFFF"/>
          <w:sz w:val="18"/>
          <w:szCs w:val="18"/>
          <w:lang w:val="en-US"/>
        </w:rPr>
        <w:t>where</w:t>
      </w:r>
      <w:r w:rsidRPr="002C37B3">
        <w:rPr>
          <w:rFonts w:ascii="Consolas" w:eastAsia="Times New Roman" w:hAnsi="Consolas" w:cs="Courier New"/>
          <w:color w:val="89DDFF"/>
          <w:sz w:val="18"/>
          <w:szCs w:val="18"/>
          <w:lang w:val="en-US"/>
        </w:rPr>
        <w:t>: {</w:t>
      </w:r>
      <w:r w:rsidRPr="002C37B3">
        <w:rPr>
          <w:rFonts w:ascii="Consolas" w:eastAsia="Times New Roman" w:hAnsi="Consolas" w:cs="Courier New"/>
          <w:color w:val="EEFFFF"/>
          <w:sz w:val="18"/>
          <w:szCs w:val="18"/>
          <w:lang w:val="en-US"/>
        </w:rPr>
        <w:t>General_Product_ID_FK</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EEFFFF"/>
          <w:sz w:val="18"/>
          <w:szCs w:val="18"/>
          <w:lang w:val="en-US"/>
        </w:rPr>
        <w:t>product</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EEFFFF"/>
          <w:sz w:val="18"/>
          <w:szCs w:val="18"/>
          <w:lang w:val="en-US"/>
        </w:rPr>
        <w:t>General_Product_ID</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2AAFF"/>
          <w:sz w:val="18"/>
          <w:szCs w:val="18"/>
          <w:lang w:val="en-US"/>
        </w:rPr>
        <w:t>then</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F78C6C"/>
          <w:sz w:val="18"/>
          <w:szCs w:val="18"/>
          <w:lang w:val="en-US"/>
        </w:rPr>
        <w:t xml:space="preserve">subProductsFromDatabase </w:t>
      </w:r>
      <w:r w:rsidRPr="002C37B3">
        <w:rPr>
          <w:rFonts w:ascii="Consolas" w:eastAsia="Times New Roman" w:hAnsi="Consolas" w:cs="Courier New"/>
          <w:color w:val="89DDFF"/>
          <w:sz w:val="18"/>
          <w:szCs w:val="18"/>
          <w:lang w:val="en-US"/>
        </w:rPr>
        <w:t>=&gt; {</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 xml:space="preserve">subProducts </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F78C6C"/>
          <w:sz w:val="18"/>
          <w:szCs w:val="18"/>
          <w:lang w:val="en-US"/>
        </w:rPr>
        <w:t>subProductsFromDatabase</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F78C6C"/>
          <w:sz w:val="18"/>
          <w:szCs w:val="18"/>
          <w:lang w:val="en-US"/>
        </w:rPr>
        <w:t>response</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2AAFF"/>
          <w:sz w:val="18"/>
          <w:szCs w:val="18"/>
          <w:lang w:val="en-US"/>
        </w:rPr>
        <w:t>render</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C3E88D"/>
          <w:sz w:val="18"/>
          <w:szCs w:val="18"/>
          <w:lang w:val="en-US"/>
        </w:rPr>
        <w:t>'product'</w:t>
      </w:r>
      <w:r w:rsidRPr="002C37B3">
        <w:rPr>
          <w:rFonts w:ascii="Consolas" w:eastAsia="Times New Roman" w:hAnsi="Consolas" w:cs="Courier New"/>
          <w:color w:val="89DDFF"/>
          <w:sz w:val="18"/>
          <w:szCs w:val="18"/>
          <w:lang w:val="en-US"/>
        </w:rPr>
        <w:t>, {</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title</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C3E88D"/>
          <w:sz w:val="18"/>
          <w:szCs w:val="18"/>
          <w:lang w:val="en-US"/>
        </w:rPr>
        <w:t>'</w:t>
      </w:r>
      <w:r w:rsidRPr="002C37B3">
        <w:rPr>
          <w:rFonts w:ascii="Consolas" w:eastAsia="Times New Roman" w:hAnsi="Consolas" w:cs="Courier New"/>
          <w:color w:val="C3E88D"/>
          <w:sz w:val="18"/>
          <w:szCs w:val="18"/>
        </w:rPr>
        <w:t>Садівник</w:t>
      </w:r>
      <w:r w:rsidRPr="002C37B3">
        <w:rPr>
          <w:rFonts w:ascii="Consolas" w:eastAsia="Times New Roman" w:hAnsi="Consolas" w:cs="Courier New"/>
          <w:color w:val="C3E88D"/>
          <w:sz w:val="18"/>
          <w:szCs w:val="18"/>
          <w:lang w:val="en-US"/>
        </w:rPr>
        <w:t xml:space="preserve"> - ' </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EEFFFF"/>
          <w:sz w:val="18"/>
          <w:szCs w:val="18"/>
          <w:lang w:val="en-US"/>
        </w:rPr>
        <w:t>product</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EEFFFF"/>
          <w:sz w:val="18"/>
          <w:szCs w:val="18"/>
          <w:lang w:val="en-US"/>
        </w:rPr>
        <w:t>Product_Name</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product</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EEFFFF"/>
          <w:sz w:val="18"/>
          <w:szCs w:val="18"/>
          <w:lang w:val="en-US"/>
        </w:rPr>
        <w:t>product</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manufacturer</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EEFFFF"/>
          <w:sz w:val="18"/>
          <w:szCs w:val="18"/>
          <w:lang w:val="en-US"/>
        </w:rPr>
        <w:t>productManufacturer</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subProducts</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EEFFFF"/>
          <w:sz w:val="18"/>
          <w:szCs w:val="18"/>
          <w:lang w:val="en-US"/>
        </w:rPr>
        <w:t>subProducts</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csrfToken</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F78C6C"/>
          <w:sz w:val="18"/>
          <w:szCs w:val="18"/>
          <w:lang w:val="en-US"/>
        </w:rPr>
        <w:t>request</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EEFFFF"/>
          <w:sz w:val="18"/>
          <w:szCs w:val="18"/>
          <w:lang w:val="en-US"/>
        </w:rPr>
        <w:t>csrfToken</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scripts</w:t>
      </w:r>
      <w:r w:rsidRPr="002C37B3">
        <w:rPr>
          <w:rFonts w:ascii="Consolas" w:eastAsia="Times New Roman" w:hAnsi="Consolas" w:cs="Courier New"/>
          <w:color w:val="89DDFF"/>
          <w:sz w:val="18"/>
          <w:szCs w:val="18"/>
          <w:lang w:val="en-US"/>
        </w:rPr>
        <w:t>: [{</w:t>
      </w:r>
      <w:r w:rsidRPr="002C37B3">
        <w:rPr>
          <w:rFonts w:ascii="Consolas" w:eastAsia="Times New Roman" w:hAnsi="Consolas" w:cs="Courier New"/>
          <w:color w:val="EEFFFF"/>
          <w:sz w:val="18"/>
          <w:szCs w:val="18"/>
          <w:lang w:val="en-US"/>
        </w:rPr>
        <w:t>script</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C3E88D"/>
          <w:sz w:val="18"/>
          <w:szCs w:val="18"/>
          <w:lang w:val="en-US"/>
        </w:rPr>
        <w:t>'/javascripts/productjs.js'</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89DDFF"/>
          <w:sz w:val="18"/>
          <w:szCs w:val="18"/>
          <w:lang w:val="en-US"/>
        </w:rPr>
        <w:br/>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89DDFF"/>
          <w:sz w:val="18"/>
          <w:szCs w:val="18"/>
          <w:lang w:val="en-US"/>
        </w:rPr>
        <w:br/>
        <w:t>};</w:t>
      </w:r>
    </w:p>
    <w:p w14:paraId="765539B0" w14:textId="3AFFF3DC" w:rsidR="002C37B3" w:rsidRDefault="002C37B3" w:rsidP="00EE79AF">
      <w:pPr>
        <w:pStyle w:val="11"/>
      </w:pPr>
      <w:r>
        <w:t xml:space="preserve">Цей контролер має лише один метод і в ньому він спочатку знаходить запис з таблиці </w:t>
      </w:r>
      <w:r>
        <w:rPr>
          <w:lang w:val="en-US"/>
        </w:rPr>
        <w:t>General</w:t>
      </w:r>
      <w:r w:rsidRPr="002C37B3">
        <w:rPr>
          <w:lang w:val="en-US"/>
        </w:rPr>
        <w:t>_</w:t>
      </w:r>
      <w:r>
        <w:rPr>
          <w:lang w:val="en-US"/>
        </w:rPr>
        <w:t>Product</w:t>
      </w:r>
      <w:r w:rsidRPr="002C37B3">
        <w:rPr>
          <w:lang w:val="en-US"/>
        </w:rPr>
        <w:t xml:space="preserve"> </w:t>
      </w:r>
      <w:r>
        <w:t xml:space="preserve">за ідентифікатором, який передається у цей метод, після чого знаходить виробника товару та записи з таблиці </w:t>
      </w:r>
      <w:r>
        <w:rPr>
          <w:lang w:val="en-US"/>
        </w:rPr>
        <w:t xml:space="preserve">Sub_Product, </w:t>
      </w:r>
      <w:r>
        <w:t xml:space="preserve">які мають у зовнішньому ключі ідентифікатор продукту, знайденого раніше. Всі запити до бази даних відбуваються поступово, один за одним за допомогою </w:t>
      </w:r>
      <w:r>
        <w:rPr>
          <w:lang w:val="en-US"/>
        </w:rPr>
        <w:t>callback</w:t>
      </w:r>
      <w:r w:rsidRPr="002C37B3">
        <w:rPr>
          <w:lang w:val="ru-RU"/>
        </w:rPr>
        <w:t xml:space="preserve">. </w:t>
      </w:r>
      <w:r>
        <w:t>Тільки після виконання всіх запитів генерується сторінка, яка надсилається користувачу.</w:t>
      </w:r>
    </w:p>
    <w:p w14:paraId="083B0B34" w14:textId="049D74F4" w:rsidR="002C37B3" w:rsidRDefault="008E482F" w:rsidP="00EE79AF">
      <w:pPr>
        <w:pStyle w:val="11"/>
      </w:pPr>
      <w:r>
        <w:t xml:space="preserve">Останнім контролером для аналізу буде той, який відповідає за створення замовлення. </w:t>
      </w:r>
    </w:p>
    <w:p w14:paraId="279C7575" w14:textId="790A6772" w:rsidR="008E482F" w:rsidRPr="008E482F" w:rsidRDefault="008E482F" w:rsidP="00EE79AF">
      <w:pPr>
        <w:pStyle w:val="11"/>
        <w:rPr>
          <w:lang w:val="en-US"/>
        </w:rPr>
      </w:pPr>
      <w:r>
        <w:lastRenderedPageBreak/>
        <w:t xml:space="preserve">Лістинг </w:t>
      </w:r>
      <w:r>
        <w:rPr>
          <w:lang w:val="en-US"/>
        </w:rPr>
        <w:t>ordercontroller.js:</w:t>
      </w:r>
    </w:p>
    <w:p w14:paraId="2806E954" w14:textId="77777777" w:rsidR="008E482F" w:rsidRDefault="008E482F" w:rsidP="008E482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9DDFF"/>
          <w:sz w:val="18"/>
          <w:szCs w:val="18"/>
          <w:lang w:val="en-US"/>
        </w:rPr>
      </w:pPr>
      <w:proofErr w:type="gramStart"/>
      <w:r w:rsidRPr="008E482F">
        <w:rPr>
          <w:rFonts w:ascii="Consolas" w:eastAsia="Times New Roman" w:hAnsi="Consolas" w:cs="Courier New"/>
          <w:i/>
          <w:iCs/>
          <w:color w:val="C792EA"/>
          <w:sz w:val="18"/>
          <w:szCs w:val="18"/>
          <w:lang w:val="en-US"/>
        </w:rPr>
        <w:t>const</w:t>
      </w:r>
      <w:proofErr w:type="gramEnd"/>
      <w:r w:rsidRPr="008E482F">
        <w:rPr>
          <w:rFonts w:ascii="Consolas" w:eastAsia="Times New Roman" w:hAnsi="Consolas" w:cs="Courier New"/>
          <w:i/>
          <w:iCs/>
          <w:color w:val="C792EA"/>
          <w:sz w:val="18"/>
          <w:szCs w:val="18"/>
          <w:lang w:val="en-US"/>
        </w:rPr>
        <w:t xml:space="preserve"> </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sequelize</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 xml:space="preserve">Sequelize </w:t>
      </w:r>
      <w:r w:rsidRPr="008E482F">
        <w:rPr>
          <w:rFonts w:ascii="Consolas" w:eastAsia="Times New Roman" w:hAnsi="Consolas" w:cs="Courier New"/>
          <w:color w:val="89DDFF"/>
          <w:sz w:val="18"/>
          <w:szCs w:val="18"/>
          <w:lang w:val="en-US"/>
        </w:rPr>
        <w:t>} = require(</w:t>
      </w:r>
      <w:r w:rsidRPr="008E482F">
        <w:rPr>
          <w:rFonts w:ascii="Consolas" w:eastAsia="Times New Roman" w:hAnsi="Consolas" w:cs="Courier New"/>
          <w:color w:val="C3E88D"/>
          <w:sz w:val="18"/>
          <w:szCs w:val="18"/>
          <w:lang w:val="en-US"/>
        </w:rPr>
        <w:t>'../models/sequelize'</w:t>
      </w:r>
      <w:r w:rsidRPr="008E482F">
        <w:rPr>
          <w:rFonts w:ascii="Consolas" w:eastAsia="Times New Roman" w:hAnsi="Consolas" w:cs="Courier New"/>
          <w:color w:val="89DDFF"/>
          <w:sz w:val="18"/>
          <w:szCs w:val="18"/>
          <w:lang w:val="en-US"/>
        </w:rPr>
        <w:t>)</w:t>
      </w:r>
      <w:proofErr w:type="gramStart"/>
      <w:r w:rsidRPr="008E482F">
        <w:rPr>
          <w:rFonts w:ascii="Consolas" w:eastAsia="Times New Roman" w:hAnsi="Consolas" w:cs="Courier New"/>
          <w:color w:val="89DDFF"/>
          <w:sz w:val="18"/>
          <w:szCs w:val="18"/>
          <w:lang w:val="en-US"/>
        </w:rPr>
        <w:t>;</w:t>
      </w:r>
      <w:proofErr w:type="gramEnd"/>
      <w:r w:rsidRPr="008E482F">
        <w:rPr>
          <w:rFonts w:ascii="Consolas" w:eastAsia="Times New Roman" w:hAnsi="Consolas" w:cs="Courier New"/>
          <w:color w:val="89DDFF"/>
          <w:sz w:val="18"/>
          <w:szCs w:val="18"/>
          <w:lang w:val="en-US"/>
        </w:rPr>
        <w:br/>
      </w:r>
      <w:r w:rsidRPr="008E482F">
        <w:rPr>
          <w:rFonts w:ascii="Consolas" w:eastAsia="Times New Roman" w:hAnsi="Consolas" w:cs="Courier New"/>
          <w:i/>
          <w:iCs/>
          <w:color w:val="C792EA"/>
          <w:sz w:val="18"/>
          <w:szCs w:val="18"/>
          <w:lang w:val="en-US"/>
        </w:rPr>
        <w:t xml:space="preserve">const </w:t>
      </w:r>
      <w:r w:rsidRPr="008E482F">
        <w:rPr>
          <w:rFonts w:ascii="Consolas" w:eastAsia="Times New Roman" w:hAnsi="Consolas" w:cs="Courier New"/>
          <w:color w:val="EEFFFF"/>
          <w:sz w:val="18"/>
          <w:szCs w:val="18"/>
          <w:lang w:val="en-US"/>
        </w:rPr>
        <w:t xml:space="preserve">SubProduct </w:t>
      </w:r>
      <w:r w:rsidRPr="008E482F">
        <w:rPr>
          <w:rFonts w:ascii="Consolas" w:eastAsia="Times New Roman" w:hAnsi="Consolas" w:cs="Courier New"/>
          <w:color w:val="89DDFF"/>
          <w:sz w:val="18"/>
          <w:szCs w:val="18"/>
          <w:lang w:val="en-US"/>
        </w:rPr>
        <w:t>= require(</w:t>
      </w:r>
      <w:r w:rsidRPr="008E482F">
        <w:rPr>
          <w:rFonts w:ascii="Consolas" w:eastAsia="Times New Roman" w:hAnsi="Consolas" w:cs="Courier New"/>
          <w:color w:val="C3E88D"/>
          <w:sz w:val="18"/>
          <w:szCs w:val="18"/>
          <w:lang w:val="en-US"/>
        </w:rPr>
        <w:t>'../models/product/subproduct'</w:t>
      </w:r>
      <w:proofErr w:type="gramStart"/>
      <w:r w:rsidRPr="008E482F">
        <w:rPr>
          <w:rFonts w:ascii="Consolas" w:eastAsia="Times New Roman" w:hAnsi="Consolas" w:cs="Courier New"/>
          <w:color w:val="89DDFF"/>
          <w:sz w:val="18"/>
          <w:szCs w:val="18"/>
          <w:lang w:val="en-US"/>
        </w:rPr>
        <w:t>)(</w:t>
      </w:r>
      <w:proofErr w:type="gramEnd"/>
      <w:r w:rsidRPr="008E482F">
        <w:rPr>
          <w:rFonts w:ascii="Consolas" w:eastAsia="Times New Roman" w:hAnsi="Consolas" w:cs="Courier New"/>
          <w:color w:val="EEFFFF"/>
          <w:sz w:val="18"/>
          <w:szCs w:val="18"/>
          <w:lang w:val="en-US"/>
        </w:rPr>
        <w:t>Sequelize</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sequelize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r>
      <w:r w:rsidRPr="008E482F">
        <w:rPr>
          <w:rFonts w:ascii="Consolas" w:eastAsia="Times New Roman" w:hAnsi="Consolas" w:cs="Courier New"/>
          <w:i/>
          <w:iCs/>
          <w:color w:val="C792EA"/>
          <w:sz w:val="18"/>
          <w:szCs w:val="18"/>
          <w:lang w:val="en-US"/>
        </w:rPr>
        <w:t xml:space="preserve">const </w:t>
      </w:r>
      <w:r w:rsidRPr="008E482F">
        <w:rPr>
          <w:rFonts w:ascii="Consolas" w:eastAsia="Times New Roman" w:hAnsi="Consolas" w:cs="Courier New"/>
          <w:color w:val="EEFFFF"/>
          <w:sz w:val="18"/>
          <w:szCs w:val="18"/>
          <w:lang w:val="en-US"/>
        </w:rPr>
        <w:t xml:space="preserve">Order </w:t>
      </w:r>
      <w:r w:rsidRPr="008E482F">
        <w:rPr>
          <w:rFonts w:ascii="Consolas" w:eastAsia="Times New Roman" w:hAnsi="Consolas" w:cs="Courier New"/>
          <w:color w:val="89DDFF"/>
          <w:sz w:val="18"/>
          <w:szCs w:val="18"/>
          <w:lang w:val="en-US"/>
        </w:rPr>
        <w:t>= require(</w:t>
      </w:r>
      <w:r w:rsidRPr="008E482F">
        <w:rPr>
          <w:rFonts w:ascii="Consolas" w:eastAsia="Times New Roman" w:hAnsi="Consolas" w:cs="Courier New"/>
          <w:color w:val="C3E88D"/>
          <w:sz w:val="18"/>
          <w:szCs w:val="18"/>
          <w:lang w:val="en-US"/>
        </w:rPr>
        <w:t>'../models/user/order'</w:t>
      </w:r>
      <w:proofErr w:type="gramStart"/>
      <w:r w:rsidRPr="008E482F">
        <w:rPr>
          <w:rFonts w:ascii="Consolas" w:eastAsia="Times New Roman" w:hAnsi="Consolas" w:cs="Courier New"/>
          <w:color w:val="89DDFF"/>
          <w:sz w:val="18"/>
          <w:szCs w:val="18"/>
          <w:lang w:val="en-US"/>
        </w:rPr>
        <w:t>)(</w:t>
      </w:r>
      <w:proofErr w:type="gramEnd"/>
      <w:r w:rsidRPr="008E482F">
        <w:rPr>
          <w:rFonts w:ascii="Consolas" w:eastAsia="Times New Roman" w:hAnsi="Consolas" w:cs="Courier New"/>
          <w:color w:val="EEFFFF"/>
          <w:sz w:val="18"/>
          <w:szCs w:val="18"/>
          <w:lang w:val="en-US"/>
        </w:rPr>
        <w:t>Sequelize</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sequelize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r>
      <w:r w:rsidRPr="008E482F">
        <w:rPr>
          <w:rFonts w:ascii="Consolas" w:eastAsia="Times New Roman" w:hAnsi="Consolas" w:cs="Courier New"/>
          <w:i/>
          <w:iCs/>
          <w:color w:val="C792EA"/>
          <w:sz w:val="18"/>
          <w:szCs w:val="18"/>
          <w:lang w:val="en-US"/>
        </w:rPr>
        <w:t xml:space="preserve">const </w:t>
      </w:r>
      <w:r w:rsidRPr="008E482F">
        <w:rPr>
          <w:rFonts w:ascii="Consolas" w:eastAsia="Times New Roman" w:hAnsi="Consolas" w:cs="Courier New"/>
          <w:color w:val="EEFFFF"/>
          <w:sz w:val="18"/>
          <w:szCs w:val="18"/>
          <w:lang w:val="en-US"/>
        </w:rPr>
        <w:t xml:space="preserve">OrderProduct </w:t>
      </w:r>
      <w:r w:rsidRPr="008E482F">
        <w:rPr>
          <w:rFonts w:ascii="Consolas" w:eastAsia="Times New Roman" w:hAnsi="Consolas" w:cs="Courier New"/>
          <w:color w:val="89DDFF"/>
          <w:sz w:val="18"/>
          <w:szCs w:val="18"/>
          <w:lang w:val="en-US"/>
        </w:rPr>
        <w:t>= require(</w:t>
      </w:r>
      <w:r w:rsidRPr="008E482F">
        <w:rPr>
          <w:rFonts w:ascii="Consolas" w:eastAsia="Times New Roman" w:hAnsi="Consolas" w:cs="Courier New"/>
          <w:color w:val="C3E88D"/>
          <w:sz w:val="18"/>
          <w:szCs w:val="18"/>
          <w:lang w:val="en-US"/>
        </w:rPr>
        <w:t>'../models/user/orderproduct'</w:t>
      </w:r>
      <w:proofErr w:type="gramStart"/>
      <w:r w:rsidRPr="008E482F">
        <w:rPr>
          <w:rFonts w:ascii="Consolas" w:eastAsia="Times New Roman" w:hAnsi="Consolas" w:cs="Courier New"/>
          <w:color w:val="89DDFF"/>
          <w:sz w:val="18"/>
          <w:szCs w:val="18"/>
          <w:lang w:val="en-US"/>
        </w:rPr>
        <w:t>)(</w:t>
      </w:r>
      <w:proofErr w:type="gramEnd"/>
      <w:r w:rsidRPr="008E482F">
        <w:rPr>
          <w:rFonts w:ascii="Consolas" w:eastAsia="Times New Roman" w:hAnsi="Consolas" w:cs="Courier New"/>
          <w:color w:val="EEFFFF"/>
          <w:sz w:val="18"/>
          <w:szCs w:val="18"/>
          <w:lang w:val="en-US"/>
        </w:rPr>
        <w:t>Sequelize</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sequelize</w:t>
      </w:r>
      <w:r>
        <w:rPr>
          <w:rFonts w:ascii="Consolas" w:eastAsia="Times New Roman" w:hAnsi="Consolas" w:cs="Courier New"/>
          <w:color w:val="89DDFF"/>
          <w:sz w:val="18"/>
          <w:szCs w:val="18"/>
          <w:lang w:val="en-US"/>
        </w:rPr>
        <w:t>);</w:t>
      </w:r>
    </w:p>
    <w:p w14:paraId="5F19B1CB" w14:textId="77777777" w:rsidR="008E482F" w:rsidRDefault="008E482F" w:rsidP="008E482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9DDFF"/>
          <w:sz w:val="18"/>
          <w:szCs w:val="18"/>
          <w:lang w:val="en-US"/>
        </w:rPr>
      </w:pPr>
      <w:r w:rsidRPr="008E482F">
        <w:rPr>
          <w:rFonts w:ascii="Consolas" w:eastAsia="Times New Roman" w:hAnsi="Consolas" w:cs="Courier New"/>
          <w:color w:val="89DDFF"/>
          <w:sz w:val="18"/>
          <w:szCs w:val="18"/>
          <w:lang w:val="en-US"/>
        </w:rPr>
        <w:br/>
      </w:r>
      <w:proofErr w:type="gramStart"/>
      <w:r w:rsidRPr="008E482F">
        <w:rPr>
          <w:rFonts w:ascii="Consolas" w:eastAsia="Times New Roman" w:hAnsi="Consolas" w:cs="Courier New"/>
          <w:i/>
          <w:iCs/>
          <w:color w:val="C792EA"/>
          <w:sz w:val="18"/>
          <w:szCs w:val="18"/>
          <w:lang w:val="en-US"/>
        </w:rPr>
        <w:t>var</w:t>
      </w:r>
      <w:proofErr w:type="gramEnd"/>
      <w:r w:rsidRPr="008E482F">
        <w:rPr>
          <w:rFonts w:ascii="Consolas" w:eastAsia="Times New Roman" w:hAnsi="Consolas" w:cs="Courier New"/>
          <w:i/>
          <w:iCs/>
          <w:color w:val="C792EA"/>
          <w:sz w:val="18"/>
          <w:szCs w:val="18"/>
          <w:lang w:val="en-US"/>
        </w:rPr>
        <w:t xml:space="preserve"> </w:t>
      </w:r>
      <w:r w:rsidRPr="008E482F">
        <w:rPr>
          <w:rFonts w:ascii="Consolas" w:eastAsia="Times New Roman" w:hAnsi="Consolas" w:cs="Courier New"/>
          <w:color w:val="82AAFF"/>
          <w:sz w:val="18"/>
          <w:szCs w:val="18"/>
          <w:lang w:val="en-US"/>
        </w:rPr>
        <w:t xml:space="preserve">Cart </w:t>
      </w:r>
      <w:r w:rsidRPr="008E482F">
        <w:rPr>
          <w:rFonts w:ascii="Consolas" w:eastAsia="Times New Roman" w:hAnsi="Consolas" w:cs="Courier New"/>
          <w:color w:val="89DDFF"/>
          <w:sz w:val="18"/>
          <w:szCs w:val="18"/>
          <w:lang w:val="en-US"/>
        </w:rPr>
        <w:t>= require(</w:t>
      </w:r>
      <w:r w:rsidRPr="008E482F">
        <w:rPr>
          <w:rFonts w:ascii="Consolas" w:eastAsia="Times New Roman" w:hAnsi="Consolas" w:cs="Courier New"/>
          <w:color w:val="C3E88D"/>
          <w:sz w:val="18"/>
          <w:szCs w:val="18"/>
          <w:lang w:val="en-US"/>
        </w:rPr>
        <w:t>'../models/helpers/cart'</w:t>
      </w:r>
      <w:r>
        <w:rPr>
          <w:rFonts w:ascii="Consolas" w:eastAsia="Times New Roman" w:hAnsi="Consolas" w:cs="Courier New"/>
          <w:color w:val="89DDFF"/>
          <w:sz w:val="18"/>
          <w:szCs w:val="18"/>
          <w:lang w:val="en-US"/>
        </w:rPr>
        <w:t>);</w:t>
      </w:r>
    </w:p>
    <w:p w14:paraId="46A24B76" w14:textId="77777777" w:rsidR="008E482F" w:rsidRDefault="008E482F" w:rsidP="008E482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9DDFF"/>
          <w:sz w:val="18"/>
          <w:szCs w:val="18"/>
          <w:lang w:val="en-US"/>
        </w:rPr>
      </w:pPr>
      <w:r w:rsidRPr="008E482F">
        <w:rPr>
          <w:rFonts w:ascii="Consolas" w:eastAsia="Times New Roman" w:hAnsi="Consolas" w:cs="Courier New"/>
          <w:color w:val="89DDFF"/>
          <w:sz w:val="18"/>
          <w:szCs w:val="18"/>
          <w:lang w:val="en-US"/>
        </w:rPr>
        <w:br/>
      </w:r>
      <w:r w:rsidRPr="008E482F">
        <w:rPr>
          <w:rFonts w:ascii="Consolas" w:eastAsia="Times New Roman" w:hAnsi="Consolas" w:cs="Courier New"/>
          <w:color w:val="EEFFFF"/>
          <w:sz w:val="18"/>
          <w:szCs w:val="18"/>
          <w:lang w:val="en-US"/>
        </w:rPr>
        <w:t>exports</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 xml:space="preserve">returnOrderPage </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i/>
          <w:iCs/>
          <w:color w:val="C792EA"/>
          <w:sz w:val="18"/>
          <w:szCs w:val="18"/>
          <w:lang w:val="en-US"/>
        </w:rPr>
        <w:t xml:space="preserve">function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r>
      <w:proofErr w:type="gramStart"/>
      <w:r w:rsidRPr="008E482F">
        <w:rPr>
          <w:rFonts w:ascii="Consolas" w:eastAsia="Times New Roman" w:hAnsi="Consolas" w:cs="Courier New"/>
          <w:color w:val="89DDFF"/>
          <w:sz w:val="18"/>
          <w:szCs w:val="18"/>
          <w:lang w:val="en-US"/>
        </w:rPr>
        <w:t xml:space="preserve"> </w:t>
      </w:r>
      <w:proofErr w:type="gramEnd"/>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i/>
          <w:iCs/>
          <w:color w:val="C792EA"/>
          <w:sz w:val="18"/>
          <w:szCs w:val="18"/>
          <w:lang w:val="en-US"/>
        </w:rPr>
        <w:t xml:space="preserve">if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session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return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redirect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C3E88D"/>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let </w:t>
      </w:r>
      <w:r w:rsidRPr="008E482F">
        <w:rPr>
          <w:rFonts w:ascii="Consolas" w:eastAsia="Times New Roman" w:hAnsi="Consolas" w:cs="Courier New"/>
          <w:color w:val="EEFFFF"/>
          <w:sz w:val="18"/>
          <w:szCs w:val="18"/>
          <w:lang w:val="en-US"/>
        </w:rPr>
        <w:t xml:space="preserve">cart </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i/>
          <w:iCs/>
          <w:color w:val="C792EA"/>
          <w:sz w:val="18"/>
          <w:szCs w:val="18"/>
          <w:lang w:val="en-US"/>
        </w:rPr>
        <w:t xml:space="preserve">new </w:t>
      </w:r>
      <w:r w:rsidRPr="008E482F">
        <w:rPr>
          <w:rFonts w:ascii="Consolas" w:eastAsia="Times New Roman" w:hAnsi="Consolas" w:cs="Courier New"/>
          <w:color w:val="82AA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session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render</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C3E88D"/>
          <w:sz w:val="18"/>
          <w:szCs w:val="18"/>
          <w:lang w:val="en-US"/>
        </w:rPr>
        <w:t>'order'</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EEFFFF"/>
          <w:sz w:val="18"/>
          <w:szCs w:val="18"/>
          <w:lang w:val="en-US"/>
        </w:rPr>
        <w:t>title</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C3E88D"/>
          <w:sz w:val="18"/>
          <w:szCs w:val="18"/>
          <w:lang w:val="en-US"/>
        </w:rPr>
        <w:t>'</w:t>
      </w:r>
      <w:r w:rsidRPr="008E482F">
        <w:rPr>
          <w:rFonts w:ascii="Consolas" w:eastAsia="Times New Roman" w:hAnsi="Consolas" w:cs="Courier New"/>
          <w:color w:val="C3E88D"/>
          <w:sz w:val="18"/>
          <w:szCs w:val="18"/>
        </w:rPr>
        <w:t>Садівник</w:t>
      </w:r>
      <w:r w:rsidRPr="008E482F">
        <w:rPr>
          <w:rFonts w:ascii="Consolas" w:eastAsia="Times New Roman" w:hAnsi="Consolas" w:cs="Courier New"/>
          <w:color w:val="C3E88D"/>
          <w:sz w:val="18"/>
          <w:szCs w:val="18"/>
          <w:lang w:val="en-US"/>
        </w:rPr>
        <w:t xml:space="preserve"> - </w:t>
      </w:r>
      <w:r w:rsidRPr="008E482F">
        <w:rPr>
          <w:rFonts w:ascii="Consolas" w:eastAsia="Times New Roman" w:hAnsi="Consolas" w:cs="Courier New"/>
          <w:color w:val="C3E88D"/>
          <w:sz w:val="18"/>
          <w:szCs w:val="18"/>
        </w:rPr>
        <w:t>Оформлення</w:t>
      </w:r>
      <w:r w:rsidRPr="008E482F">
        <w:rPr>
          <w:rFonts w:ascii="Consolas" w:eastAsia="Times New Roman" w:hAnsi="Consolas" w:cs="Courier New"/>
          <w:color w:val="C3E88D"/>
          <w:sz w:val="18"/>
          <w:szCs w:val="18"/>
          <w:lang w:val="en-US"/>
        </w:rPr>
        <w:t xml:space="preserve"> </w:t>
      </w:r>
      <w:r w:rsidRPr="008E482F">
        <w:rPr>
          <w:rFonts w:ascii="Consolas" w:eastAsia="Times New Roman" w:hAnsi="Consolas" w:cs="Courier New"/>
          <w:color w:val="C3E88D"/>
          <w:sz w:val="18"/>
          <w:szCs w:val="18"/>
        </w:rPr>
        <w:t>Замовлення</w:t>
      </w:r>
      <w:r w:rsidRPr="008E482F">
        <w:rPr>
          <w:rFonts w:ascii="Consolas" w:eastAsia="Times New Roman" w:hAnsi="Consolas" w:cs="Courier New"/>
          <w:color w:val="C3E88D"/>
          <w:sz w:val="18"/>
          <w:szCs w:val="18"/>
          <w:lang w:val="en-US"/>
        </w:rPr>
        <w: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EEFFFF"/>
          <w:sz w:val="18"/>
          <w:szCs w:val="18"/>
          <w:lang w:val="en-US"/>
        </w:rPr>
        <w:t>csrfToken</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csrfToken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EEFFFF"/>
          <w:sz w:val="18"/>
          <w:szCs w:val="18"/>
          <w:lang w:val="en-US"/>
        </w:rPr>
        <w:t>user</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user</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EEFFFF"/>
          <w:sz w:val="18"/>
          <w:szCs w:val="18"/>
          <w:lang w:val="en-US"/>
        </w:rPr>
        <w:t>products</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generateArray</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EEFFFF"/>
          <w:sz w:val="18"/>
          <w:szCs w:val="18"/>
          <w:lang w:val="en-US"/>
        </w:rPr>
        <w:t>totalPrice</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totalPrice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EEFFFF"/>
          <w:sz w:val="18"/>
          <w:szCs w:val="18"/>
          <w:lang w:val="en-US"/>
        </w:rPr>
        <w:t>scripts</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EEFFFF"/>
          <w:sz w:val="18"/>
          <w:szCs w:val="18"/>
          <w:lang w:val="en-US"/>
        </w:rPr>
        <w:t>script</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C3E88D"/>
          <w:sz w:val="18"/>
          <w:szCs w:val="18"/>
          <w:lang w:val="en-US"/>
        </w:rPr>
        <w:t>'/javascripts/orderjs.js'</w:t>
      </w:r>
      <w:r>
        <w:rPr>
          <w:rFonts w:ascii="Consolas" w:eastAsia="Times New Roman" w:hAnsi="Consolas" w:cs="Courier New"/>
          <w:color w:val="89DDFF"/>
          <w:sz w:val="18"/>
          <w:szCs w:val="18"/>
          <w:lang w:val="en-US"/>
        </w:rPr>
        <w:t>}]</w:t>
      </w:r>
      <w:r>
        <w:rPr>
          <w:rFonts w:ascii="Consolas" w:eastAsia="Times New Roman" w:hAnsi="Consolas" w:cs="Courier New"/>
          <w:color w:val="89DDFF"/>
          <w:sz w:val="18"/>
          <w:szCs w:val="18"/>
          <w:lang w:val="en-US"/>
        </w:rPr>
        <w:br/>
        <w:t xml:space="preserve">  })</w:t>
      </w:r>
      <w:r>
        <w:rPr>
          <w:rFonts w:ascii="Consolas" w:eastAsia="Times New Roman" w:hAnsi="Consolas" w:cs="Courier New"/>
          <w:color w:val="89DDFF"/>
          <w:sz w:val="18"/>
          <w:szCs w:val="18"/>
          <w:lang w:val="en-US"/>
        </w:rPr>
        <w:br/>
        <w:t>};</w:t>
      </w:r>
    </w:p>
    <w:p w14:paraId="0C1796B3" w14:textId="2F6B68DA" w:rsidR="008E482F" w:rsidRPr="008E482F" w:rsidRDefault="008E482F" w:rsidP="008E482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8E482F">
        <w:rPr>
          <w:rFonts w:ascii="Consolas" w:eastAsia="Times New Roman" w:hAnsi="Consolas" w:cs="Courier New"/>
          <w:color w:val="89DDFF"/>
          <w:sz w:val="18"/>
          <w:szCs w:val="18"/>
          <w:lang w:val="en-US"/>
        </w:rPr>
        <w:br/>
      </w:r>
      <w:r w:rsidRPr="008E482F">
        <w:rPr>
          <w:rFonts w:ascii="Consolas" w:eastAsia="Times New Roman" w:hAnsi="Consolas" w:cs="Courier New"/>
          <w:color w:val="EEFFFF"/>
          <w:sz w:val="18"/>
          <w:szCs w:val="18"/>
          <w:lang w:val="en-US"/>
        </w:rPr>
        <w:t>exports</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 xml:space="preserve">tryToRedirectToOrderPage </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i/>
          <w:iCs/>
          <w:color w:val="C792EA"/>
          <w:sz w:val="18"/>
          <w:szCs w:val="18"/>
          <w:lang w:val="en-US"/>
        </w:rPr>
        <w:t xml:space="preserve">function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if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user</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let </w:t>
      </w:r>
      <w:r w:rsidRPr="008E482F">
        <w:rPr>
          <w:rFonts w:ascii="Consolas" w:eastAsia="Times New Roman" w:hAnsi="Consolas" w:cs="Courier New"/>
          <w:color w:val="EEFFFF"/>
          <w:sz w:val="18"/>
          <w:szCs w:val="18"/>
          <w:lang w:val="en-US"/>
        </w:rPr>
        <w:t xml:space="preserve">isUser </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C3E88D"/>
          <w:sz w:val="18"/>
          <w:szCs w:val="18"/>
          <w:lang w:val="en-US"/>
        </w:rPr>
        <w:t xml:space="preserve">'User_ID' </w:t>
      </w:r>
      <w:r w:rsidRPr="008E482F">
        <w:rPr>
          <w:rFonts w:ascii="Consolas" w:eastAsia="Times New Roman" w:hAnsi="Consolas" w:cs="Courier New"/>
          <w:i/>
          <w:iCs/>
          <w:color w:val="C792EA"/>
          <w:sz w:val="18"/>
          <w:szCs w:val="18"/>
          <w:lang w:val="en-US"/>
        </w:rPr>
        <w:t xml:space="preserve">in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user</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if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isAuthenticated</w:t>
      </w:r>
      <w:r w:rsidRPr="008E482F">
        <w:rPr>
          <w:rFonts w:ascii="Consolas" w:eastAsia="Times New Roman" w:hAnsi="Consolas" w:cs="Courier New"/>
          <w:color w:val="89DDFF"/>
          <w:sz w:val="18"/>
          <w:szCs w:val="18"/>
          <w:lang w:val="en-US"/>
        </w:rPr>
        <w:t xml:space="preserve">() &amp;&amp; </w:t>
      </w:r>
      <w:r w:rsidRPr="008E482F">
        <w:rPr>
          <w:rFonts w:ascii="Consolas" w:eastAsia="Times New Roman" w:hAnsi="Consolas" w:cs="Courier New"/>
          <w:color w:val="EEFFFF"/>
          <w:sz w:val="18"/>
          <w:szCs w:val="18"/>
          <w:lang w:val="en-US"/>
        </w:rPr>
        <w:t>isUser</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send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C3E88D"/>
          <w:sz w:val="18"/>
          <w:szCs w:val="18"/>
          <w:lang w:val="en-US"/>
        </w:rPr>
        <w:t>'Redirect'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else</w:t>
      </w:r>
      <w:r w:rsidRPr="008E482F">
        <w:rPr>
          <w:rFonts w:ascii="Consolas" w:eastAsia="Times New Roman" w:hAnsi="Consolas" w:cs="Courier New"/>
          <w:i/>
          <w:iCs/>
          <w:color w:val="C792EA"/>
          <w:sz w:val="18"/>
          <w:szCs w:val="18"/>
          <w:lang w:val="en-US"/>
        </w:rPr>
        <w:br/>
        <w:t xml:space="preserve">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send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C3E88D"/>
          <w:sz w:val="18"/>
          <w:szCs w:val="18"/>
          <w:lang w:val="en-US"/>
        </w:rPr>
        <w:t>'Not logged'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else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session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 xml:space="preserve">orderUrl </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C3E88D"/>
          <w:sz w:val="18"/>
          <w:szCs w:val="18"/>
          <w:lang w:val="en-US"/>
        </w:rPr>
        <w:t>'/order'</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session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save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send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C3E88D"/>
          <w:sz w:val="18"/>
          <w:szCs w:val="18"/>
          <w:lang w:val="en-US"/>
        </w:rPr>
        <w:t>'Not logged'</w:t>
      </w:r>
      <w:r>
        <w:rPr>
          <w:rFonts w:ascii="Consolas" w:eastAsia="Times New Roman" w:hAnsi="Consolas" w:cs="Courier New"/>
          <w:color w:val="89DDFF"/>
          <w:sz w:val="18"/>
          <w:szCs w:val="18"/>
          <w:lang w:val="en-US"/>
        </w:rPr>
        <w:t>);</w:t>
      </w:r>
      <w:r>
        <w:rPr>
          <w:rFonts w:ascii="Consolas" w:eastAsia="Times New Roman" w:hAnsi="Consolas" w:cs="Courier New"/>
          <w:color w:val="89DDFF"/>
          <w:sz w:val="18"/>
          <w:szCs w:val="18"/>
          <w:lang w:val="en-US"/>
        </w:rPr>
        <w:br/>
        <w:t xml:space="preserve">    }</w:t>
      </w:r>
      <w:r>
        <w:rPr>
          <w:rFonts w:ascii="Consolas" w:eastAsia="Times New Roman" w:hAnsi="Consolas" w:cs="Courier New"/>
          <w:color w:val="89DDFF"/>
          <w:sz w:val="18"/>
          <w:szCs w:val="18"/>
          <w:lang w:val="en-US"/>
        </w:rPr>
        <w:br/>
        <w:t>};</w:t>
      </w:r>
      <w:r w:rsidRPr="008E482F">
        <w:rPr>
          <w:rFonts w:ascii="Consolas" w:eastAsia="Times New Roman" w:hAnsi="Consolas" w:cs="Courier New"/>
          <w:color w:val="89DDFF"/>
          <w:sz w:val="18"/>
          <w:szCs w:val="18"/>
          <w:lang w:val="en-US"/>
        </w:rPr>
        <w:br/>
      </w:r>
      <w:r w:rsidRPr="008E482F">
        <w:rPr>
          <w:rFonts w:ascii="Consolas" w:eastAsia="Times New Roman" w:hAnsi="Consolas" w:cs="Courier New"/>
          <w:color w:val="EEFFFF"/>
          <w:sz w:val="18"/>
          <w:szCs w:val="18"/>
          <w:lang w:val="en-US"/>
        </w:rPr>
        <w:t>exports</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 xml:space="preserve">placeOrder </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i/>
          <w:iCs/>
          <w:color w:val="C792EA"/>
          <w:sz w:val="18"/>
          <w:szCs w:val="18"/>
          <w:lang w:val="en-US"/>
        </w:rPr>
        <w:t xml:space="preserve">function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if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session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return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send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C3E88D"/>
          <w:sz w:val="18"/>
          <w:szCs w:val="18"/>
          <w:lang w:val="en-US"/>
        </w:rPr>
        <w:t>'Redirect 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if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user</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return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send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C3E88D"/>
          <w:sz w:val="18"/>
          <w:szCs w:val="18"/>
          <w:lang w:val="en-US"/>
        </w:rPr>
        <w:t>'Log in'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if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user</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let </w:t>
      </w:r>
      <w:r w:rsidRPr="008E482F">
        <w:rPr>
          <w:rFonts w:ascii="Consolas" w:eastAsia="Times New Roman" w:hAnsi="Consolas" w:cs="Courier New"/>
          <w:color w:val="EEFFFF"/>
          <w:sz w:val="18"/>
          <w:szCs w:val="18"/>
          <w:lang w:val="en-US"/>
        </w:rPr>
        <w:t xml:space="preserve">isUser </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C3E88D"/>
          <w:sz w:val="18"/>
          <w:szCs w:val="18"/>
          <w:lang w:val="en-US"/>
        </w:rPr>
        <w:t xml:space="preserve">'User_ID' </w:t>
      </w:r>
      <w:r w:rsidRPr="008E482F">
        <w:rPr>
          <w:rFonts w:ascii="Consolas" w:eastAsia="Times New Roman" w:hAnsi="Consolas" w:cs="Courier New"/>
          <w:i/>
          <w:iCs/>
          <w:color w:val="C792EA"/>
          <w:sz w:val="18"/>
          <w:szCs w:val="18"/>
          <w:lang w:val="en-US"/>
        </w:rPr>
        <w:t xml:space="preserve">in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user</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if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isAuthenticated</w:t>
      </w:r>
      <w:r w:rsidRPr="008E482F">
        <w:rPr>
          <w:rFonts w:ascii="Consolas" w:eastAsia="Times New Roman" w:hAnsi="Consolas" w:cs="Courier New"/>
          <w:color w:val="89DDFF"/>
          <w:sz w:val="18"/>
          <w:szCs w:val="18"/>
          <w:lang w:val="en-US"/>
        </w:rPr>
        <w:t>() &amp;&amp; !</w:t>
      </w:r>
      <w:r w:rsidRPr="008E482F">
        <w:rPr>
          <w:rFonts w:ascii="Consolas" w:eastAsia="Times New Roman" w:hAnsi="Consolas" w:cs="Courier New"/>
          <w:color w:val="EEFFFF"/>
          <w:sz w:val="18"/>
          <w:szCs w:val="18"/>
          <w:lang w:val="en-US"/>
        </w:rPr>
        <w:t>isUser</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return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send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C3E88D"/>
          <w:sz w:val="18"/>
          <w:szCs w:val="18"/>
          <w:lang w:val="en-US"/>
        </w:rPr>
        <w:t>'Admin'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let </w:t>
      </w:r>
      <w:r w:rsidRPr="008E482F">
        <w:rPr>
          <w:rFonts w:ascii="Consolas" w:eastAsia="Times New Roman" w:hAnsi="Consolas" w:cs="Courier New"/>
          <w:color w:val="EEFFFF"/>
          <w:sz w:val="18"/>
          <w:szCs w:val="18"/>
          <w:lang w:val="en-US"/>
        </w:rPr>
        <w:t xml:space="preserve">cart </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i/>
          <w:iCs/>
          <w:color w:val="C792EA"/>
          <w:sz w:val="18"/>
          <w:szCs w:val="18"/>
          <w:lang w:val="en-US"/>
        </w:rPr>
        <w:t xml:space="preserve">new </w:t>
      </w:r>
      <w:r w:rsidRPr="008E482F">
        <w:rPr>
          <w:rFonts w:ascii="Consolas" w:eastAsia="Times New Roman" w:hAnsi="Consolas" w:cs="Courier New"/>
          <w:color w:val="82AA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session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EEFFFF"/>
          <w:sz w:val="18"/>
          <w:szCs w:val="18"/>
          <w:lang w:val="en-US"/>
        </w:rPr>
        <w:t>Order</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create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Name</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body</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name</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Last_Name</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body</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lastName</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City</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body</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city</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Area</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body</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area</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Street</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body</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street</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House_Number</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body</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building</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Apartment_Number</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body</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apartment</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Mobile_Phone_Number</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body</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phone</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User_ID_FK</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user</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 xml:space="preserve">User_ID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then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 xml:space="preserve">result </w:t>
      </w:r>
      <w:r w:rsidRPr="008E482F">
        <w:rPr>
          <w:rFonts w:ascii="Consolas" w:eastAsia="Times New Roman" w:hAnsi="Consolas" w:cs="Courier New"/>
          <w:color w:val="89DDFF"/>
          <w:sz w:val="18"/>
          <w:szCs w:val="18"/>
          <w:lang w:val="en-US"/>
        </w:rPr>
        <w:t>=&gt;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if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result</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let </w:t>
      </w:r>
      <w:r w:rsidRPr="008E482F">
        <w:rPr>
          <w:rFonts w:ascii="Consolas" w:eastAsia="Times New Roman" w:hAnsi="Consolas" w:cs="Courier New"/>
          <w:color w:val="EEFFFF"/>
          <w:sz w:val="18"/>
          <w:szCs w:val="18"/>
          <w:lang w:val="en-US"/>
        </w:rPr>
        <w:t xml:space="preserve">count </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0</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for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i/>
          <w:iCs/>
          <w:color w:val="C792EA"/>
          <w:sz w:val="18"/>
          <w:szCs w:val="18"/>
          <w:lang w:val="en-US"/>
        </w:rPr>
        <w:t xml:space="preserve">let </w:t>
      </w:r>
      <w:r w:rsidRPr="008E482F">
        <w:rPr>
          <w:rFonts w:ascii="Consolas" w:eastAsia="Times New Roman" w:hAnsi="Consolas" w:cs="Courier New"/>
          <w:color w:val="EEFFFF"/>
          <w:sz w:val="18"/>
          <w:szCs w:val="18"/>
          <w:lang w:val="en-US"/>
        </w:rPr>
        <w:t xml:space="preserve">item </w:t>
      </w:r>
      <w:r w:rsidRPr="008E482F">
        <w:rPr>
          <w:rFonts w:ascii="Consolas" w:eastAsia="Times New Roman" w:hAnsi="Consolas" w:cs="Courier New"/>
          <w:i/>
          <w:iCs/>
          <w:color w:val="C792EA"/>
          <w:sz w:val="18"/>
          <w:szCs w:val="18"/>
          <w:lang w:val="en-US"/>
        </w:rPr>
        <w:t xml:space="preserve">in </w:t>
      </w:r>
      <w:r w:rsidRPr="008E482F">
        <w:rPr>
          <w:rFonts w:ascii="Consolas" w:eastAsia="Times New Roman" w:hAnsi="Consolas" w:cs="Courier New"/>
          <w:color w:val="EEFF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items</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EEFFFF"/>
          <w:sz w:val="18"/>
          <w:szCs w:val="18"/>
          <w:lang w:val="en-US"/>
        </w:rPr>
        <w:t>OrderProduct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create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Product_Amount</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items</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item</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qty</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Sub_Product_ID_FK</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items</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item</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item</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Sub_Product_ID</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Order_ID_FK</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result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Order_ID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then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 xml:space="preserve">result </w:t>
      </w:r>
      <w:r w:rsidRPr="008E482F">
        <w:rPr>
          <w:rFonts w:ascii="Consolas" w:eastAsia="Times New Roman" w:hAnsi="Consolas" w:cs="Courier New"/>
          <w:color w:val="89DDFF"/>
          <w:sz w:val="18"/>
          <w:szCs w:val="18"/>
          <w:lang w:val="en-US"/>
        </w:rPr>
        <w:t>=&gt;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if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result</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EEFFFF"/>
          <w:sz w:val="18"/>
          <w:szCs w:val="18"/>
          <w:lang w:val="en-US"/>
        </w:rPr>
        <w:t>count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if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 xml:space="preserve">count </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Object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keys</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items</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length</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session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 xml:space="preserve">cart </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session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save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send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C3E88D"/>
          <w:sz w:val="18"/>
          <w:szCs w:val="18"/>
          <w:lang w:val="en-US"/>
        </w:rPr>
        <w:t>'Order placed'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89DDFF"/>
          <w:sz w:val="18"/>
          <w:szCs w:val="18"/>
          <w:lang w:val="en-US"/>
        </w:rPr>
        <w:br/>
      </w:r>
      <w:r w:rsidRPr="008E482F">
        <w:rPr>
          <w:rFonts w:ascii="Consolas" w:eastAsia="Times New Roman" w:hAnsi="Consolas" w:cs="Courier New"/>
          <w:color w:val="89DDFF"/>
          <w:sz w:val="18"/>
          <w:szCs w:val="18"/>
          <w:lang w:val="en-US"/>
        </w:rPr>
        <w:lastRenderedPageBreak/>
        <w:t xml:space="preserve">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else</w:t>
      </w:r>
      <w:r w:rsidRPr="008E482F">
        <w:rPr>
          <w:rFonts w:ascii="Consolas" w:eastAsia="Times New Roman" w:hAnsi="Consolas" w:cs="Courier New"/>
          <w:i/>
          <w:iCs/>
          <w:color w:val="C792EA"/>
          <w:sz w:val="18"/>
          <w:szCs w:val="18"/>
          <w:lang w:val="en-US"/>
        </w:rPr>
        <w:br/>
        <w:t xml:space="preserve">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send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C3E88D"/>
          <w:sz w:val="18"/>
          <w:szCs w:val="18"/>
          <w:lang w:val="en-US"/>
        </w:rPr>
        <w:t>'Creation failed'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82AAFF"/>
          <w:sz w:val="18"/>
          <w:szCs w:val="18"/>
          <w:lang w:val="en-US"/>
        </w:rPr>
        <w:t>catch</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 xml:space="preserve">err </w:t>
      </w:r>
      <w:r w:rsidRPr="008E482F">
        <w:rPr>
          <w:rFonts w:ascii="Consolas" w:eastAsia="Times New Roman" w:hAnsi="Consolas" w:cs="Courier New"/>
          <w:color w:val="89DDFF"/>
          <w:sz w:val="18"/>
          <w:szCs w:val="18"/>
          <w:lang w:val="en-US"/>
        </w:rPr>
        <w:t>=&gt;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FFCB6B"/>
          <w:sz w:val="18"/>
          <w:szCs w:val="18"/>
          <w:lang w:val="en-US"/>
        </w:rPr>
        <w:t>console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log</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err</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send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C3E88D"/>
          <w:sz w:val="18"/>
          <w:szCs w:val="18"/>
          <w:lang w:val="en-US"/>
        </w:rPr>
        <w:t>'Creation failed'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89DDFF"/>
          <w:sz w:val="18"/>
          <w:szCs w:val="18"/>
          <w:lang w:val="en-US"/>
        </w:rPr>
        <w:br/>
        <w:t>};</w:t>
      </w:r>
    </w:p>
    <w:p w14:paraId="76B19D2D" w14:textId="49FAD0C8" w:rsidR="008E482F" w:rsidRPr="00D97B27" w:rsidRDefault="008E482F" w:rsidP="00EE79AF">
      <w:pPr>
        <w:pStyle w:val="11"/>
      </w:pPr>
      <w:r>
        <w:t>Цей контролер поєднує в собі методи, які відповідають за рендеринг сторінок з відповідною інформацією, та методи, які надсилають у відповідь результат перевірки певного стану. Так, перший метод з лістингу просто рендерить сторінку замовлення, в той час як другий метод перевіряє, чи користувач залогінений і надсилає необхідну відповідь.</w:t>
      </w:r>
      <w:r w:rsidR="00D97B27">
        <w:t xml:space="preserve"> Останній та найбільш громіздкий метод створює записи у таблицях </w:t>
      </w:r>
      <w:r w:rsidR="00D97B27">
        <w:rPr>
          <w:lang w:val="en-US"/>
        </w:rPr>
        <w:t>Order</w:t>
      </w:r>
      <w:r w:rsidR="00D97B27">
        <w:t xml:space="preserve"> і</w:t>
      </w:r>
      <w:r w:rsidR="00D97B27" w:rsidRPr="00D97B27">
        <w:t xml:space="preserve"> </w:t>
      </w:r>
      <w:r w:rsidR="00D97B27">
        <w:rPr>
          <w:lang w:val="en-US"/>
        </w:rPr>
        <w:t>Order</w:t>
      </w:r>
      <w:r w:rsidR="00D97B27" w:rsidRPr="00D97B27">
        <w:t>_</w:t>
      </w:r>
      <w:r w:rsidR="00D97B27">
        <w:rPr>
          <w:lang w:val="en-US"/>
        </w:rPr>
        <w:t>Product</w:t>
      </w:r>
      <w:r w:rsidR="00D97B27">
        <w:t xml:space="preserve"> і надсилає назад повідомлення про успішність роботи з базою даних.</w:t>
      </w:r>
    </w:p>
    <w:p w14:paraId="42D3B714" w14:textId="77777777" w:rsidR="00291AF4" w:rsidRPr="00291AF4" w:rsidRDefault="00291AF4" w:rsidP="00291AF4">
      <w:pPr>
        <w:rPr>
          <w:lang w:val="uk-UA"/>
        </w:rPr>
      </w:pPr>
    </w:p>
    <w:p w14:paraId="35658639" w14:textId="28E1A3B4" w:rsidR="004E0BE8" w:rsidRDefault="004E0BE8" w:rsidP="004E0BE8">
      <w:pPr>
        <w:rPr>
          <w:lang w:val="uk-UA"/>
        </w:rPr>
      </w:pPr>
    </w:p>
    <w:p w14:paraId="73520AE7" w14:textId="77777777" w:rsidR="004E0BE8" w:rsidRPr="004E0BE8" w:rsidRDefault="004E0BE8" w:rsidP="004E0BE8">
      <w:pPr>
        <w:rPr>
          <w:lang w:val="uk-UA"/>
        </w:rPr>
      </w:pPr>
    </w:p>
    <w:p w14:paraId="3B4E1BE9" w14:textId="61F852A0" w:rsidR="004E0BE8" w:rsidRPr="004E0BE8" w:rsidRDefault="004E0BE8" w:rsidP="004E0BE8">
      <w:pPr>
        <w:rPr>
          <w:lang w:val="uk-UA"/>
        </w:rPr>
      </w:pPr>
    </w:p>
    <w:p w14:paraId="4BF2AF4B" w14:textId="620CBA6A" w:rsidR="00206605" w:rsidRPr="004D45D4" w:rsidRDefault="00206605" w:rsidP="0042465C">
      <w:pPr>
        <w:pStyle w:val="1"/>
        <w:rPr>
          <w:lang w:val="uk-UA"/>
        </w:rPr>
      </w:pPr>
      <w:bookmarkStart w:id="47" w:name="_Toc42678988"/>
      <w:r w:rsidRPr="004D45D4">
        <w:rPr>
          <w:lang w:val="uk-UA"/>
        </w:rPr>
        <w:lastRenderedPageBreak/>
        <w:t>ОПИС РОБОТИ З ПРОГРАМНИМ ДОДАТКОМ ТА ЙОГО ТЕСТУВАННЯ</w:t>
      </w:r>
      <w:bookmarkEnd w:id="45"/>
      <w:bookmarkEnd w:id="47"/>
    </w:p>
    <w:p w14:paraId="383BA2AB" w14:textId="74CB86B5" w:rsidR="00206605" w:rsidRDefault="00206605" w:rsidP="00C331B0">
      <w:pPr>
        <w:pStyle w:val="20"/>
        <w:rPr>
          <w:lang w:val="uk-UA"/>
        </w:rPr>
      </w:pPr>
      <w:bookmarkStart w:id="48" w:name="_Toc10087743"/>
      <w:bookmarkStart w:id="49" w:name="_Toc42678989"/>
      <w:r w:rsidRPr="004D45D4">
        <w:rPr>
          <w:lang w:val="uk-UA"/>
        </w:rPr>
        <w:t>Опис роботи з програмним додатком</w:t>
      </w:r>
      <w:bookmarkEnd w:id="48"/>
      <w:bookmarkEnd w:id="49"/>
    </w:p>
    <w:p w14:paraId="3EFBBB13" w14:textId="0FAFF6C1" w:rsidR="009E69FA" w:rsidRDefault="00AA29A2" w:rsidP="009E69FA">
      <w:pPr>
        <w:pStyle w:val="11"/>
        <w:rPr>
          <w:lang w:val="ru-RU"/>
        </w:rPr>
      </w:pPr>
      <w:r>
        <w:t xml:space="preserve">Розпочнімо тестування з </w:t>
      </w:r>
      <w:r>
        <w:rPr>
          <w:lang w:val="en-US"/>
        </w:rPr>
        <w:t>CMS</w:t>
      </w:r>
      <w:r w:rsidRPr="00AA29A2">
        <w:rPr>
          <w:lang w:val="ru-RU"/>
        </w:rPr>
        <w:t xml:space="preserve"> </w:t>
      </w:r>
      <w:r>
        <w:t xml:space="preserve">інтернет-магазину. Для доступу до неї потрібно перейти за адресою </w:t>
      </w:r>
      <w:r w:rsidRPr="00AA29A2">
        <w:rPr>
          <w:lang w:val="ru-RU"/>
        </w:rPr>
        <w:t>/</w:t>
      </w:r>
      <w:r>
        <w:rPr>
          <w:lang w:val="en-US"/>
        </w:rPr>
        <w:t>admin</w:t>
      </w:r>
      <w:r w:rsidRPr="00AA29A2">
        <w:rPr>
          <w:lang w:val="ru-RU"/>
        </w:rPr>
        <w:t>:</w:t>
      </w:r>
    </w:p>
    <w:p w14:paraId="6C9A0BE6" w14:textId="08EBB9E9" w:rsidR="00AA29A2" w:rsidRDefault="00AA29A2" w:rsidP="00AA29A2">
      <w:pPr>
        <w:pStyle w:val="11"/>
        <w:jc w:val="center"/>
        <w:rPr>
          <w:lang w:val="ru-RU"/>
        </w:rPr>
      </w:pPr>
      <w:r>
        <w:rPr>
          <w:noProof/>
          <w:lang w:val="ru-RU" w:eastAsia="ru-RU"/>
        </w:rPr>
        <w:drawing>
          <wp:inline distT="0" distB="0" distL="0" distR="0" wp14:anchorId="6CBEFDD7" wp14:editId="72783F42">
            <wp:extent cx="5662406" cy="2752725"/>
            <wp:effectExtent l="19050" t="19050" r="14605"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0549" cy="2756684"/>
                    </a:xfrm>
                    <a:prstGeom prst="rect">
                      <a:avLst/>
                    </a:prstGeom>
                    <a:ln>
                      <a:solidFill>
                        <a:schemeClr val="tx1"/>
                      </a:solidFill>
                    </a:ln>
                  </pic:spPr>
                </pic:pic>
              </a:graphicData>
            </a:graphic>
          </wp:inline>
        </w:drawing>
      </w:r>
    </w:p>
    <w:p w14:paraId="5647E04E" w14:textId="4F6ED040" w:rsidR="00AA29A2" w:rsidRDefault="00AA29A2" w:rsidP="00AA29A2">
      <w:pPr>
        <w:pStyle w:val="11"/>
        <w:jc w:val="center"/>
      </w:pPr>
      <w:r>
        <w:t>Рис. 3.1. Вхід в адмін-панель</w:t>
      </w:r>
    </w:p>
    <w:p w14:paraId="6937FD44" w14:textId="7B980770" w:rsidR="00AA29A2" w:rsidRDefault="00AA29A2" w:rsidP="00AA29A2">
      <w:pPr>
        <w:pStyle w:val="11"/>
        <w:jc w:val="left"/>
      </w:pPr>
      <w:r>
        <w:t>Після вдалого входу відобразиться пуста адмін-панель зі списком сутностей, з якими можна проводити різні операції</w:t>
      </w:r>
    </w:p>
    <w:p w14:paraId="45557EE3" w14:textId="484A68C4" w:rsidR="00AA29A2" w:rsidRDefault="00AA29A2" w:rsidP="00AA29A2">
      <w:pPr>
        <w:pStyle w:val="11"/>
        <w:jc w:val="center"/>
      </w:pPr>
      <w:r>
        <w:rPr>
          <w:noProof/>
          <w:lang w:val="ru-RU" w:eastAsia="ru-RU"/>
        </w:rPr>
        <w:drawing>
          <wp:inline distT="0" distB="0" distL="0" distR="0" wp14:anchorId="2B65D87D" wp14:editId="44044BB9">
            <wp:extent cx="5805578" cy="2819400"/>
            <wp:effectExtent l="19050" t="19050" r="24130" b="1905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5112" cy="2824030"/>
                    </a:xfrm>
                    <a:prstGeom prst="rect">
                      <a:avLst/>
                    </a:prstGeom>
                    <a:ln>
                      <a:solidFill>
                        <a:schemeClr val="tx1"/>
                      </a:solidFill>
                    </a:ln>
                  </pic:spPr>
                </pic:pic>
              </a:graphicData>
            </a:graphic>
          </wp:inline>
        </w:drawing>
      </w:r>
    </w:p>
    <w:p w14:paraId="6300A78B" w14:textId="757E192F" w:rsidR="00AA29A2" w:rsidRDefault="00AA29A2" w:rsidP="00AA29A2">
      <w:pPr>
        <w:pStyle w:val="11"/>
        <w:jc w:val="center"/>
      </w:pPr>
      <w:r>
        <w:t>Рис. 3.2. Початковий вигляд адмін-панелі</w:t>
      </w:r>
    </w:p>
    <w:p w14:paraId="6D2039C3" w14:textId="77777777" w:rsidR="00AA29A2" w:rsidRDefault="00AA29A2" w:rsidP="00AA29A2">
      <w:pPr>
        <w:pStyle w:val="11"/>
      </w:pPr>
    </w:p>
    <w:p w14:paraId="019917F7" w14:textId="27AC78A7" w:rsidR="00AA29A2" w:rsidRPr="00AA29A2" w:rsidRDefault="00AA29A2" w:rsidP="00AA29A2">
      <w:pPr>
        <w:pStyle w:val="11"/>
      </w:pPr>
      <w:r>
        <w:lastRenderedPageBreak/>
        <w:t xml:space="preserve">Для того, щоб почати працювати </w:t>
      </w:r>
      <w:r w:rsidR="00D60C4D">
        <w:t>з певною таблицею з бд, потрібно обрати її у списку зліва, після чого відобразяться перші 10 записів цієї таблиці, знизу будуть доступні посилання на сторінки з записами.</w:t>
      </w:r>
    </w:p>
    <w:p w14:paraId="1BBAEA0B" w14:textId="196F2860" w:rsidR="00AA29A2" w:rsidRDefault="00AA29A2" w:rsidP="00AA29A2">
      <w:pPr>
        <w:pStyle w:val="11"/>
        <w:jc w:val="center"/>
      </w:pPr>
      <w:r>
        <w:rPr>
          <w:noProof/>
          <w:lang w:val="ru-RU" w:eastAsia="ru-RU"/>
        </w:rPr>
        <w:drawing>
          <wp:inline distT="0" distB="0" distL="0" distR="0" wp14:anchorId="586CA638" wp14:editId="5486EF1D">
            <wp:extent cx="5528310" cy="2684749"/>
            <wp:effectExtent l="19050" t="19050" r="15240" b="2095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2931" cy="2691850"/>
                    </a:xfrm>
                    <a:prstGeom prst="rect">
                      <a:avLst/>
                    </a:prstGeom>
                    <a:ln>
                      <a:solidFill>
                        <a:schemeClr val="tx1"/>
                      </a:solidFill>
                    </a:ln>
                  </pic:spPr>
                </pic:pic>
              </a:graphicData>
            </a:graphic>
          </wp:inline>
        </w:drawing>
      </w:r>
    </w:p>
    <w:p w14:paraId="286865C7" w14:textId="46456FC2" w:rsidR="00D60C4D" w:rsidRDefault="00D60C4D" w:rsidP="00D60C4D">
      <w:pPr>
        <w:pStyle w:val="11"/>
        <w:jc w:val="center"/>
      </w:pPr>
      <w:r>
        <w:t>Рис. 3.3. Вигляд адмін-панелі з обраною таблицею</w:t>
      </w:r>
    </w:p>
    <w:p w14:paraId="69A207DC" w14:textId="5885490B" w:rsidR="00AA29A2" w:rsidRDefault="00D60C4D" w:rsidP="00D60C4D">
      <w:pPr>
        <w:pStyle w:val="11"/>
      </w:pPr>
      <w:r>
        <w:t xml:space="preserve">Спробуймо створити новий запис у таблиці </w:t>
      </w:r>
      <w:r>
        <w:rPr>
          <w:lang w:val="en-US"/>
        </w:rPr>
        <w:t>General</w:t>
      </w:r>
      <w:r w:rsidRPr="00D60C4D">
        <w:t>_</w:t>
      </w:r>
      <w:r>
        <w:rPr>
          <w:lang w:val="en-US"/>
        </w:rPr>
        <w:t>Products</w:t>
      </w:r>
      <w:r>
        <w:t xml:space="preserve">, для цього потрібно натиснути на кнопку </w:t>
      </w:r>
      <w:r>
        <w:rPr>
          <w:lang w:val="en-US"/>
        </w:rPr>
        <w:t>Create</w:t>
      </w:r>
      <w:r w:rsidRPr="00D60C4D">
        <w:t xml:space="preserve"> </w:t>
      </w:r>
      <w:r>
        <w:rPr>
          <w:lang w:val="en-US"/>
        </w:rPr>
        <w:t>New</w:t>
      </w:r>
      <w:r w:rsidRPr="00D60C4D">
        <w:t xml:space="preserve">, </w:t>
      </w:r>
      <w:r>
        <w:t>яка присутня у всіх відображеннях таблиць. З’явиться наступна форма, дані в якій ми і заповнимо.</w:t>
      </w:r>
    </w:p>
    <w:p w14:paraId="75B11E15" w14:textId="4D5448CB" w:rsidR="00D60C4D" w:rsidRDefault="00D60C4D" w:rsidP="004325CD">
      <w:pPr>
        <w:pStyle w:val="11"/>
        <w:jc w:val="center"/>
      </w:pPr>
      <w:r>
        <w:rPr>
          <w:noProof/>
          <w:lang w:val="ru-RU" w:eastAsia="ru-RU"/>
        </w:rPr>
        <w:drawing>
          <wp:inline distT="0" distB="0" distL="0" distR="0" wp14:anchorId="6976A701" wp14:editId="3F59797A">
            <wp:extent cx="5509260" cy="2738248"/>
            <wp:effectExtent l="19050" t="19050" r="15240" b="2413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4045" cy="2740626"/>
                    </a:xfrm>
                    <a:prstGeom prst="rect">
                      <a:avLst/>
                    </a:prstGeom>
                    <a:ln>
                      <a:solidFill>
                        <a:schemeClr val="tx1"/>
                      </a:solidFill>
                    </a:ln>
                  </pic:spPr>
                </pic:pic>
              </a:graphicData>
            </a:graphic>
          </wp:inline>
        </w:drawing>
      </w:r>
    </w:p>
    <w:p w14:paraId="35796C16" w14:textId="395B24BB" w:rsidR="00D60C4D" w:rsidRPr="00B72456" w:rsidRDefault="00D60C4D" w:rsidP="00D60C4D">
      <w:pPr>
        <w:pStyle w:val="11"/>
        <w:jc w:val="center"/>
        <w:rPr>
          <w:lang w:val="ru-RU"/>
        </w:rPr>
      </w:pPr>
      <w:r>
        <w:t xml:space="preserve">Рис. 3.4. Створення нового запису у таблиці </w:t>
      </w:r>
      <w:r>
        <w:rPr>
          <w:lang w:val="en-US"/>
        </w:rPr>
        <w:t>General</w:t>
      </w:r>
      <w:r w:rsidRPr="00D60C4D">
        <w:rPr>
          <w:lang w:val="ru-RU"/>
        </w:rPr>
        <w:t>_</w:t>
      </w:r>
      <w:r>
        <w:rPr>
          <w:lang w:val="en-US"/>
        </w:rPr>
        <w:t>Products</w:t>
      </w:r>
    </w:p>
    <w:p w14:paraId="789CF38B" w14:textId="6F4F5F29" w:rsidR="00D60C4D" w:rsidRPr="00D60C4D" w:rsidRDefault="00D60C4D" w:rsidP="00D60C4D">
      <w:pPr>
        <w:pStyle w:val="11"/>
      </w:pPr>
      <w:r>
        <w:t>Після вдалого заповнення полів на формі виведеться повідомлення про успішне створення запису у таблиці. Всі дані, які містилися у полях, стираються.</w:t>
      </w:r>
    </w:p>
    <w:p w14:paraId="1DC44695" w14:textId="061C3D08" w:rsidR="00D60C4D" w:rsidRDefault="00D60C4D" w:rsidP="00D60C4D">
      <w:pPr>
        <w:pStyle w:val="11"/>
        <w:jc w:val="center"/>
        <w:rPr>
          <w:lang w:val="ru-RU"/>
        </w:rPr>
      </w:pPr>
      <w:r>
        <w:rPr>
          <w:noProof/>
          <w:lang w:val="ru-RU" w:eastAsia="ru-RU"/>
        </w:rPr>
        <w:lastRenderedPageBreak/>
        <w:drawing>
          <wp:inline distT="0" distB="0" distL="0" distR="0" wp14:anchorId="0618438D" wp14:editId="21532DA6">
            <wp:extent cx="5858393" cy="2705100"/>
            <wp:effectExtent l="0" t="0" r="952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3238" cy="2711955"/>
                    </a:xfrm>
                    <a:prstGeom prst="rect">
                      <a:avLst/>
                    </a:prstGeom>
                  </pic:spPr>
                </pic:pic>
              </a:graphicData>
            </a:graphic>
          </wp:inline>
        </w:drawing>
      </w:r>
    </w:p>
    <w:p w14:paraId="71A51B43" w14:textId="1D19AC3E" w:rsidR="00D60C4D" w:rsidRPr="00D60C4D" w:rsidRDefault="00D60C4D" w:rsidP="00D60C4D">
      <w:pPr>
        <w:pStyle w:val="11"/>
        <w:jc w:val="center"/>
        <w:rPr>
          <w:lang w:val="ru-RU"/>
        </w:rPr>
      </w:pPr>
      <w:r>
        <w:t>Р</w:t>
      </w:r>
      <w:r w:rsidR="00172B21">
        <w:t>ис. 3.5</w:t>
      </w:r>
      <w:r>
        <w:t xml:space="preserve">. Форма після вдалого створення запису у таблиці </w:t>
      </w:r>
      <w:r>
        <w:rPr>
          <w:lang w:val="en-US"/>
        </w:rPr>
        <w:t>General</w:t>
      </w:r>
      <w:r w:rsidRPr="00D60C4D">
        <w:rPr>
          <w:lang w:val="ru-RU"/>
        </w:rPr>
        <w:t>_</w:t>
      </w:r>
      <w:r>
        <w:rPr>
          <w:lang w:val="en-US"/>
        </w:rPr>
        <w:t>Products</w:t>
      </w:r>
    </w:p>
    <w:p w14:paraId="045E16A7" w14:textId="0EFEDAD5" w:rsidR="00D60C4D" w:rsidRDefault="00172B21" w:rsidP="00172362">
      <w:pPr>
        <w:pStyle w:val="11"/>
        <w:rPr>
          <w:lang w:val="ru-RU"/>
        </w:rPr>
      </w:pPr>
      <w:r>
        <w:t xml:space="preserve">Тепер перевірмо, чи справді цей запис створився, повернувшись назад та перейшовши на останню сторінку записів таблиці </w:t>
      </w:r>
      <w:r>
        <w:rPr>
          <w:lang w:val="en-US"/>
        </w:rPr>
        <w:t>General</w:t>
      </w:r>
      <w:r w:rsidRPr="00172B21">
        <w:rPr>
          <w:lang w:val="ru-RU"/>
        </w:rPr>
        <w:t>_</w:t>
      </w:r>
      <w:r>
        <w:rPr>
          <w:lang w:val="en-US"/>
        </w:rPr>
        <w:t>Products</w:t>
      </w:r>
      <w:r w:rsidRPr="00172B21">
        <w:rPr>
          <w:lang w:val="ru-RU"/>
        </w:rPr>
        <w:t>.</w:t>
      </w:r>
    </w:p>
    <w:p w14:paraId="621DE143" w14:textId="11E93659" w:rsidR="00172B21" w:rsidRDefault="00172B21" w:rsidP="00172B21">
      <w:pPr>
        <w:pStyle w:val="11"/>
        <w:jc w:val="center"/>
        <w:rPr>
          <w:lang w:val="ru-RU"/>
        </w:rPr>
      </w:pPr>
      <w:r>
        <w:rPr>
          <w:noProof/>
          <w:lang w:val="ru-RU" w:eastAsia="ru-RU"/>
        </w:rPr>
        <w:drawing>
          <wp:inline distT="0" distB="0" distL="0" distR="0" wp14:anchorId="2A64DBFB" wp14:editId="41930802">
            <wp:extent cx="5868931" cy="216217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0529" cy="2173816"/>
                    </a:xfrm>
                    <a:prstGeom prst="rect">
                      <a:avLst/>
                    </a:prstGeom>
                  </pic:spPr>
                </pic:pic>
              </a:graphicData>
            </a:graphic>
          </wp:inline>
        </w:drawing>
      </w:r>
    </w:p>
    <w:p w14:paraId="3AD6AC14" w14:textId="1CC31058" w:rsidR="00172B21" w:rsidRPr="00B72456" w:rsidRDefault="00172B21" w:rsidP="00172B21">
      <w:pPr>
        <w:pStyle w:val="11"/>
        <w:jc w:val="center"/>
        <w:rPr>
          <w:lang w:val="ru-RU"/>
        </w:rPr>
      </w:pPr>
      <w:r>
        <w:t xml:space="preserve">Рис. 3.6. Список всіх записів після вдалого створення запису у таблиці </w:t>
      </w:r>
      <w:r>
        <w:rPr>
          <w:lang w:val="en-US"/>
        </w:rPr>
        <w:t>General</w:t>
      </w:r>
      <w:r w:rsidRPr="00D60C4D">
        <w:rPr>
          <w:lang w:val="ru-RU"/>
        </w:rPr>
        <w:t>_</w:t>
      </w:r>
      <w:r>
        <w:rPr>
          <w:lang w:val="en-US"/>
        </w:rPr>
        <w:t>Products</w:t>
      </w:r>
    </w:p>
    <w:p w14:paraId="1CF8AA84" w14:textId="21BD045A" w:rsidR="00172B21" w:rsidRDefault="00172B21" w:rsidP="00172B21">
      <w:pPr>
        <w:pStyle w:val="11"/>
      </w:pPr>
      <w:r>
        <w:t>Тепер спробуємо відредагувати створений перед цим запис, натиснувши на кнопку з олівцем. З’явиться наступна форма (рис 3.7, наступна сторінка)</w:t>
      </w:r>
      <w:r w:rsidR="0054577D">
        <w:t>.</w:t>
      </w:r>
    </w:p>
    <w:p w14:paraId="6CF4C354" w14:textId="115C8849" w:rsidR="00172B21" w:rsidRDefault="00172B21" w:rsidP="004325CD">
      <w:pPr>
        <w:pStyle w:val="11"/>
        <w:jc w:val="center"/>
      </w:pPr>
      <w:r>
        <w:rPr>
          <w:noProof/>
          <w:lang w:val="ru-RU" w:eastAsia="ru-RU"/>
        </w:rPr>
        <w:lastRenderedPageBreak/>
        <w:drawing>
          <wp:inline distT="0" distB="0" distL="0" distR="0" wp14:anchorId="29EE2490" wp14:editId="3AB92205">
            <wp:extent cx="5375910" cy="269527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4492" cy="2704586"/>
                    </a:xfrm>
                    <a:prstGeom prst="rect">
                      <a:avLst/>
                    </a:prstGeom>
                  </pic:spPr>
                </pic:pic>
              </a:graphicData>
            </a:graphic>
          </wp:inline>
        </w:drawing>
      </w:r>
    </w:p>
    <w:p w14:paraId="25E5149D" w14:textId="78D538CD" w:rsidR="0054577D" w:rsidRDefault="0054577D" w:rsidP="0054577D">
      <w:pPr>
        <w:pStyle w:val="11"/>
        <w:jc w:val="center"/>
      </w:pPr>
      <w:r>
        <w:t>Рис. 3.7. Форма редагування запису</w:t>
      </w:r>
    </w:p>
    <w:p w14:paraId="26F102D1" w14:textId="105ED310" w:rsidR="0054577D" w:rsidRDefault="0054577D" w:rsidP="0054577D">
      <w:pPr>
        <w:pStyle w:val="11"/>
        <w:jc w:val="left"/>
      </w:pPr>
      <w:r>
        <w:t>Відразу ж можна редагувати запис. Змінімо деякі поля.</w:t>
      </w:r>
    </w:p>
    <w:p w14:paraId="20D3C2B0" w14:textId="79FD206E" w:rsidR="0054577D" w:rsidRDefault="0054577D" w:rsidP="004325CD">
      <w:pPr>
        <w:pStyle w:val="11"/>
        <w:jc w:val="center"/>
        <w:rPr>
          <w:lang w:val="ru-RU"/>
        </w:rPr>
      </w:pPr>
      <w:r>
        <w:rPr>
          <w:noProof/>
          <w:lang w:val="ru-RU" w:eastAsia="ru-RU"/>
        </w:rPr>
        <w:drawing>
          <wp:inline distT="0" distB="0" distL="0" distR="0" wp14:anchorId="2E5C9FEB" wp14:editId="22DD3B49">
            <wp:extent cx="5642610" cy="2752201"/>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7022" cy="2754353"/>
                    </a:xfrm>
                    <a:prstGeom prst="rect">
                      <a:avLst/>
                    </a:prstGeom>
                  </pic:spPr>
                </pic:pic>
              </a:graphicData>
            </a:graphic>
          </wp:inline>
        </w:drawing>
      </w:r>
    </w:p>
    <w:p w14:paraId="7ED211AB" w14:textId="58FC38CF" w:rsidR="0054577D" w:rsidRDefault="0054577D" w:rsidP="0054577D">
      <w:pPr>
        <w:pStyle w:val="11"/>
        <w:jc w:val="center"/>
      </w:pPr>
      <w:r>
        <w:t>Рис. 3.8. Форма з відредагованим вмістом запису</w:t>
      </w:r>
    </w:p>
    <w:p w14:paraId="5F1C340A" w14:textId="34098F10" w:rsidR="0054577D" w:rsidRDefault="0054577D" w:rsidP="0054577D">
      <w:pPr>
        <w:pStyle w:val="11"/>
      </w:pPr>
      <w:r>
        <w:t>Після вводу правильних даних до полів, форма матиме наступний вигляд (рис. 3.9, наступна сторінка):</w:t>
      </w:r>
    </w:p>
    <w:p w14:paraId="232BE08F" w14:textId="5EDCFB4B" w:rsidR="0054577D" w:rsidRDefault="0054577D" w:rsidP="004325CD">
      <w:pPr>
        <w:pStyle w:val="11"/>
        <w:jc w:val="center"/>
      </w:pPr>
      <w:r>
        <w:rPr>
          <w:noProof/>
          <w:lang w:val="ru-RU" w:eastAsia="ru-RU"/>
        </w:rPr>
        <w:lastRenderedPageBreak/>
        <w:drawing>
          <wp:inline distT="0" distB="0" distL="0" distR="0" wp14:anchorId="67CDD9B1" wp14:editId="5601BDD9">
            <wp:extent cx="5354955" cy="2668571"/>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3504" cy="2672831"/>
                    </a:xfrm>
                    <a:prstGeom prst="rect">
                      <a:avLst/>
                    </a:prstGeom>
                  </pic:spPr>
                </pic:pic>
              </a:graphicData>
            </a:graphic>
          </wp:inline>
        </w:drawing>
      </w:r>
    </w:p>
    <w:p w14:paraId="5EA15C90" w14:textId="3261E5F3" w:rsidR="0054577D" w:rsidRDefault="0054577D" w:rsidP="0054577D">
      <w:pPr>
        <w:pStyle w:val="11"/>
        <w:jc w:val="center"/>
      </w:pPr>
      <w:r>
        <w:t>Рис. 3.9. Форма після вдалого редагування запису</w:t>
      </w:r>
    </w:p>
    <w:p w14:paraId="70BF733E" w14:textId="54F2ED16" w:rsidR="0054577D" w:rsidRDefault="0054577D" w:rsidP="0054577D">
      <w:pPr>
        <w:pStyle w:val="11"/>
      </w:pPr>
      <w:r>
        <w:t xml:space="preserve">Тепер потрібно перевірити, чи справді змінилися дані запису, для цього повернемось на сторінку зі всіма записами таблиці </w:t>
      </w:r>
      <w:r>
        <w:rPr>
          <w:lang w:val="en-US"/>
        </w:rPr>
        <w:t>General</w:t>
      </w:r>
      <w:r w:rsidRPr="0054577D">
        <w:t>_</w:t>
      </w:r>
      <w:r>
        <w:rPr>
          <w:lang w:val="en-US"/>
        </w:rPr>
        <w:t>Products</w:t>
      </w:r>
      <w:r w:rsidRPr="0054577D">
        <w:t xml:space="preserve">. </w:t>
      </w:r>
    </w:p>
    <w:p w14:paraId="067E4462" w14:textId="0C597F22" w:rsidR="0054577D" w:rsidRDefault="0054577D" w:rsidP="0054577D">
      <w:pPr>
        <w:pStyle w:val="11"/>
        <w:jc w:val="center"/>
      </w:pPr>
      <w:r>
        <w:rPr>
          <w:noProof/>
          <w:lang w:val="ru-RU" w:eastAsia="ru-RU"/>
        </w:rPr>
        <w:drawing>
          <wp:inline distT="0" distB="0" distL="0" distR="0" wp14:anchorId="03EC818F" wp14:editId="4DEEA8E0">
            <wp:extent cx="5699760" cy="2110192"/>
            <wp:effectExtent l="0" t="0" r="0" b="444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2102" cy="2114761"/>
                    </a:xfrm>
                    <a:prstGeom prst="rect">
                      <a:avLst/>
                    </a:prstGeom>
                  </pic:spPr>
                </pic:pic>
              </a:graphicData>
            </a:graphic>
          </wp:inline>
        </w:drawing>
      </w:r>
    </w:p>
    <w:p w14:paraId="7B2DCD70" w14:textId="7E6672F1" w:rsidR="0054577D" w:rsidRDefault="0054577D" w:rsidP="0054577D">
      <w:pPr>
        <w:pStyle w:val="11"/>
        <w:jc w:val="center"/>
      </w:pPr>
      <w:r>
        <w:t>Рис. 3.10. Список всіх записів після редагування</w:t>
      </w:r>
    </w:p>
    <w:p w14:paraId="3B547911" w14:textId="730E5F28" w:rsidR="00916251" w:rsidRDefault="00916251" w:rsidP="004325CD">
      <w:pPr>
        <w:pStyle w:val="11"/>
        <w:jc w:val="center"/>
      </w:pPr>
      <w:r w:rsidRPr="00916251">
        <w:t>Звісно, може виникнути потреба видаляти записи, для цього можна скористатись</w:t>
      </w:r>
      <w:r>
        <w:t xml:space="preserve"> іконкою з баком, яка присутня біля кожного запису:</w:t>
      </w:r>
    </w:p>
    <w:p w14:paraId="2264FD79" w14:textId="2E5B7C42" w:rsidR="00916251" w:rsidRDefault="00916251" w:rsidP="00916251">
      <w:pPr>
        <w:pStyle w:val="11"/>
      </w:pPr>
      <w:r>
        <w:rPr>
          <w:noProof/>
          <w:lang w:val="ru-RU" w:eastAsia="ru-RU"/>
        </w:rPr>
        <w:drawing>
          <wp:inline distT="0" distB="0" distL="0" distR="0" wp14:anchorId="070D05C8" wp14:editId="2F7E164C">
            <wp:extent cx="5690235" cy="1199876"/>
            <wp:effectExtent l="0" t="0" r="5715" b="63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4196" cy="1204929"/>
                    </a:xfrm>
                    <a:prstGeom prst="rect">
                      <a:avLst/>
                    </a:prstGeom>
                  </pic:spPr>
                </pic:pic>
              </a:graphicData>
            </a:graphic>
          </wp:inline>
        </w:drawing>
      </w:r>
    </w:p>
    <w:p w14:paraId="389131C1" w14:textId="090439F7" w:rsidR="006E1464" w:rsidRDefault="00916251" w:rsidP="006E1464">
      <w:pPr>
        <w:pStyle w:val="11"/>
        <w:jc w:val="center"/>
      </w:pPr>
      <w:r>
        <w:t>Рис. 3.11. Кнопка видалення обраного запису</w:t>
      </w:r>
    </w:p>
    <w:p w14:paraId="445789B3" w14:textId="09B1CCDF" w:rsidR="00916251" w:rsidRDefault="00916251" w:rsidP="00916251">
      <w:pPr>
        <w:pStyle w:val="11"/>
        <w:jc w:val="center"/>
      </w:pPr>
      <w:r>
        <w:rPr>
          <w:noProof/>
          <w:lang w:val="ru-RU" w:eastAsia="ru-RU"/>
        </w:rPr>
        <w:lastRenderedPageBreak/>
        <w:drawing>
          <wp:inline distT="0" distB="0" distL="0" distR="0" wp14:anchorId="17F8A711" wp14:editId="70EFF27C">
            <wp:extent cx="5756910" cy="2233479"/>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1516" cy="2239145"/>
                    </a:xfrm>
                    <a:prstGeom prst="rect">
                      <a:avLst/>
                    </a:prstGeom>
                  </pic:spPr>
                </pic:pic>
              </a:graphicData>
            </a:graphic>
          </wp:inline>
        </w:drawing>
      </w:r>
    </w:p>
    <w:p w14:paraId="3C9031F8" w14:textId="2489519C" w:rsidR="006E1464" w:rsidRDefault="006E1464" w:rsidP="006E1464">
      <w:pPr>
        <w:pStyle w:val="11"/>
        <w:jc w:val="center"/>
      </w:pPr>
      <w:r>
        <w:t>Рис. 3.12. Вигляд всіх записів після успішного видалення запису</w:t>
      </w:r>
    </w:p>
    <w:p w14:paraId="050D309A" w14:textId="4F392045" w:rsidR="006E1464" w:rsidRDefault="006E1464" w:rsidP="006E1464">
      <w:pPr>
        <w:pStyle w:val="11"/>
      </w:pPr>
      <w:r>
        <w:t xml:space="preserve">Переглядати роботу з іншими таблицями немає сенсу, адже там все працює таким же чином. Після закінчення роботи в системі контролю вмістом, бажано натиснути кнопку </w:t>
      </w:r>
      <w:r>
        <w:rPr>
          <w:lang w:val="en-US"/>
        </w:rPr>
        <w:t>Logout</w:t>
      </w:r>
      <w:r w:rsidRPr="006E1464">
        <w:rPr>
          <w:lang w:val="ru-RU"/>
        </w:rPr>
        <w:t xml:space="preserve">, </w:t>
      </w:r>
      <w:r>
        <w:t>щоб не було проблем зі входом до акаунту користувача в самому інтернет-магазині.</w:t>
      </w:r>
    </w:p>
    <w:p w14:paraId="5D97C417" w14:textId="0958297A" w:rsidR="006E1464" w:rsidRDefault="006E1464" w:rsidP="006E1464">
      <w:pPr>
        <w:pStyle w:val="11"/>
      </w:pPr>
      <w:r>
        <w:t>Перейдімо до огляду роботи з інтернет-магазином для звичайного користувача.</w:t>
      </w:r>
    </w:p>
    <w:p w14:paraId="163BE7B1" w14:textId="6A4DBADE" w:rsidR="00293121" w:rsidRDefault="00293121" w:rsidP="004325CD">
      <w:pPr>
        <w:pStyle w:val="11"/>
        <w:jc w:val="center"/>
      </w:pPr>
      <w:r>
        <w:rPr>
          <w:noProof/>
          <w:lang w:val="ru-RU" w:eastAsia="ru-RU"/>
        </w:rPr>
        <w:drawing>
          <wp:inline distT="0" distB="0" distL="0" distR="0" wp14:anchorId="19B84324" wp14:editId="769B38E4">
            <wp:extent cx="5747385" cy="2788244"/>
            <wp:effectExtent l="0" t="0" r="571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1686" cy="2790330"/>
                    </a:xfrm>
                    <a:prstGeom prst="rect">
                      <a:avLst/>
                    </a:prstGeom>
                  </pic:spPr>
                </pic:pic>
              </a:graphicData>
            </a:graphic>
          </wp:inline>
        </w:drawing>
      </w:r>
    </w:p>
    <w:p w14:paraId="4306D4AE" w14:textId="40A986EA" w:rsidR="00293121" w:rsidRDefault="00293121" w:rsidP="00293121">
      <w:pPr>
        <w:pStyle w:val="11"/>
        <w:jc w:val="center"/>
      </w:pPr>
      <w:r>
        <w:t>Рис. 3.13. Головна сторінка інтернет-магазину</w:t>
      </w:r>
    </w:p>
    <w:p w14:paraId="42A9A177" w14:textId="638897CE" w:rsidR="00293121" w:rsidRPr="00293121" w:rsidRDefault="00293121" w:rsidP="00293121">
      <w:pPr>
        <w:pStyle w:val="11"/>
        <w:rPr>
          <w:lang w:val="en-US"/>
        </w:rPr>
      </w:pPr>
      <w:r>
        <w:t xml:space="preserve">Нижче знаходяться останні додані товари, де можна перейти до самого товару без обрання категорії або пошуку. Хедер при цьому завжди залишається вгорі, тобто він </w:t>
      </w:r>
      <w:r>
        <w:rPr>
          <w:lang w:val="en-US"/>
        </w:rPr>
        <w:t>sticky.</w:t>
      </w:r>
    </w:p>
    <w:p w14:paraId="31E0E533" w14:textId="35FB2B19" w:rsidR="00293121" w:rsidRDefault="00293121" w:rsidP="004325CD">
      <w:pPr>
        <w:pStyle w:val="11"/>
        <w:jc w:val="center"/>
      </w:pPr>
      <w:r>
        <w:rPr>
          <w:noProof/>
          <w:lang w:val="ru-RU" w:eastAsia="ru-RU"/>
        </w:rPr>
        <w:lastRenderedPageBreak/>
        <w:drawing>
          <wp:inline distT="0" distB="0" distL="0" distR="0" wp14:anchorId="726B4A64" wp14:editId="111E3409">
            <wp:extent cx="5642610" cy="2752201"/>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8400" cy="2755025"/>
                    </a:xfrm>
                    <a:prstGeom prst="rect">
                      <a:avLst/>
                    </a:prstGeom>
                  </pic:spPr>
                </pic:pic>
              </a:graphicData>
            </a:graphic>
          </wp:inline>
        </w:drawing>
      </w:r>
    </w:p>
    <w:p w14:paraId="7FB12EC7" w14:textId="05551C69" w:rsidR="00293121" w:rsidRDefault="00293121" w:rsidP="00293121">
      <w:pPr>
        <w:pStyle w:val="11"/>
        <w:jc w:val="center"/>
      </w:pPr>
      <w:r>
        <w:t>Рис. 3.14. Продовження головної сторінки веб-сайту.</w:t>
      </w:r>
    </w:p>
    <w:p w14:paraId="2D2F8AC3" w14:textId="28D80AB5" w:rsidR="00293121" w:rsidRDefault="00293121" w:rsidP="00293121">
      <w:pPr>
        <w:pStyle w:val="11"/>
      </w:pPr>
      <w:r>
        <w:t xml:space="preserve">Спробуймо перейти до сторінки якоїсь з категорій. Там </w:t>
      </w:r>
      <w:r w:rsidR="00784365">
        <w:t>буде відображено товари саме цієї категорії:</w:t>
      </w:r>
    </w:p>
    <w:p w14:paraId="031F7CE0" w14:textId="40A2A203" w:rsidR="00784365" w:rsidRDefault="00784365" w:rsidP="004325CD">
      <w:pPr>
        <w:pStyle w:val="11"/>
        <w:jc w:val="center"/>
      </w:pPr>
      <w:r>
        <w:rPr>
          <w:noProof/>
          <w:lang w:val="ru-RU" w:eastAsia="ru-RU"/>
        </w:rPr>
        <w:drawing>
          <wp:inline distT="0" distB="0" distL="0" distR="0" wp14:anchorId="60DAE902" wp14:editId="39FBB11E">
            <wp:extent cx="5661660" cy="2755786"/>
            <wp:effectExtent l="0" t="0" r="0" b="698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8756" cy="2764108"/>
                    </a:xfrm>
                    <a:prstGeom prst="rect">
                      <a:avLst/>
                    </a:prstGeom>
                  </pic:spPr>
                </pic:pic>
              </a:graphicData>
            </a:graphic>
          </wp:inline>
        </w:drawing>
      </w:r>
    </w:p>
    <w:p w14:paraId="3A2E1D57" w14:textId="405FEC9A" w:rsidR="00784365" w:rsidRDefault="00784365" w:rsidP="00784365">
      <w:pPr>
        <w:pStyle w:val="11"/>
        <w:jc w:val="center"/>
      </w:pPr>
      <w:r>
        <w:t>Рис. 3.15. Сторінка категорії з товарами</w:t>
      </w:r>
    </w:p>
    <w:p w14:paraId="3B049B19" w14:textId="5B61B20D" w:rsidR="00784365" w:rsidRDefault="00784365" w:rsidP="00784365">
      <w:pPr>
        <w:pStyle w:val="11"/>
      </w:pPr>
      <w:r>
        <w:t xml:space="preserve">Є можливість відфільтрувати товари за такими показниками, як виробник та ціна: </w:t>
      </w:r>
    </w:p>
    <w:p w14:paraId="4DF88D57" w14:textId="0B3970C6" w:rsidR="00784365" w:rsidRDefault="00784365" w:rsidP="00EE71AA">
      <w:pPr>
        <w:pStyle w:val="11"/>
        <w:jc w:val="center"/>
      </w:pPr>
      <w:r>
        <w:rPr>
          <w:noProof/>
          <w:lang w:val="ru-RU" w:eastAsia="ru-RU"/>
        </w:rPr>
        <w:lastRenderedPageBreak/>
        <w:drawing>
          <wp:inline distT="0" distB="0" distL="0" distR="0" wp14:anchorId="5D247584" wp14:editId="2083474D">
            <wp:extent cx="5241021" cy="2561608"/>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470" cy="2569648"/>
                    </a:xfrm>
                    <a:prstGeom prst="rect">
                      <a:avLst/>
                    </a:prstGeom>
                  </pic:spPr>
                </pic:pic>
              </a:graphicData>
            </a:graphic>
          </wp:inline>
        </w:drawing>
      </w:r>
    </w:p>
    <w:p w14:paraId="35A82429" w14:textId="6E9B5829" w:rsidR="00784365" w:rsidRDefault="00784365" w:rsidP="00784365">
      <w:pPr>
        <w:pStyle w:val="11"/>
        <w:jc w:val="center"/>
      </w:pPr>
      <w:r>
        <w:t>Рис. 3.16. Встановлення фільтрів для продуктів</w:t>
      </w:r>
    </w:p>
    <w:p w14:paraId="58921F45" w14:textId="7A995711" w:rsidR="00784365" w:rsidRDefault="00784365" w:rsidP="00784365">
      <w:pPr>
        <w:pStyle w:val="11"/>
        <w:jc w:val="center"/>
      </w:pPr>
      <w:r>
        <w:rPr>
          <w:noProof/>
          <w:lang w:val="ru-RU" w:eastAsia="ru-RU"/>
        </w:rPr>
        <w:drawing>
          <wp:inline distT="0" distB="0" distL="0" distR="0" wp14:anchorId="2B276582" wp14:editId="758C9A7D">
            <wp:extent cx="5280062" cy="2556208"/>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5226" cy="2563549"/>
                    </a:xfrm>
                    <a:prstGeom prst="rect">
                      <a:avLst/>
                    </a:prstGeom>
                  </pic:spPr>
                </pic:pic>
              </a:graphicData>
            </a:graphic>
          </wp:inline>
        </w:drawing>
      </w:r>
    </w:p>
    <w:p w14:paraId="67AE0FA0" w14:textId="2B5B56FE" w:rsidR="00784365" w:rsidRDefault="00784365" w:rsidP="00784365">
      <w:pPr>
        <w:pStyle w:val="11"/>
        <w:jc w:val="center"/>
      </w:pPr>
      <w:r>
        <w:t>Рис. 3.17. Список відфільтрованих товарів</w:t>
      </w:r>
    </w:p>
    <w:p w14:paraId="6A25080A" w14:textId="0098516C" w:rsidR="00784365" w:rsidRDefault="00EE71AA" w:rsidP="00784365">
      <w:pPr>
        <w:pStyle w:val="11"/>
      </w:pPr>
      <w:r>
        <w:t>Також можна скористатись пошуком для знаходження необхідних товарів.</w:t>
      </w:r>
    </w:p>
    <w:p w14:paraId="6E784358" w14:textId="0B2540E2" w:rsidR="00EE71AA" w:rsidRDefault="00EE71AA" w:rsidP="00EE71AA">
      <w:pPr>
        <w:pStyle w:val="11"/>
        <w:jc w:val="center"/>
      </w:pPr>
      <w:r>
        <w:rPr>
          <w:noProof/>
          <w:lang w:val="ru-RU" w:eastAsia="ru-RU"/>
        </w:rPr>
        <w:drawing>
          <wp:inline distT="0" distB="0" distL="0" distR="0" wp14:anchorId="2C162FDC" wp14:editId="4770FCC7">
            <wp:extent cx="5270827" cy="2559706"/>
            <wp:effectExtent l="0" t="0" r="635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885" cy="2563620"/>
                    </a:xfrm>
                    <a:prstGeom prst="rect">
                      <a:avLst/>
                    </a:prstGeom>
                  </pic:spPr>
                </pic:pic>
              </a:graphicData>
            </a:graphic>
          </wp:inline>
        </w:drawing>
      </w:r>
    </w:p>
    <w:p w14:paraId="2F36CD62" w14:textId="01927AC6" w:rsidR="00EE71AA" w:rsidRDefault="00EE71AA" w:rsidP="00EE71AA">
      <w:pPr>
        <w:pStyle w:val="11"/>
        <w:jc w:val="center"/>
      </w:pPr>
      <w:r>
        <w:t>Рис. 3.18. Результат пошуку товарів</w:t>
      </w:r>
    </w:p>
    <w:p w14:paraId="6B7CB60C" w14:textId="4CBCF4D0" w:rsidR="00EE71AA" w:rsidRDefault="00EE71AA" w:rsidP="00EE71AA">
      <w:pPr>
        <w:pStyle w:val="11"/>
      </w:pPr>
      <w:r>
        <w:lastRenderedPageBreak/>
        <w:t xml:space="preserve">Для знайдених товарів також доступна фільтрація, яка працює так само, як і в товарах за категорією. Перейдімо до процесу придбання товару. </w:t>
      </w:r>
      <w:r>
        <w:rPr>
          <w:lang w:val="ru-RU"/>
        </w:rPr>
        <w:t xml:space="preserve">До </w:t>
      </w:r>
      <w:r>
        <w:t xml:space="preserve">сторінки товару можна перейти або натиснувши на </w:t>
      </w:r>
      <w:r w:rsidR="006A415B">
        <w:t>сам блок з товаром, або на кнопку Детальніше, яка присутня на кожному блоці товару.</w:t>
      </w:r>
    </w:p>
    <w:p w14:paraId="0808A79B" w14:textId="52331862" w:rsidR="00B72456" w:rsidRDefault="00B72456" w:rsidP="00B72456">
      <w:pPr>
        <w:pStyle w:val="11"/>
        <w:jc w:val="center"/>
      </w:pPr>
      <w:r>
        <w:rPr>
          <w:noProof/>
        </w:rPr>
        <w:drawing>
          <wp:inline distT="0" distB="0" distL="0" distR="0" wp14:anchorId="6233FFD9" wp14:editId="626A953D">
            <wp:extent cx="5509260" cy="268715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7942" cy="2691394"/>
                    </a:xfrm>
                    <a:prstGeom prst="rect">
                      <a:avLst/>
                    </a:prstGeom>
                  </pic:spPr>
                </pic:pic>
              </a:graphicData>
            </a:graphic>
          </wp:inline>
        </w:drawing>
      </w:r>
    </w:p>
    <w:p w14:paraId="0D3B5407" w14:textId="03F0B12B" w:rsidR="00B72456" w:rsidRDefault="00B72456" w:rsidP="00B72456">
      <w:pPr>
        <w:pStyle w:val="11"/>
        <w:jc w:val="center"/>
      </w:pPr>
      <w:r>
        <w:t>Рис. 3.19. Сторінка товару</w:t>
      </w:r>
    </w:p>
    <w:p w14:paraId="43C97000" w14:textId="40423C96" w:rsidR="00B72456" w:rsidRDefault="00B72456" w:rsidP="00B72456">
      <w:pPr>
        <w:pStyle w:val="11"/>
      </w:pPr>
      <w:r>
        <w:t>Придбати товар можна обравши одну з його варіацій у таблиці, що знаходиться під описом, після цього товар додасться в кошик.</w:t>
      </w:r>
    </w:p>
    <w:p w14:paraId="481B28CC" w14:textId="6EFE0A91" w:rsidR="00B72456" w:rsidRDefault="00B72456" w:rsidP="00B72456">
      <w:pPr>
        <w:pStyle w:val="11"/>
        <w:jc w:val="center"/>
      </w:pPr>
      <w:r>
        <w:rPr>
          <w:noProof/>
        </w:rPr>
        <w:drawing>
          <wp:inline distT="0" distB="0" distL="0" distR="0" wp14:anchorId="1F470B2D" wp14:editId="608FC35A">
            <wp:extent cx="5728335" cy="2781889"/>
            <wp:effectExtent l="0" t="0" r="571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954" cy="2784618"/>
                    </a:xfrm>
                    <a:prstGeom prst="rect">
                      <a:avLst/>
                    </a:prstGeom>
                  </pic:spPr>
                </pic:pic>
              </a:graphicData>
            </a:graphic>
          </wp:inline>
        </w:drawing>
      </w:r>
    </w:p>
    <w:p w14:paraId="22E85A1C" w14:textId="656B9B4D" w:rsidR="00B72456" w:rsidRDefault="00B72456" w:rsidP="00B72456">
      <w:pPr>
        <w:pStyle w:val="11"/>
        <w:jc w:val="center"/>
      </w:pPr>
      <w:r>
        <w:t>Рис. 3.20. Сторінка товару після успішного його додання до кошику</w:t>
      </w:r>
    </w:p>
    <w:p w14:paraId="25CB14B9" w14:textId="51F6E592" w:rsidR="0091103C" w:rsidRDefault="0091103C" w:rsidP="00B72456">
      <w:pPr>
        <w:pStyle w:val="11"/>
        <w:jc w:val="center"/>
      </w:pPr>
      <w:r>
        <w:rPr>
          <w:noProof/>
        </w:rPr>
        <w:lastRenderedPageBreak/>
        <w:drawing>
          <wp:inline distT="0" distB="0" distL="0" distR="0" wp14:anchorId="6716B6BF" wp14:editId="727E8200">
            <wp:extent cx="5642610" cy="2737414"/>
            <wp:effectExtent l="0" t="0" r="0"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3642" cy="2742766"/>
                    </a:xfrm>
                    <a:prstGeom prst="rect">
                      <a:avLst/>
                    </a:prstGeom>
                  </pic:spPr>
                </pic:pic>
              </a:graphicData>
            </a:graphic>
          </wp:inline>
        </w:drawing>
      </w:r>
    </w:p>
    <w:p w14:paraId="07D200F0" w14:textId="0D47674D" w:rsidR="0091103C" w:rsidRDefault="0091103C" w:rsidP="00B72456">
      <w:pPr>
        <w:pStyle w:val="11"/>
        <w:jc w:val="center"/>
      </w:pPr>
      <w:r>
        <w:t>Рис. 3.21. Сторінка корзини з товарами</w:t>
      </w:r>
    </w:p>
    <w:p w14:paraId="4B82DD95" w14:textId="77777777" w:rsidR="0091103C" w:rsidRDefault="0091103C" w:rsidP="0091103C">
      <w:pPr>
        <w:pStyle w:val="11"/>
      </w:pPr>
      <w:r>
        <w:t>Перейшовши до корзини, можна змінювати кількість обраних товарів, або взагалі видалити його зі списку.</w:t>
      </w:r>
    </w:p>
    <w:p w14:paraId="1F31DB85" w14:textId="316A1AEC" w:rsidR="0091103C" w:rsidRDefault="0091103C" w:rsidP="00B72456">
      <w:pPr>
        <w:pStyle w:val="11"/>
        <w:jc w:val="center"/>
      </w:pPr>
      <w:r>
        <w:rPr>
          <w:noProof/>
        </w:rPr>
        <w:drawing>
          <wp:inline distT="0" distB="0" distL="0" distR="0" wp14:anchorId="69D7E561" wp14:editId="7C591588">
            <wp:extent cx="5661660" cy="2752362"/>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8122" cy="2755503"/>
                    </a:xfrm>
                    <a:prstGeom prst="rect">
                      <a:avLst/>
                    </a:prstGeom>
                  </pic:spPr>
                </pic:pic>
              </a:graphicData>
            </a:graphic>
          </wp:inline>
        </w:drawing>
      </w:r>
    </w:p>
    <w:p w14:paraId="4E97A54D" w14:textId="43EA6679" w:rsidR="0091103C" w:rsidRDefault="0091103C" w:rsidP="0091103C">
      <w:pPr>
        <w:pStyle w:val="11"/>
        <w:jc w:val="center"/>
      </w:pPr>
      <w:r>
        <w:t>Рис. 3.22. Сторінка корзини зі зміненою кількістю товарів</w:t>
      </w:r>
    </w:p>
    <w:p w14:paraId="1269F605" w14:textId="793C56BC" w:rsidR="0091103C" w:rsidRDefault="0091103C" w:rsidP="0091103C">
      <w:pPr>
        <w:pStyle w:val="11"/>
      </w:pPr>
      <w:r>
        <w:t>Після обрання необхідної кількості товару можна перейти до їх замовлення, але цього не можна зробити, якщо користувач не авторизований. Тому при натисненні на кнопку Замовити з’явиться наступне вікно (рис. 3.23, наступна сторінка):</w:t>
      </w:r>
    </w:p>
    <w:p w14:paraId="1AD8596B" w14:textId="6255293C" w:rsidR="0091103C" w:rsidRDefault="0091103C" w:rsidP="0091103C">
      <w:pPr>
        <w:pStyle w:val="11"/>
        <w:jc w:val="center"/>
      </w:pPr>
      <w:r>
        <w:rPr>
          <w:noProof/>
        </w:rPr>
        <w:lastRenderedPageBreak/>
        <w:drawing>
          <wp:inline distT="0" distB="0" distL="0" distR="0" wp14:anchorId="5224B79D" wp14:editId="097D8AAC">
            <wp:extent cx="5604510" cy="2724579"/>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9854" cy="2732038"/>
                    </a:xfrm>
                    <a:prstGeom prst="rect">
                      <a:avLst/>
                    </a:prstGeom>
                  </pic:spPr>
                </pic:pic>
              </a:graphicData>
            </a:graphic>
          </wp:inline>
        </w:drawing>
      </w:r>
    </w:p>
    <w:p w14:paraId="781BD3EF" w14:textId="3981B7C9" w:rsidR="0091103C" w:rsidRDefault="0091103C" w:rsidP="0091103C">
      <w:pPr>
        <w:pStyle w:val="11"/>
        <w:jc w:val="center"/>
      </w:pPr>
      <w:r>
        <w:t>Рис. 3.23. Вигляд сторінки без авторизації при замовленні</w:t>
      </w:r>
    </w:p>
    <w:p w14:paraId="40745B5B" w14:textId="7BB89300" w:rsidR="0091103C" w:rsidRDefault="0091103C" w:rsidP="0091103C">
      <w:pPr>
        <w:pStyle w:val="11"/>
      </w:pPr>
      <w:r>
        <w:t xml:space="preserve">Якщо у користувача немає акаунту, то він може його створити, натиснувши на кнопку У мене немає акаунту, після чого з’явиться наступна форма: </w:t>
      </w:r>
    </w:p>
    <w:p w14:paraId="72EC5B10" w14:textId="0AB53D43" w:rsidR="0091103C" w:rsidRDefault="0091103C" w:rsidP="0091103C">
      <w:pPr>
        <w:pStyle w:val="11"/>
        <w:jc w:val="center"/>
      </w:pPr>
      <w:r>
        <w:rPr>
          <w:noProof/>
        </w:rPr>
        <w:drawing>
          <wp:inline distT="0" distB="0" distL="0" distR="0" wp14:anchorId="66C052C0" wp14:editId="53FF6041">
            <wp:extent cx="5699760" cy="2753074"/>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7608" cy="2756864"/>
                    </a:xfrm>
                    <a:prstGeom prst="rect">
                      <a:avLst/>
                    </a:prstGeom>
                  </pic:spPr>
                </pic:pic>
              </a:graphicData>
            </a:graphic>
          </wp:inline>
        </w:drawing>
      </w:r>
    </w:p>
    <w:p w14:paraId="65FBF546" w14:textId="5CA1F947" w:rsidR="0091103C" w:rsidRDefault="0091103C" w:rsidP="0091103C">
      <w:pPr>
        <w:pStyle w:val="11"/>
        <w:jc w:val="center"/>
        <w:rPr>
          <w:lang w:val="en-US"/>
        </w:rPr>
      </w:pPr>
      <w:r>
        <w:t>Рис 3.24. Вигляд сторінки з формою для реєстрації</w:t>
      </w:r>
    </w:p>
    <w:p w14:paraId="4CE50032" w14:textId="70EF898C" w:rsidR="0091103C" w:rsidRDefault="0091103C" w:rsidP="0091103C">
      <w:pPr>
        <w:pStyle w:val="11"/>
      </w:pPr>
      <w:r>
        <w:t>Після вдалої авторизації користувача одразу буде перенаправлено до сторінки, де можна оформити замовлення. У полях буде деяка інформація, яка присутня у персональному акаунті клієнта.</w:t>
      </w:r>
    </w:p>
    <w:p w14:paraId="307CA191" w14:textId="3CC2C33E" w:rsidR="0091103C" w:rsidRDefault="0091103C" w:rsidP="004325CD">
      <w:pPr>
        <w:pStyle w:val="11"/>
        <w:jc w:val="center"/>
      </w:pPr>
      <w:r>
        <w:rPr>
          <w:noProof/>
        </w:rPr>
        <w:lastRenderedPageBreak/>
        <w:drawing>
          <wp:inline distT="0" distB="0" distL="0" distR="0" wp14:anchorId="1B76AADB" wp14:editId="4AD2B02E">
            <wp:extent cx="5728335" cy="2794014"/>
            <wp:effectExtent l="0" t="0" r="5715" b="63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8940" cy="2804064"/>
                    </a:xfrm>
                    <a:prstGeom prst="rect">
                      <a:avLst/>
                    </a:prstGeom>
                  </pic:spPr>
                </pic:pic>
              </a:graphicData>
            </a:graphic>
          </wp:inline>
        </w:drawing>
      </w:r>
    </w:p>
    <w:p w14:paraId="16C8FED0" w14:textId="3528AFD9" w:rsidR="0091103C" w:rsidRDefault="0091103C" w:rsidP="0091103C">
      <w:pPr>
        <w:pStyle w:val="11"/>
        <w:jc w:val="center"/>
      </w:pPr>
      <w:r>
        <w:t>Рис. 3.25. Вигляд сторінки для оформлення замовлення</w:t>
      </w:r>
    </w:p>
    <w:p w14:paraId="74EEF93C" w14:textId="1309BE1C" w:rsidR="00AE1A8C" w:rsidRDefault="00AE1A8C" w:rsidP="0091103C">
      <w:pPr>
        <w:pStyle w:val="11"/>
        <w:jc w:val="center"/>
      </w:pPr>
      <w:r>
        <w:rPr>
          <w:noProof/>
        </w:rPr>
        <w:drawing>
          <wp:inline distT="0" distB="0" distL="0" distR="0" wp14:anchorId="5885BEF5" wp14:editId="6E9A1E25">
            <wp:extent cx="5756910" cy="2810853"/>
            <wp:effectExtent l="0" t="0" r="0" b="889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5234" cy="2814917"/>
                    </a:xfrm>
                    <a:prstGeom prst="rect">
                      <a:avLst/>
                    </a:prstGeom>
                  </pic:spPr>
                </pic:pic>
              </a:graphicData>
            </a:graphic>
          </wp:inline>
        </w:drawing>
      </w:r>
    </w:p>
    <w:p w14:paraId="77CF001A" w14:textId="1567E643" w:rsidR="00AE1A8C" w:rsidRDefault="00AE1A8C" w:rsidP="0091103C">
      <w:pPr>
        <w:pStyle w:val="11"/>
        <w:jc w:val="center"/>
      </w:pPr>
      <w:r>
        <w:t>Рис. 3.26. Вигляд сторінки для оформлення замовлення з заповненими даними</w:t>
      </w:r>
    </w:p>
    <w:p w14:paraId="4DF942AC" w14:textId="1BB763A7" w:rsidR="00AE1A8C" w:rsidRDefault="00AE1A8C" w:rsidP="00AE1A8C">
      <w:pPr>
        <w:pStyle w:val="11"/>
      </w:pPr>
      <w:r>
        <w:t>Якщо всі необхідні поля були заповнені правильно, то на сторінці з’явиться наступне повідомлення (наступна сторінка, рис. 3.27):</w:t>
      </w:r>
    </w:p>
    <w:p w14:paraId="2F8C9EA9" w14:textId="30F24834" w:rsidR="00AE1A8C" w:rsidRDefault="00AE1A8C" w:rsidP="0091103C">
      <w:pPr>
        <w:pStyle w:val="11"/>
        <w:jc w:val="center"/>
      </w:pPr>
      <w:r>
        <w:rPr>
          <w:noProof/>
        </w:rPr>
        <w:lastRenderedPageBreak/>
        <w:drawing>
          <wp:inline distT="0" distB="0" distL="0" distR="0" wp14:anchorId="0D540DCB" wp14:editId="1F167B16">
            <wp:extent cx="5471160" cy="2663061"/>
            <wp:effectExtent l="0" t="0" r="0" b="444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8835" cy="2666797"/>
                    </a:xfrm>
                    <a:prstGeom prst="rect">
                      <a:avLst/>
                    </a:prstGeom>
                  </pic:spPr>
                </pic:pic>
              </a:graphicData>
            </a:graphic>
          </wp:inline>
        </w:drawing>
      </w:r>
    </w:p>
    <w:p w14:paraId="59C8B161" w14:textId="4902FCB2" w:rsidR="00AE1A8C" w:rsidRDefault="00AE1A8C" w:rsidP="0091103C">
      <w:pPr>
        <w:pStyle w:val="11"/>
        <w:jc w:val="center"/>
      </w:pPr>
      <w:r>
        <w:t>Рис. 3.27. Вигляд сторінки після вдалого замовлення</w:t>
      </w:r>
    </w:p>
    <w:p w14:paraId="12A513A1" w14:textId="7054064E" w:rsidR="00AE1A8C" w:rsidRDefault="00AE1A8C" w:rsidP="00AE1A8C">
      <w:pPr>
        <w:pStyle w:val="11"/>
      </w:pPr>
      <w:r>
        <w:t>Всі успішні замовлення можна переглянути у особистому кабінеті.</w:t>
      </w:r>
    </w:p>
    <w:p w14:paraId="6282DADD" w14:textId="5B2F9CB1" w:rsidR="00AE1A8C" w:rsidRDefault="00AE1A8C" w:rsidP="00AE1A8C">
      <w:pPr>
        <w:pStyle w:val="11"/>
        <w:jc w:val="center"/>
      </w:pPr>
      <w:r>
        <w:rPr>
          <w:noProof/>
        </w:rPr>
        <w:drawing>
          <wp:inline distT="0" distB="0" distL="0" distR="0" wp14:anchorId="4D5620DD" wp14:editId="7A077A93">
            <wp:extent cx="5680710" cy="2761623"/>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1561" cy="2766898"/>
                    </a:xfrm>
                    <a:prstGeom prst="rect">
                      <a:avLst/>
                    </a:prstGeom>
                  </pic:spPr>
                </pic:pic>
              </a:graphicData>
            </a:graphic>
          </wp:inline>
        </w:drawing>
      </w:r>
    </w:p>
    <w:p w14:paraId="4C9B10B6" w14:textId="69799DDC" w:rsidR="00AE1A8C" w:rsidRDefault="00AE1A8C" w:rsidP="00AE1A8C">
      <w:pPr>
        <w:pStyle w:val="11"/>
        <w:jc w:val="center"/>
      </w:pPr>
      <w:r>
        <w:t>Рис. 3.28. Замовлення кориистувача у особистому кабінеті</w:t>
      </w:r>
    </w:p>
    <w:p w14:paraId="79A9ECE4" w14:textId="1AF2931D" w:rsidR="00AE1A8C" w:rsidRDefault="00AE1A8C" w:rsidP="00AE1A8C">
      <w:pPr>
        <w:pStyle w:val="11"/>
      </w:pPr>
      <w:r>
        <w:t>Також у особистому кабінеті можна змінити такі свої дані, як: ім’я, прізвище, по-батькові, дату народження, стать, контактний номер телефону</w:t>
      </w:r>
      <w:r w:rsidR="008F0929">
        <w:t xml:space="preserve"> та пароль. Для прикладу змінімо деякі особисті дані, для цього у частині форми з назвою Особисті дані потрібно натиснути кнопку Редагувати.</w:t>
      </w:r>
    </w:p>
    <w:p w14:paraId="670285AA" w14:textId="2538E718" w:rsidR="008F0929" w:rsidRDefault="008F0929" w:rsidP="008F0929">
      <w:pPr>
        <w:pStyle w:val="11"/>
        <w:jc w:val="center"/>
      </w:pPr>
      <w:r>
        <w:rPr>
          <w:noProof/>
        </w:rPr>
        <w:lastRenderedPageBreak/>
        <w:drawing>
          <wp:inline distT="0" distB="0" distL="0" distR="0" wp14:anchorId="083B0A9E" wp14:editId="1CF32403">
            <wp:extent cx="5652135" cy="2751150"/>
            <wp:effectExtent l="0" t="0" r="571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0983" cy="2755457"/>
                    </a:xfrm>
                    <a:prstGeom prst="rect">
                      <a:avLst/>
                    </a:prstGeom>
                  </pic:spPr>
                </pic:pic>
              </a:graphicData>
            </a:graphic>
          </wp:inline>
        </w:drawing>
      </w:r>
    </w:p>
    <w:p w14:paraId="130644D6" w14:textId="060E45FF" w:rsidR="008F0929" w:rsidRDefault="008F0929" w:rsidP="008F0929">
      <w:pPr>
        <w:pStyle w:val="11"/>
        <w:jc w:val="center"/>
      </w:pPr>
      <w:r>
        <w:t>Рис. 3.29. Форма для зміни особистих даних</w:t>
      </w:r>
    </w:p>
    <w:p w14:paraId="6CA00035" w14:textId="023EB49C" w:rsidR="008F0929" w:rsidRDefault="008F0929" w:rsidP="008F0929">
      <w:pPr>
        <w:pStyle w:val="11"/>
        <w:jc w:val="center"/>
      </w:pPr>
      <w:r>
        <w:rPr>
          <w:noProof/>
        </w:rPr>
        <w:drawing>
          <wp:inline distT="0" distB="0" distL="0" distR="0" wp14:anchorId="50E408E2" wp14:editId="0E13EBA2">
            <wp:extent cx="5080635" cy="2469902"/>
            <wp:effectExtent l="0" t="0" r="5715"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5682" cy="2472355"/>
                    </a:xfrm>
                    <a:prstGeom prst="rect">
                      <a:avLst/>
                    </a:prstGeom>
                  </pic:spPr>
                </pic:pic>
              </a:graphicData>
            </a:graphic>
          </wp:inline>
        </w:drawing>
      </w:r>
    </w:p>
    <w:p w14:paraId="3AA374A0" w14:textId="4FB050E0" w:rsidR="008F0929" w:rsidRDefault="008F0929" w:rsidP="008F0929">
      <w:pPr>
        <w:pStyle w:val="11"/>
        <w:jc w:val="center"/>
      </w:pPr>
      <w:r>
        <w:t>Рис. 3.30. Заповнена форма для зміни особистих даних</w:t>
      </w:r>
    </w:p>
    <w:p w14:paraId="3A1B89AD" w14:textId="62330C8D" w:rsidR="008F0929" w:rsidRDefault="008F0929" w:rsidP="008F0929">
      <w:pPr>
        <w:pStyle w:val="11"/>
        <w:jc w:val="center"/>
      </w:pPr>
      <w:bookmarkStart w:id="50" w:name="_GoBack"/>
      <w:r>
        <w:rPr>
          <w:noProof/>
        </w:rPr>
        <w:drawing>
          <wp:inline distT="0" distB="0" distL="0" distR="0" wp14:anchorId="0C649D58" wp14:editId="39847E90">
            <wp:extent cx="5480685" cy="2670460"/>
            <wp:effectExtent l="0" t="0" r="571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6993" cy="2678406"/>
                    </a:xfrm>
                    <a:prstGeom prst="rect">
                      <a:avLst/>
                    </a:prstGeom>
                  </pic:spPr>
                </pic:pic>
              </a:graphicData>
            </a:graphic>
          </wp:inline>
        </w:drawing>
      </w:r>
      <w:bookmarkEnd w:id="50"/>
    </w:p>
    <w:p w14:paraId="5B75557D" w14:textId="25610377" w:rsidR="008F0929" w:rsidRPr="0091103C" w:rsidRDefault="008F0929" w:rsidP="008F0929">
      <w:pPr>
        <w:pStyle w:val="11"/>
        <w:jc w:val="center"/>
      </w:pPr>
      <w:r>
        <w:t>Рис. 3.31. Вигляд форми після успішної зміни персональних даних</w:t>
      </w:r>
    </w:p>
    <w:p w14:paraId="105C10A7" w14:textId="77777777" w:rsidR="00014F1C" w:rsidRDefault="00014F1C" w:rsidP="00014F1C">
      <w:pPr>
        <w:pStyle w:val="20"/>
        <w:ind w:left="1426" w:hanging="576"/>
        <w:rPr>
          <w:lang w:val="uk-UA"/>
        </w:rPr>
      </w:pPr>
      <w:bookmarkStart w:id="51" w:name="_Toc29552630"/>
      <w:bookmarkStart w:id="52" w:name="_Toc42678990"/>
      <w:r w:rsidRPr="00151DAD">
        <w:rPr>
          <w:lang w:val="uk-UA"/>
        </w:rPr>
        <w:lastRenderedPageBreak/>
        <w:t>Тестування роботи програмного забезпечення</w:t>
      </w:r>
      <w:bookmarkEnd w:id="51"/>
      <w:bookmarkEnd w:id="52"/>
    </w:p>
    <w:p w14:paraId="36F798D5" w14:textId="5922932D" w:rsidR="00014F1C" w:rsidRDefault="00014F1C" w:rsidP="00014F1C">
      <w:pPr>
        <w:pStyle w:val="11"/>
      </w:pPr>
      <w:r w:rsidRPr="00F81989">
        <w:t xml:space="preserve">Настав час для тестування. Для цього будемо використовувати метод функціонального тестування: виявлення невідповідностей між реальною поведінкою реалізованих функцій і очікуваною поведінкою відповідно до специфікації і вимог. </w:t>
      </w:r>
      <w:r>
        <w:t>В ТЗ (див. ст. 9</w:t>
      </w:r>
      <w:r w:rsidRPr="00F81989">
        <w:t xml:space="preserve">) </w:t>
      </w:r>
      <w:r>
        <w:t>було зазначено</w:t>
      </w:r>
      <w:r w:rsidRPr="00F81989">
        <w:t xml:space="preserve"> список функцій, які мають працювати в </w:t>
      </w:r>
      <w:r>
        <w:t>проекті</w:t>
      </w:r>
      <w:r w:rsidRPr="00F81989">
        <w:t>:</w:t>
      </w:r>
    </w:p>
    <w:p w14:paraId="0F149FA0" w14:textId="77777777" w:rsidR="00014F1C" w:rsidRDefault="00014F1C" w:rsidP="00293121">
      <w:pPr>
        <w:pStyle w:val="aff4"/>
        <w:numPr>
          <w:ilvl w:val="0"/>
          <w:numId w:val="14"/>
        </w:numPr>
        <w:tabs>
          <w:tab w:val="left" w:pos="709"/>
          <w:tab w:val="left" w:pos="900"/>
        </w:tabs>
        <w:spacing w:line="360" w:lineRule="auto"/>
        <w:jc w:val="both"/>
        <w:rPr>
          <w:b w:val="0"/>
          <w:bCs/>
          <w:sz w:val="28"/>
          <w:szCs w:val="28"/>
        </w:rPr>
      </w:pPr>
      <w:r>
        <w:rPr>
          <w:b w:val="0"/>
          <w:bCs/>
          <w:sz w:val="28"/>
          <w:szCs w:val="28"/>
        </w:rPr>
        <w:t>Можливість знайти товар</w:t>
      </w:r>
    </w:p>
    <w:p w14:paraId="253C81FC" w14:textId="77777777" w:rsidR="00014F1C" w:rsidRDefault="00014F1C" w:rsidP="00293121">
      <w:pPr>
        <w:pStyle w:val="aff4"/>
        <w:numPr>
          <w:ilvl w:val="0"/>
          <w:numId w:val="14"/>
        </w:numPr>
        <w:tabs>
          <w:tab w:val="left" w:pos="709"/>
          <w:tab w:val="left" w:pos="900"/>
        </w:tabs>
        <w:spacing w:line="360" w:lineRule="auto"/>
        <w:jc w:val="both"/>
        <w:rPr>
          <w:b w:val="0"/>
          <w:bCs/>
          <w:sz w:val="28"/>
          <w:szCs w:val="28"/>
        </w:rPr>
      </w:pPr>
      <w:r>
        <w:rPr>
          <w:b w:val="0"/>
          <w:bCs/>
          <w:sz w:val="28"/>
          <w:szCs w:val="28"/>
        </w:rPr>
        <w:t>Можливість додати товар у корзину</w:t>
      </w:r>
    </w:p>
    <w:p w14:paraId="1D53779E" w14:textId="77777777" w:rsidR="00014F1C" w:rsidRDefault="00014F1C" w:rsidP="00293121">
      <w:pPr>
        <w:pStyle w:val="aff4"/>
        <w:numPr>
          <w:ilvl w:val="0"/>
          <w:numId w:val="14"/>
        </w:numPr>
        <w:tabs>
          <w:tab w:val="left" w:pos="709"/>
          <w:tab w:val="left" w:pos="900"/>
        </w:tabs>
        <w:spacing w:line="360" w:lineRule="auto"/>
        <w:jc w:val="both"/>
        <w:rPr>
          <w:b w:val="0"/>
          <w:bCs/>
          <w:sz w:val="28"/>
          <w:szCs w:val="28"/>
        </w:rPr>
      </w:pPr>
      <w:r>
        <w:rPr>
          <w:b w:val="0"/>
          <w:bCs/>
          <w:sz w:val="28"/>
          <w:szCs w:val="28"/>
        </w:rPr>
        <w:t>Можливість змінювати кількість замовленого товару</w:t>
      </w:r>
    </w:p>
    <w:p w14:paraId="26209E6C" w14:textId="77777777" w:rsidR="00014F1C" w:rsidRDefault="00014F1C" w:rsidP="00293121">
      <w:pPr>
        <w:pStyle w:val="aff4"/>
        <w:numPr>
          <w:ilvl w:val="0"/>
          <w:numId w:val="14"/>
        </w:numPr>
        <w:tabs>
          <w:tab w:val="left" w:pos="709"/>
          <w:tab w:val="left" w:pos="900"/>
        </w:tabs>
        <w:spacing w:line="360" w:lineRule="auto"/>
        <w:jc w:val="both"/>
        <w:rPr>
          <w:b w:val="0"/>
          <w:bCs/>
          <w:sz w:val="28"/>
          <w:szCs w:val="28"/>
        </w:rPr>
      </w:pPr>
      <w:r>
        <w:rPr>
          <w:b w:val="0"/>
          <w:bCs/>
          <w:sz w:val="28"/>
          <w:szCs w:val="28"/>
        </w:rPr>
        <w:t>Можливість замовити товар</w:t>
      </w:r>
    </w:p>
    <w:p w14:paraId="4C6A6DA6" w14:textId="77777777" w:rsidR="00014F1C" w:rsidRDefault="00014F1C" w:rsidP="00293121">
      <w:pPr>
        <w:pStyle w:val="aff4"/>
        <w:numPr>
          <w:ilvl w:val="0"/>
          <w:numId w:val="14"/>
        </w:numPr>
        <w:tabs>
          <w:tab w:val="left" w:pos="709"/>
          <w:tab w:val="left" w:pos="900"/>
        </w:tabs>
        <w:spacing w:line="360" w:lineRule="auto"/>
        <w:jc w:val="both"/>
        <w:rPr>
          <w:b w:val="0"/>
          <w:bCs/>
          <w:sz w:val="28"/>
          <w:szCs w:val="28"/>
        </w:rPr>
      </w:pPr>
      <w:r>
        <w:rPr>
          <w:b w:val="0"/>
          <w:bCs/>
          <w:sz w:val="28"/>
          <w:szCs w:val="28"/>
        </w:rPr>
        <w:t>Змінювати особисті дані</w:t>
      </w:r>
    </w:p>
    <w:p w14:paraId="29FD6008" w14:textId="77777777" w:rsidR="00014F1C" w:rsidRDefault="00014F1C" w:rsidP="00293121">
      <w:pPr>
        <w:pStyle w:val="aff4"/>
        <w:numPr>
          <w:ilvl w:val="0"/>
          <w:numId w:val="14"/>
        </w:numPr>
        <w:tabs>
          <w:tab w:val="left" w:pos="709"/>
          <w:tab w:val="left" w:pos="900"/>
        </w:tabs>
        <w:spacing w:line="360" w:lineRule="auto"/>
        <w:jc w:val="both"/>
        <w:rPr>
          <w:b w:val="0"/>
          <w:bCs/>
          <w:sz w:val="28"/>
          <w:szCs w:val="28"/>
        </w:rPr>
      </w:pPr>
      <w:r>
        <w:rPr>
          <w:b w:val="0"/>
          <w:bCs/>
          <w:sz w:val="28"/>
          <w:szCs w:val="28"/>
        </w:rPr>
        <w:t>Редагувати записи, пов’язані з товарами (для адміністратора)</w:t>
      </w:r>
    </w:p>
    <w:p w14:paraId="7859EDDE" w14:textId="77777777" w:rsidR="00014F1C" w:rsidRDefault="00014F1C" w:rsidP="00293121">
      <w:pPr>
        <w:pStyle w:val="aff4"/>
        <w:numPr>
          <w:ilvl w:val="0"/>
          <w:numId w:val="14"/>
        </w:numPr>
        <w:tabs>
          <w:tab w:val="left" w:pos="709"/>
          <w:tab w:val="left" w:pos="900"/>
        </w:tabs>
        <w:spacing w:line="360" w:lineRule="auto"/>
        <w:jc w:val="both"/>
        <w:rPr>
          <w:b w:val="0"/>
          <w:bCs/>
          <w:sz w:val="28"/>
          <w:szCs w:val="28"/>
        </w:rPr>
      </w:pPr>
      <w:r>
        <w:rPr>
          <w:b w:val="0"/>
          <w:bCs/>
          <w:sz w:val="28"/>
          <w:szCs w:val="28"/>
        </w:rPr>
        <w:t>Додавати записи, пов’язані з товарами (для адміністратора)</w:t>
      </w:r>
    </w:p>
    <w:p w14:paraId="2D074B1F" w14:textId="77777777" w:rsidR="00014F1C" w:rsidRDefault="00014F1C" w:rsidP="00293121">
      <w:pPr>
        <w:pStyle w:val="aff4"/>
        <w:numPr>
          <w:ilvl w:val="0"/>
          <w:numId w:val="14"/>
        </w:numPr>
        <w:tabs>
          <w:tab w:val="left" w:pos="709"/>
          <w:tab w:val="left" w:pos="900"/>
        </w:tabs>
        <w:spacing w:line="360" w:lineRule="auto"/>
        <w:jc w:val="both"/>
        <w:rPr>
          <w:b w:val="0"/>
          <w:bCs/>
          <w:sz w:val="28"/>
          <w:szCs w:val="28"/>
        </w:rPr>
      </w:pPr>
      <w:r>
        <w:rPr>
          <w:b w:val="0"/>
          <w:bCs/>
          <w:sz w:val="28"/>
          <w:szCs w:val="28"/>
        </w:rPr>
        <w:t>Видаляти записи, пов’язані з товарами (для адміністратора)</w:t>
      </w:r>
    </w:p>
    <w:p w14:paraId="22238812" w14:textId="77777777" w:rsidR="00A12A22" w:rsidRPr="004D45D4" w:rsidRDefault="00A12A22" w:rsidP="00A12A22">
      <w:pPr>
        <w:pStyle w:val="af"/>
        <w:spacing w:line="360" w:lineRule="auto"/>
        <w:ind w:left="1418" w:firstLine="0"/>
        <w:jc w:val="right"/>
        <w:rPr>
          <w:b/>
          <w:lang w:val="uk-UA" w:eastAsia="x-none"/>
        </w:rPr>
      </w:pPr>
      <w:r w:rsidRPr="004D45D4">
        <w:rPr>
          <w:lang w:val="uk-UA" w:eastAsia="x-none"/>
        </w:rPr>
        <w:t>Таблиця 3.1</w:t>
      </w:r>
    </w:p>
    <w:p w14:paraId="4827DD4D" w14:textId="77777777" w:rsidR="00A12A22" w:rsidRPr="004D45D4" w:rsidRDefault="00A12A22" w:rsidP="00A12A22">
      <w:pPr>
        <w:spacing w:line="360" w:lineRule="auto"/>
        <w:jc w:val="center"/>
        <w:rPr>
          <w:b/>
          <w:sz w:val="28"/>
          <w:lang w:val="uk-UA" w:eastAsia="x-none"/>
        </w:rPr>
      </w:pPr>
      <w:r w:rsidRPr="004D45D4">
        <w:rPr>
          <w:b/>
          <w:sz w:val="28"/>
          <w:lang w:val="uk-UA" w:eastAsia="x-none"/>
        </w:rPr>
        <w:t>Тестування програмного додатку</w:t>
      </w:r>
    </w:p>
    <w:tbl>
      <w:tblPr>
        <w:tblStyle w:val="ad"/>
        <w:tblW w:w="0" w:type="auto"/>
        <w:tblLook w:val="04A0" w:firstRow="1" w:lastRow="0" w:firstColumn="1" w:lastColumn="0" w:noHBand="0" w:noVBand="1"/>
      </w:tblPr>
      <w:tblGrid>
        <w:gridCol w:w="562"/>
        <w:gridCol w:w="7655"/>
        <w:gridCol w:w="1694"/>
      </w:tblGrid>
      <w:tr w:rsidR="00A12A22" w:rsidRPr="004D45D4" w14:paraId="7762BB3C" w14:textId="77777777" w:rsidTr="00F16748">
        <w:tc>
          <w:tcPr>
            <w:tcW w:w="562" w:type="dxa"/>
          </w:tcPr>
          <w:p w14:paraId="3C61A6BE" w14:textId="77777777" w:rsidR="00A12A22" w:rsidRPr="004D45D4" w:rsidRDefault="00A12A22" w:rsidP="00F16748">
            <w:pPr>
              <w:spacing w:line="360" w:lineRule="auto"/>
              <w:jc w:val="center"/>
              <w:rPr>
                <w:sz w:val="28"/>
                <w:lang w:val="uk-UA" w:eastAsia="x-none"/>
              </w:rPr>
            </w:pPr>
            <w:r w:rsidRPr="004D45D4">
              <w:rPr>
                <w:sz w:val="28"/>
                <w:lang w:val="uk-UA" w:eastAsia="x-none"/>
              </w:rPr>
              <w:t>№</w:t>
            </w:r>
          </w:p>
        </w:tc>
        <w:tc>
          <w:tcPr>
            <w:tcW w:w="7655" w:type="dxa"/>
          </w:tcPr>
          <w:p w14:paraId="0946A3B7" w14:textId="77777777" w:rsidR="00A12A22" w:rsidRPr="004D45D4" w:rsidRDefault="00A12A22" w:rsidP="00F16748">
            <w:pPr>
              <w:spacing w:line="360" w:lineRule="auto"/>
              <w:jc w:val="center"/>
              <w:rPr>
                <w:sz w:val="28"/>
                <w:lang w:val="uk-UA" w:eastAsia="x-none"/>
              </w:rPr>
            </w:pPr>
            <w:r w:rsidRPr="004D45D4">
              <w:rPr>
                <w:sz w:val="28"/>
                <w:lang w:val="uk-UA" w:eastAsia="x-none"/>
              </w:rPr>
              <w:t>Функція</w:t>
            </w:r>
          </w:p>
        </w:tc>
        <w:tc>
          <w:tcPr>
            <w:tcW w:w="1694" w:type="dxa"/>
          </w:tcPr>
          <w:p w14:paraId="76034B0A" w14:textId="77777777" w:rsidR="00A12A22" w:rsidRPr="004D45D4" w:rsidRDefault="00A12A22" w:rsidP="00F16748">
            <w:pPr>
              <w:spacing w:line="360" w:lineRule="auto"/>
              <w:jc w:val="center"/>
              <w:rPr>
                <w:sz w:val="28"/>
                <w:lang w:val="uk-UA" w:eastAsia="x-none"/>
              </w:rPr>
            </w:pPr>
            <w:r w:rsidRPr="004D45D4">
              <w:rPr>
                <w:sz w:val="28"/>
                <w:lang w:val="uk-UA" w:eastAsia="x-none"/>
              </w:rPr>
              <w:t>Успішність</w:t>
            </w:r>
          </w:p>
        </w:tc>
      </w:tr>
      <w:tr w:rsidR="00A12A22" w:rsidRPr="004D45D4" w14:paraId="5BE48DCA" w14:textId="77777777" w:rsidTr="00F16748">
        <w:tc>
          <w:tcPr>
            <w:tcW w:w="562" w:type="dxa"/>
          </w:tcPr>
          <w:p w14:paraId="21B5EFB3" w14:textId="77777777" w:rsidR="00A12A22" w:rsidRPr="004D45D4" w:rsidRDefault="00A12A22" w:rsidP="00F16748">
            <w:pPr>
              <w:spacing w:line="360" w:lineRule="auto"/>
              <w:jc w:val="center"/>
              <w:rPr>
                <w:sz w:val="28"/>
                <w:lang w:val="uk-UA" w:eastAsia="x-none"/>
              </w:rPr>
            </w:pPr>
            <w:r w:rsidRPr="004D45D4">
              <w:rPr>
                <w:sz w:val="28"/>
                <w:lang w:val="uk-UA" w:eastAsia="x-none"/>
              </w:rPr>
              <w:t>1</w:t>
            </w:r>
          </w:p>
        </w:tc>
        <w:tc>
          <w:tcPr>
            <w:tcW w:w="7655" w:type="dxa"/>
          </w:tcPr>
          <w:p w14:paraId="5BB96617" w14:textId="07449194" w:rsidR="00A12A22" w:rsidRPr="00014F1C" w:rsidRDefault="00014F1C" w:rsidP="00014F1C">
            <w:pPr>
              <w:pStyle w:val="aff4"/>
              <w:tabs>
                <w:tab w:val="left" w:pos="709"/>
                <w:tab w:val="left" w:pos="900"/>
              </w:tabs>
              <w:spacing w:line="360" w:lineRule="auto"/>
              <w:jc w:val="both"/>
              <w:rPr>
                <w:b w:val="0"/>
                <w:bCs/>
                <w:sz w:val="28"/>
                <w:szCs w:val="28"/>
              </w:rPr>
            </w:pPr>
            <w:r>
              <w:rPr>
                <w:b w:val="0"/>
                <w:bCs/>
                <w:sz w:val="28"/>
                <w:szCs w:val="28"/>
              </w:rPr>
              <w:t>Можливість знайти товар</w:t>
            </w:r>
          </w:p>
        </w:tc>
        <w:tc>
          <w:tcPr>
            <w:tcW w:w="1694" w:type="dxa"/>
          </w:tcPr>
          <w:p w14:paraId="728E65CE" w14:textId="77777777" w:rsidR="00A12A22" w:rsidRPr="004D45D4" w:rsidRDefault="00A12A22" w:rsidP="00F16748">
            <w:pPr>
              <w:spacing w:line="360" w:lineRule="auto"/>
              <w:jc w:val="center"/>
              <w:rPr>
                <w:sz w:val="28"/>
                <w:lang w:val="uk-UA" w:eastAsia="x-none"/>
              </w:rPr>
            </w:pPr>
            <w:r w:rsidRPr="004D45D4">
              <w:rPr>
                <w:sz w:val="28"/>
                <w:lang w:val="uk-UA" w:eastAsia="x-none"/>
              </w:rPr>
              <w:t>+</w:t>
            </w:r>
          </w:p>
        </w:tc>
      </w:tr>
      <w:tr w:rsidR="00A12A22" w:rsidRPr="004D45D4" w14:paraId="4E950012" w14:textId="77777777" w:rsidTr="00F16748">
        <w:tc>
          <w:tcPr>
            <w:tcW w:w="562" w:type="dxa"/>
          </w:tcPr>
          <w:p w14:paraId="6A206542" w14:textId="77777777" w:rsidR="00A12A22" w:rsidRPr="004D45D4" w:rsidRDefault="00A12A22" w:rsidP="00F16748">
            <w:pPr>
              <w:spacing w:line="360" w:lineRule="auto"/>
              <w:jc w:val="center"/>
              <w:rPr>
                <w:sz w:val="28"/>
                <w:lang w:val="uk-UA" w:eastAsia="x-none"/>
              </w:rPr>
            </w:pPr>
            <w:r w:rsidRPr="004D45D4">
              <w:rPr>
                <w:sz w:val="28"/>
                <w:lang w:val="uk-UA" w:eastAsia="x-none"/>
              </w:rPr>
              <w:t>2</w:t>
            </w:r>
          </w:p>
        </w:tc>
        <w:tc>
          <w:tcPr>
            <w:tcW w:w="7655" w:type="dxa"/>
          </w:tcPr>
          <w:p w14:paraId="77D97DE0" w14:textId="0F58A63E" w:rsidR="00A12A22" w:rsidRPr="00014F1C" w:rsidRDefault="00014F1C" w:rsidP="00014F1C">
            <w:pPr>
              <w:pStyle w:val="aff4"/>
              <w:tabs>
                <w:tab w:val="left" w:pos="709"/>
                <w:tab w:val="left" w:pos="900"/>
              </w:tabs>
              <w:spacing w:line="360" w:lineRule="auto"/>
              <w:jc w:val="both"/>
              <w:rPr>
                <w:b w:val="0"/>
                <w:bCs/>
                <w:sz w:val="28"/>
                <w:szCs w:val="28"/>
              </w:rPr>
            </w:pPr>
            <w:r>
              <w:rPr>
                <w:b w:val="0"/>
                <w:bCs/>
                <w:sz w:val="28"/>
                <w:szCs w:val="28"/>
              </w:rPr>
              <w:t>Можливість додати товар у корзину</w:t>
            </w:r>
          </w:p>
        </w:tc>
        <w:tc>
          <w:tcPr>
            <w:tcW w:w="1694" w:type="dxa"/>
          </w:tcPr>
          <w:p w14:paraId="6DBEDF9A" w14:textId="77777777" w:rsidR="00A12A22" w:rsidRPr="004D45D4" w:rsidRDefault="00A12A22" w:rsidP="00F16748">
            <w:pPr>
              <w:spacing w:line="360" w:lineRule="auto"/>
              <w:jc w:val="center"/>
              <w:rPr>
                <w:sz w:val="28"/>
                <w:lang w:val="uk-UA" w:eastAsia="x-none"/>
              </w:rPr>
            </w:pPr>
            <w:r w:rsidRPr="004D45D4">
              <w:rPr>
                <w:sz w:val="28"/>
                <w:lang w:val="uk-UA" w:eastAsia="x-none"/>
              </w:rPr>
              <w:t>+</w:t>
            </w:r>
          </w:p>
        </w:tc>
      </w:tr>
      <w:tr w:rsidR="00A12A22" w:rsidRPr="004D45D4" w14:paraId="55E5B159" w14:textId="77777777" w:rsidTr="00F16748">
        <w:tc>
          <w:tcPr>
            <w:tcW w:w="562" w:type="dxa"/>
          </w:tcPr>
          <w:p w14:paraId="45308662" w14:textId="77777777" w:rsidR="00A12A22" w:rsidRPr="004D45D4" w:rsidRDefault="00A12A22" w:rsidP="00F16748">
            <w:pPr>
              <w:spacing w:line="360" w:lineRule="auto"/>
              <w:jc w:val="center"/>
              <w:rPr>
                <w:sz w:val="28"/>
                <w:lang w:val="uk-UA" w:eastAsia="x-none"/>
              </w:rPr>
            </w:pPr>
            <w:r w:rsidRPr="004D45D4">
              <w:rPr>
                <w:sz w:val="28"/>
                <w:lang w:val="uk-UA" w:eastAsia="x-none"/>
              </w:rPr>
              <w:t>3</w:t>
            </w:r>
          </w:p>
        </w:tc>
        <w:tc>
          <w:tcPr>
            <w:tcW w:w="7655" w:type="dxa"/>
          </w:tcPr>
          <w:p w14:paraId="71A04141" w14:textId="3BD398A8" w:rsidR="00A12A22" w:rsidRPr="00014F1C" w:rsidRDefault="00014F1C" w:rsidP="00014F1C">
            <w:pPr>
              <w:pStyle w:val="aff4"/>
              <w:tabs>
                <w:tab w:val="left" w:pos="709"/>
                <w:tab w:val="left" w:pos="900"/>
              </w:tabs>
              <w:spacing w:line="360" w:lineRule="auto"/>
              <w:jc w:val="both"/>
              <w:rPr>
                <w:b w:val="0"/>
                <w:bCs/>
                <w:sz w:val="28"/>
                <w:szCs w:val="28"/>
              </w:rPr>
            </w:pPr>
            <w:r>
              <w:rPr>
                <w:b w:val="0"/>
                <w:bCs/>
                <w:sz w:val="28"/>
                <w:szCs w:val="28"/>
              </w:rPr>
              <w:t>Можливість змінювати кількість замовленого товару</w:t>
            </w:r>
          </w:p>
        </w:tc>
        <w:tc>
          <w:tcPr>
            <w:tcW w:w="1694" w:type="dxa"/>
          </w:tcPr>
          <w:p w14:paraId="2BF44AC8" w14:textId="77777777" w:rsidR="00A12A22" w:rsidRPr="004D45D4" w:rsidRDefault="00A12A22" w:rsidP="00F16748">
            <w:pPr>
              <w:spacing w:line="360" w:lineRule="auto"/>
              <w:jc w:val="center"/>
              <w:rPr>
                <w:sz w:val="28"/>
                <w:lang w:val="uk-UA" w:eastAsia="x-none"/>
              </w:rPr>
            </w:pPr>
            <w:r w:rsidRPr="004D45D4">
              <w:rPr>
                <w:sz w:val="28"/>
                <w:lang w:val="uk-UA" w:eastAsia="x-none"/>
              </w:rPr>
              <w:t>+</w:t>
            </w:r>
          </w:p>
        </w:tc>
      </w:tr>
      <w:tr w:rsidR="00A12A22" w:rsidRPr="004D45D4" w14:paraId="4D786E08" w14:textId="77777777" w:rsidTr="00F16748">
        <w:tc>
          <w:tcPr>
            <w:tcW w:w="562" w:type="dxa"/>
          </w:tcPr>
          <w:p w14:paraId="67D1833D" w14:textId="77777777" w:rsidR="00A12A22" w:rsidRPr="004D45D4" w:rsidRDefault="00A12A22" w:rsidP="00F16748">
            <w:pPr>
              <w:spacing w:line="360" w:lineRule="auto"/>
              <w:jc w:val="center"/>
              <w:rPr>
                <w:sz w:val="28"/>
                <w:lang w:val="uk-UA" w:eastAsia="x-none"/>
              </w:rPr>
            </w:pPr>
            <w:r w:rsidRPr="004D45D4">
              <w:rPr>
                <w:sz w:val="28"/>
                <w:lang w:val="uk-UA" w:eastAsia="x-none"/>
              </w:rPr>
              <w:t>4</w:t>
            </w:r>
          </w:p>
        </w:tc>
        <w:tc>
          <w:tcPr>
            <w:tcW w:w="7655" w:type="dxa"/>
          </w:tcPr>
          <w:p w14:paraId="6BA4A82E" w14:textId="2571E627" w:rsidR="00A12A22" w:rsidRPr="00014F1C" w:rsidRDefault="00014F1C" w:rsidP="00014F1C">
            <w:pPr>
              <w:pStyle w:val="aff4"/>
              <w:tabs>
                <w:tab w:val="left" w:pos="709"/>
                <w:tab w:val="left" w:pos="900"/>
              </w:tabs>
              <w:spacing w:line="360" w:lineRule="auto"/>
              <w:jc w:val="both"/>
              <w:rPr>
                <w:b w:val="0"/>
                <w:bCs/>
                <w:sz w:val="28"/>
                <w:szCs w:val="28"/>
              </w:rPr>
            </w:pPr>
            <w:r>
              <w:rPr>
                <w:b w:val="0"/>
                <w:bCs/>
                <w:sz w:val="28"/>
                <w:szCs w:val="28"/>
              </w:rPr>
              <w:t>Можливість замовити товар</w:t>
            </w:r>
          </w:p>
        </w:tc>
        <w:tc>
          <w:tcPr>
            <w:tcW w:w="1694" w:type="dxa"/>
          </w:tcPr>
          <w:p w14:paraId="26D4D191" w14:textId="77777777" w:rsidR="00A12A22" w:rsidRPr="004D45D4" w:rsidRDefault="00A12A22" w:rsidP="00F16748">
            <w:pPr>
              <w:spacing w:line="360" w:lineRule="auto"/>
              <w:jc w:val="center"/>
              <w:rPr>
                <w:sz w:val="28"/>
                <w:lang w:val="uk-UA" w:eastAsia="x-none"/>
              </w:rPr>
            </w:pPr>
            <w:r w:rsidRPr="004D45D4">
              <w:rPr>
                <w:sz w:val="28"/>
                <w:lang w:val="uk-UA" w:eastAsia="x-none"/>
              </w:rPr>
              <w:t>+</w:t>
            </w:r>
          </w:p>
        </w:tc>
      </w:tr>
      <w:tr w:rsidR="00A12A22" w:rsidRPr="004D45D4" w14:paraId="72F76B86" w14:textId="77777777" w:rsidTr="00F16748">
        <w:tc>
          <w:tcPr>
            <w:tcW w:w="562" w:type="dxa"/>
          </w:tcPr>
          <w:p w14:paraId="20221841" w14:textId="77777777" w:rsidR="00A12A22" w:rsidRPr="004D45D4" w:rsidRDefault="00A12A22" w:rsidP="00F16748">
            <w:pPr>
              <w:spacing w:line="360" w:lineRule="auto"/>
              <w:jc w:val="center"/>
              <w:rPr>
                <w:sz w:val="28"/>
                <w:lang w:val="uk-UA" w:eastAsia="x-none"/>
              </w:rPr>
            </w:pPr>
            <w:r w:rsidRPr="004D45D4">
              <w:rPr>
                <w:sz w:val="28"/>
                <w:lang w:val="uk-UA" w:eastAsia="x-none"/>
              </w:rPr>
              <w:t>5</w:t>
            </w:r>
          </w:p>
        </w:tc>
        <w:tc>
          <w:tcPr>
            <w:tcW w:w="7655" w:type="dxa"/>
          </w:tcPr>
          <w:p w14:paraId="570925F1" w14:textId="7EA2A681" w:rsidR="00A12A22" w:rsidRPr="00014F1C" w:rsidRDefault="00014F1C" w:rsidP="00014F1C">
            <w:pPr>
              <w:pStyle w:val="aff4"/>
              <w:tabs>
                <w:tab w:val="left" w:pos="709"/>
                <w:tab w:val="left" w:pos="900"/>
              </w:tabs>
              <w:spacing w:line="360" w:lineRule="auto"/>
              <w:jc w:val="both"/>
              <w:rPr>
                <w:b w:val="0"/>
                <w:bCs/>
                <w:sz w:val="28"/>
                <w:szCs w:val="28"/>
              </w:rPr>
            </w:pPr>
            <w:r>
              <w:rPr>
                <w:b w:val="0"/>
                <w:bCs/>
                <w:sz w:val="28"/>
                <w:szCs w:val="28"/>
              </w:rPr>
              <w:t>Змінювати особисті дані</w:t>
            </w:r>
          </w:p>
        </w:tc>
        <w:tc>
          <w:tcPr>
            <w:tcW w:w="1694" w:type="dxa"/>
          </w:tcPr>
          <w:p w14:paraId="15016E76" w14:textId="77777777" w:rsidR="00A12A22" w:rsidRPr="004D45D4" w:rsidRDefault="00A12A22" w:rsidP="00F16748">
            <w:pPr>
              <w:spacing w:line="360" w:lineRule="auto"/>
              <w:jc w:val="center"/>
              <w:rPr>
                <w:sz w:val="28"/>
                <w:lang w:val="uk-UA" w:eastAsia="x-none"/>
              </w:rPr>
            </w:pPr>
            <w:r w:rsidRPr="004D45D4">
              <w:rPr>
                <w:sz w:val="28"/>
                <w:lang w:val="uk-UA" w:eastAsia="x-none"/>
              </w:rPr>
              <w:t>+</w:t>
            </w:r>
          </w:p>
        </w:tc>
      </w:tr>
      <w:tr w:rsidR="00A12A22" w:rsidRPr="004D45D4" w14:paraId="753308C8" w14:textId="77777777" w:rsidTr="00F16748">
        <w:tc>
          <w:tcPr>
            <w:tcW w:w="562" w:type="dxa"/>
          </w:tcPr>
          <w:p w14:paraId="18E4D889" w14:textId="77777777" w:rsidR="00A12A22" w:rsidRPr="004D45D4" w:rsidRDefault="00A12A22" w:rsidP="00F16748">
            <w:pPr>
              <w:spacing w:line="360" w:lineRule="auto"/>
              <w:jc w:val="center"/>
              <w:rPr>
                <w:sz w:val="28"/>
                <w:lang w:val="uk-UA" w:eastAsia="x-none"/>
              </w:rPr>
            </w:pPr>
            <w:r w:rsidRPr="004D45D4">
              <w:rPr>
                <w:sz w:val="28"/>
                <w:lang w:val="uk-UA" w:eastAsia="x-none"/>
              </w:rPr>
              <w:t>6</w:t>
            </w:r>
          </w:p>
        </w:tc>
        <w:tc>
          <w:tcPr>
            <w:tcW w:w="7655" w:type="dxa"/>
          </w:tcPr>
          <w:p w14:paraId="1E53C621" w14:textId="1B2C45C6" w:rsidR="00A12A22" w:rsidRPr="00014F1C" w:rsidRDefault="00014F1C" w:rsidP="00014F1C">
            <w:pPr>
              <w:pStyle w:val="aff4"/>
              <w:tabs>
                <w:tab w:val="left" w:pos="709"/>
                <w:tab w:val="left" w:pos="900"/>
              </w:tabs>
              <w:spacing w:line="360" w:lineRule="auto"/>
              <w:jc w:val="both"/>
              <w:rPr>
                <w:b w:val="0"/>
                <w:bCs/>
                <w:sz w:val="28"/>
                <w:szCs w:val="28"/>
              </w:rPr>
            </w:pPr>
            <w:r>
              <w:rPr>
                <w:b w:val="0"/>
                <w:bCs/>
                <w:sz w:val="28"/>
                <w:szCs w:val="28"/>
              </w:rPr>
              <w:t>Редагувати записи, пов’язані з товарами (для адміністратора)</w:t>
            </w:r>
          </w:p>
        </w:tc>
        <w:tc>
          <w:tcPr>
            <w:tcW w:w="1694" w:type="dxa"/>
          </w:tcPr>
          <w:p w14:paraId="0EE4A8F9" w14:textId="77777777" w:rsidR="00A12A22" w:rsidRPr="004D45D4" w:rsidRDefault="00A12A22" w:rsidP="00F16748">
            <w:pPr>
              <w:spacing w:line="360" w:lineRule="auto"/>
              <w:jc w:val="center"/>
              <w:rPr>
                <w:sz w:val="28"/>
                <w:lang w:val="uk-UA" w:eastAsia="x-none"/>
              </w:rPr>
            </w:pPr>
            <w:r w:rsidRPr="004D45D4">
              <w:rPr>
                <w:sz w:val="28"/>
                <w:lang w:val="uk-UA" w:eastAsia="x-none"/>
              </w:rPr>
              <w:t>+</w:t>
            </w:r>
          </w:p>
        </w:tc>
      </w:tr>
      <w:tr w:rsidR="00A12A22" w:rsidRPr="004D45D4" w14:paraId="1FCAE053" w14:textId="77777777" w:rsidTr="00F16748">
        <w:tc>
          <w:tcPr>
            <w:tcW w:w="562" w:type="dxa"/>
          </w:tcPr>
          <w:p w14:paraId="41E4E6EE" w14:textId="77777777" w:rsidR="00A12A22" w:rsidRPr="004D45D4" w:rsidRDefault="00A12A22" w:rsidP="00F16748">
            <w:pPr>
              <w:spacing w:line="360" w:lineRule="auto"/>
              <w:jc w:val="center"/>
              <w:rPr>
                <w:sz w:val="28"/>
                <w:lang w:val="uk-UA" w:eastAsia="x-none"/>
              </w:rPr>
            </w:pPr>
            <w:r w:rsidRPr="004D45D4">
              <w:rPr>
                <w:sz w:val="28"/>
                <w:lang w:val="uk-UA" w:eastAsia="x-none"/>
              </w:rPr>
              <w:t>7</w:t>
            </w:r>
          </w:p>
        </w:tc>
        <w:tc>
          <w:tcPr>
            <w:tcW w:w="7655" w:type="dxa"/>
          </w:tcPr>
          <w:p w14:paraId="057BFF1F" w14:textId="2978566C" w:rsidR="00A12A22" w:rsidRPr="00014F1C" w:rsidRDefault="00014F1C" w:rsidP="00014F1C">
            <w:pPr>
              <w:pStyle w:val="aff4"/>
              <w:tabs>
                <w:tab w:val="left" w:pos="709"/>
                <w:tab w:val="left" w:pos="900"/>
              </w:tabs>
              <w:spacing w:line="360" w:lineRule="auto"/>
              <w:jc w:val="both"/>
              <w:rPr>
                <w:b w:val="0"/>
                <w:bCs/>
                <w:sz w:val="28"/>
                <w:szCs w:val="28"/>
              </w:rPr>
            </w:pPr>
            <w:r>
              <w:rPr>
                <w:b w:val="0"/>
                <w:bCs/>
                <w:sz w:val="28"/>
                <w:szCs w:val="28"/>
              </w:rPr>
              <w:t>Додавати записи, пов’язані з товарами (для адміністратора)</w:t>
            </w:r>
          </w:p>
        </w:tc>
        <w:tc>
          <w:tcPr>
            <w:tcW w:w="1694" w:type="dxa"/>
          </w:tcPr>
          <w:p w14:paraId="00F706C2" w14:textId="77777777" w:rsidR="00A12A22" w:rsidRPr="004D45D4" w:rsidRDefault="00A12A22" w:rsidP="00F16748">
            <w:pPr>
              <w:spacing w:line="360" w:lineRule="auto"/>
              <w:jc w:val="center"/>
              <w:rPr>
                <w:sz w:val="28"/>
                <w:lang w:val="uk-UA" w:eastAsia="x-none"/>
              </w:rPr>
            </w:pPr>
            <w:r w:rsidRPr="004D45D4">
              <w:rPr>
                <w:sz w:val="28"/>
                <w:lang w:val="uk-UA" w:eastAsia="x-none"/>
              </w:rPr>
              <w:t>+</w:t>
            </w:r>
          </w:p>
        </w:tc>
      </w:tr>
      <w:tr w:rsidR="00014F1C" w:rsidRPr="004D45D4" w14:paraId="5413FD45" w14:textId="77777777" w:rsidTr="00F16748">
        <w:tc>
          <w:tcPr>
            <w:tcW w:w="562" w:type="dxa"/>
          </w:tcPr>
          <w:p w14:paraId="76637ECD" w14:textId="30C56DE3" w:rsidR="00014F1C" w:rsidRPr="004D45D4" w:rsidRDefault="00014F1C" w:rsidP="00F16748">
            <w:pPr>
              <w:spacing w:line="360" w:lineRule="auto"/>
              <w:jc w:val="center"/>
              <w:rPr>
                <w:sz w:val="28"/>
                <w:lang w:val="uk-UA" w:eastAsia="x-none"/>
              </w:rPr>
            </w:pPr>
            <w:r>
              <w:rPr>
                <w:sz w:val="28"/>
                <w:lang w:val="uk-UA" w:eastAsia="x-none"/>
              </w:rPr>
              <w:t>8</w:t>
            </w:r>
          </w:p>
        </w:tc>
        <w:tc>
          <w:tcPr>
            <w:tcW w:w="7655" w:type="dxa"/>
          </w:tcPr>
          <w:p w14:paraId="620464E6" w14:textId="5BCD648F" w:rsidR="00014F1C" w:rsidRPr="00014F1C" w:rsidRDefault="00014F1C" w:rsidP="00014F1C">
            <w:pPr>
              <w:pStyle w:val="aff4"/>
              <w:tabs>
                <w:tab w:val="left" w:pos="709"/>
                <w:tab w:val="left" w:pos="900"/>
              </w:tabs>
              <w:spacing w:line="360" w:lineRule="auto"/>
              <w:jc w:val="both"/>
              <w:rPr>
                <w:b w:val="0"/>
                <w:bCs/>
                <w:sz w:val="28"/>
                <w:szCs w:val="28"/>
              </w:rPr>
            </w:pPr>
            <w:r>
              <w:rPr>
                <w:b w:val="0"/>
                <w:bCs/>
                <w:sz w:val="28"/>
                <w:szCs w:val="28"/>
              </w:rPr>
              <w:t>Видаляти записи, пов’язані з товарами (для адміністратора)</w:t>
            </w:r>
          </w:p>
        </w:tc>
        <w:tc>
          <w:tcPr>
            <w:tcW w:w="1694" w:type="dxa"/>
          </w:tcPr>
          <w:p w14:paraId="5D9FBC9F" w14:textId="1C5C1A8C" w:rsidR="00014F1C" w:rsidRPr="004D45D4" w:rsidRDefault="00014F1C" w:rsidP="00F16748">
            <w:pPr>
              <w:spacing w:line="360" w:lineRule="auto"/>
              <w:jc w:val="center"/>
              <w:rPr>
                <w:sz w:val="28"/>
                <w:lang w:val="uk-UA" w:eastAsia="x-none"/>
              </w:rPr>
            </w:pPr>
            <w:r>
              <w:rPr>
                <w:sz w:val="28"/>
                <w:lang w:val="uk-UA" w:eastAsia="x-none"/>
              </w:rPr>
              <w:t>+</w:t>
            </w:r>
          </w:p>
        </w:tc>
      </w:tr>
    </w:tbl>
    <w:p w14:paraId="5AC02B73" w14:textId="0B40F58C" w:rsidR="00A12A22" w:rsidRPr="004D45D4" w:rsidRDefault="00A12A22" w:rsidP="00A12A22">
      <w:pPr>
        <w:rPr>
          <w:lang w:val="uk-UA" w:eastAsia="x-none"/>
        </w:rPr>
      </w:pPr>
    </w:p>
    <w:p w14:paraId="7DD7B9F4" w14:textId="290772D1" w:rsidR="00206605" w:rsidRDefault="00206605" w:rsidP="005F4759">
      <w:pPr>
        <w:pStyle w:val="1"/>
        <w:numPr>
          <w:ilvl w:val="0"/>
          <w:numId w:val="0"/>
        </w:numPr>
        <w:rPr>
          <w:lang w:val="uk-UA"/>
        </w:rPr>
      </w:pPr>
      <w:bookmarkStart w:id="53" w:name="_Toc10087745"/>
      <w:bookmarkStart w:id="54" w:name="_Toc42678991"/>
      <w:r w:rsidRPr="004D45D4">
        <w:rPr>
          <w:lang w:val="uk-UA"/>
        </w:rPr>
        <w:lastRenderedPageBreak/>
        <w:t>ВИСНОВКИ</w:t>
      </w:r>
      <w:bookmarkEnd w:id="53"/>
      <w:bookmarkEnd w:id="54"/>
    </w:p>
    <w:p w14:paraId="1DCC8C07" w14:textId="7714BBDD" w:rsidR="000D5CEA" w:rsidRDefault="000D5CEA" w:rsidP="000D5CEA">
      <w:pPr>
        <w:pStyle w:val="11"/>
      </w:pPr>
      <w:r>
        <w:t>В цьому курсовому проекті було досліджено алгоритм створення інтернет-магазину садівничих товарів. Інтернет-магазин – веб-ресурс, який дозволяє користувачу замовляти товари, а також має переваги для продавця, адже відкриває нові можливості для продажу товарів.</w:t>
      </w:r>
    </w:p>
    <w:p w14:paraId="717800AC" w14:textId="0FC5A590" w:rsidR="000D5CEA" w:rsidRDefault="000D5CEA" w:rsidP="000D5CEA">
      <w:pPr>
        <w:pStyle w:val="11"/>
      </w:pPr>
      <w:r>
        <w:t xml:space="preserve">Уся робота над проектом розділялась на декілька частин: </w:t>
      </w:r>
    </w:p>
    <w:p w14:paraId="5DA99481" w14:textId="77777777" w:rsidR="000D5CEA" w:rsidRPr="007C566F" w:rsidRDefault="000D5CEA" w:rsidP="000D5CEA">
      <w:pPr>
        <w:pStyle w:val="11"/>
        <w:numPr>
          <w:ilvl w:val="0"/>
          <w:numId w:val="12"/>
        </w:numPr>
        <w:ind w:left="1208" w:hanging="357"/>
      </w:pPr>
      <w:r>
        <w:t xml:space="preserve">Визначення основного функціоналу, який буде присутній у веб-сайті </w:t>
      </w:r>
    </w:p>
    <w:p w14:paraId="4DB2F5B3" w14:textId="77777777" w:rsidR="000D5CEA" w:rsidRDefault="000D5CEA" w:rsidP="000D5CEA">
      <w:pPr>
        <w:pStyle w:val="11"/>
        <w:numPr>
          <w:ilvl w:val="0"/>
          <w:numId w:val="12"/>
        </w:numPr>
        <w:ind w:left="1208" w:hanging="357"/>
      </w:pPr>
      <w:r>
        <w:t>Розподілення основного функціоналу на менші частини задля структурованого процесу розробки</w:t>
      </w:r>
    </w:p>
    <w:p w14:paraId="6588AFE3" w14:textId="77777777" w:rsidR="000D5CEA" w:rsidRDefault="000D5CEA" w:rsidP="000D5CEA">
      <w:pPr>
        <w:pStyle w:val="11"/>
        <w:numPr>
          <w:ilvl w:val="0"/>
          <w:numId w:val="12"/>
        </w:numPr>
        <w:ind w:left="1208" w:hanging="357"/>
      </w:pPr>
      <w:r>
        <w:t>Створення схеми бази даних та визначення сутностей, присутніх у ній</w:t>
      </w:r>
    </w:p>
    <w:p w14:paraId="47D08BD4" w14:textId="77777777" w:rsidR="000D5CEA" w:rsidRDefault="000D5CEA" w:rsidP="000D5CEA">
      <w:pPr>
        <w:pStyle w:val="11"/>
        <w:numPr>
          <w:ilvl w:val="0"/>
          <w:numId w:val="12"/>
        </w:numPr>
        <w:ind w:left="1208" w:hanging="357"/>
      </w:pPr>
      <w:r>
        <w:t>Написання системи керування вмістом</w:t>
      </w:r>
    </w:p>
    <w:p w14:paraId="2691213A" w14:textId="77777777" w:rsidR="000D5CEA" w:rsidRDefault="000D5CEA" w:rsidP="000D5CEA">
      <w:pPr>
        <w:pStyle w:val="11"/>
        <w:numPr>
          <w:ilvl w:val="0"/>
          <w:numId w:val="12"/>
        </w:numPr>
        <w:ind w:left="1208" w:hanging="357"/>
      </w:pPr>
      <w:r>
        <w:t>Написання серверної частини веб-сайту</w:t>
      </w:r>
    </w:p>
    <w:p w14:paraId="28B4866A" w14:textId="77777777" w:rsidR="000D5CEA" w:rsidRDefault="000D5CEA" w:rsidP="000D5CEA">
      <w:pPr>
        <w:pStyle w:val="11"/>
        <w:numPr>
          <w:ilvl w:val="0"/>
          <w:numId w:val="12"/>
        </w:numPr>
        <w:ind w:left="1208" w:hanging="357"/>
      </w:pPr>
      <w:r>
        <w:t>Написання зовнішнього вигляду веб-сайту</w:t>
      </w:r>
    </w:p>
    <w:p w14:paraId="2C6D3DF6" w14:textId="25B91397" w:rsidR="000D5CEA" w:rsidRPr="000D5CEA" w:rsidRDefault="000D5CEA" w:rsidP="000D5CEA">
      <w:pPr>
        <w:pStyle w:val="11"/>
        <w:numPr>
          <w:ilvl w:val="0"/>
          <w:numId w:val="12"/>
        </w:numPr>
        <w:ind w:left="1208" w:hanging="357"/>
      </w:pPr>
      <w:r>
        <w:t>Відлагодження кожної з частин проекту</w:t>
      </w:r>
    </w:p>
    <w:p w14:paraId="55C35DCB" w14:textId="77777777" w:rsidR="000D5CEA" w:rsidRPr="000D5CEA" w:rsidRDefault="000D5CEA" w:rsidP="000D5CEA">
      <w:pPr>
        <w:pStyle w:val="11"/>
      </w:pPr>
      <w:r w:rsidRPr="000D5CEA">
        <w:t>У першому розділі визначені підстави для розробки курсового проекту, більш детально описані основні поняття.</w:t>
      </w:r>
    </w:p>
    <w:p w14:paraId="42F22630" w14:textId="3B8942E4" w:rsidR="000D5CEA" w:rsidRPr="000D5CEA" w:rsidRDefault="000D5CEA" w:rsidP="000D5CEA">
      <w:pPr>
        <w:pStyle w:val="11"/>
      </w:pPr>
      <w:r w:rsidRPr="000D5CEA">
        <w:t xml:space="preserve">У другому розділі була детально спроектована основна схема функціонування </w:t>
      </w:r>
      <w:r>
        <w:t>веб-сайту</w:t>
      </w:r>
      <w:r w:rsidRPr="000D5CEA">
        <w:t xml:space="preserve">. </w:t>
      </w:r>
      <w:r>
        <w:t>Розроблено базу даних проекту, систему керування вмістом, зовнішній вигляд та функціонал інтернет-магазину</w:t>
      </w:r>
      <w:r w:rsidRPr="000D5CEA">
        <w:t>.</w:t>
      </w:r>
    </w:p>
    <w:p w14:paraId="5EAFD96D" w14:textId="77777777" w:rsidR="000D5CEA" w:rsidRPr="000D5CEA" w:rsidRDefault="000D5CEA" w:rsidP="000D5CEA">
      <w:pPr>
        <w:pStyle w:val="11"/>
      </w:pPr>
      <w:r w:rsidRPr="000D5CEA">
        <w:t xml:space="preserve">У третьому розділі було проведено тестування, та виправленні деякі помилки які були виявлені у проекті, а також детально дана інструкція користування програмним продуктом. </w:t>
      </w:r>
    </w:p>
    <w:p w14:paraId="1B350A35" w14:textId="28F2CD46" w:rsidR="000D5CEA" w:rsidRPr="000D5CEA" w:rsidRDefault="000D5CEA" w:rsidP="000D5CEA">
      <w:pPr>
        <w:pStyle w:val="11"/>
      </w:pPr>
      <w:r>
        <w:t>Проект</w:t>
      </w:r>
      <w:r w:rsidRPr="000D5CEA">
        <w:t xml:space="preserve"> реалізований з використанням </w:t>
      </w:r>
      <w:r>
        <w:t xml:space="preserve">платформи </w:t>
      </w:r>
      <w:r>
        <w:rPr>
          <w:lang w:val="en-US"/>
        </w:rPr>
        <w:t>Node</w:t>
      </w:r>
      <w:r w:rsidRPr="000D5CEA">
        <w:t>.</w:t>
      </w:r>
      <w:r>
        <w:rPr>
          <w:lang w:val="en-US"/>
        </w:rPr>
        <w:t>JS</w:t>
      </w:r>
      <w:r>
        <w:t xml:space="preserve">, </w:t>
      </w:r>
      <w:r>
        <w:rPr>
          <w:lang w:val="en-US"/>
        </w:rPr>
        <w:t>Javascript</w:t>
      </w:r>
      <w:r>
        <w:t xml:space="preserve">, </w:t>
      </w:r>
      <w:r>
        <w:rPr>
          <w:lang w:val="en-US"/>
        </w:rPr>
        <w:t>HTML</w:t>
      </w:r>
      <w:r w:rsidRPr="000D5CEA">
        <w:t xml:space="preserve">5, </w:t>
      </w:r>
      <w:r>
        <w:t xml:space="preserve">препроцесору </w:t>
      </w:r>
      <w:r>
        <w:rPr>
          <w:lang w:val="en-US"/>
        </w:rPr>
        <w:t>Sass</w:t>
      </w:r>
      <w:r w:rsidRPr="000D5CEA">
        <w:t>.</w:t>
      </w:r>
    </w:p>
    <w:p w14:paraId="28365666" w14:textId="62184C03" w:rsidR="009B3A0A" w:rsidRPr="004D45D4" w:rsidRDefault="00633F0E" w:rsidP="00DD77EB">
      <w:pPr>
        <w:pStyle w:val="11"/>
      </w:pPr>
      <w:del w:id="55" w:author="Oleg Talaver" w:date="2019-12-12T09:03:00Z">
        <w:r w:rsidRPr="004D45D4" w:rsidDel="00857B0F">
          <w:delText>проаналізувати поставлене, згідно з варіантом, завдання. Віднайти, оглянути та порівняти аналогічні розробки. Спроектувати структуру та на основі здобутих за другий семестр навчання знань реалізувати програмний додато</w:delText>
        </w:r>
      </w:del>
    </w:p>
    <w:p w14:paraId="45BE3B0D" w14:textId="77777777" w:rsidR="00F12545" w:rsidRPr="004D45D4" w:rsidRDefault="00206605" w:rsidP="00F12545">
      <w:pPr>
        <w:pStyle w:val="1"/>
        <w:numPr>
          <w:ilvl w:val="0"/>
          <w:numId w:val="0"/>
        </w:numPr>
        <w:rPr>
          <w:lang w:val="uk-UA"/>
        </w:rPr>
      </w:pPr>
      <w:bookmarkStart w:id="56" w:name="_Toc10087746"/>
      <w:bookmarkStart w:id="57" w:name="_Toc42678992"/>
      <w:r w:rsidRPr="004D45D4">
        <w:rPr>
          <w:lang w:val="uk-UA"/>
        </w:rPr>
        <w:lastRenderedPageBreak/>
        <w:t>СПИСОК ВИКОРИСТАНИХ ДЖЕРЕЛ</w:t>
      </w:r>
      <w:bookmarkStart w:id="58" w:name="_Toc10087747"/>
      <w:bookmarkEnd w:id="56"/>
      <w:bookmarkEnd w:id="57"/>
    </w:p>
    <w:bookmarkEnd w:id="58"/>
    <w:p w14:paraId="7B118F90" w14:textId="77777777" w:rsidR="00F12545" w:rsidRPr="004D45D4" w:rsidRDefault="00F12545" w:rsidP="00206605">
      <w:pPr>
        <w:rPr>
          <w:lang w:val="uk-UA"/>
        </w:rPr>
      </w:pPr>
    </w:p>
    <w:p w14:paraId="1EF2A21D" w14:textId="4DBAF97A" w:rsidR="00413BB2" w:rsidRDefault="00413BB2" w:rsidP="00CE656C">
      <w:pPr>
        <w:pStyle w:val="af"/>
        <w:numPr>
          <w:ilvl w:val="0"/>
          <w:numId w:val="4"/>
        </w:numPr>
        <w:spacing w:line="360" w:lineRule="auto"/>
        <w:rPr>
          <w:szCs w:val="28"/>
          <w:lang w:val="uk-UA" w:eastAsia="x-none"/>
        </w:rPr>
      </w:pPr>
      <w:r w:rsidRPr="00413BB2">
        <w:rPr>
          <w:szCs w:val="28"/>
          <w:lang w:val="uk-UA" w:eastAsia="x-none"/>
        </w:rPr>
        <w:t>Stack Overflow [Електронний ресурс]</w:t>
      </w:r>
      <w:r w:rsidRPr="009A0657">
        <w:rPr>
          <w:szCs w:val="28"/>
          <w:lang w:eastAsia="x-none"/>
        </w:rPr>
        <w:t xml:space="preserve"> </w:t>
      </w:r>
      <w:r w:rsidRPr="00413BB2">
        <w:rPr>
          <w:szCs w:val="28"/>
          <w:lang w:val="uk-UA" w:eastAsia="x-none"/>
        </w:rPr>
        <w:t xml:space="preserve">– Режим доступу до ресурсу: </w:t>
      </w:r>
      <w:hyperlink r:id="rId53" w:history="1">
        <w:r w:rsidRPr="00AA58EF">
          <w:rPr>
            <w:rStyle w:val="a9"/>
            <w:szCs w:val="28"/>
            <w:lang w:val="uk-UA" w:eastAsia="x-none"/>
          </w:rPr>
          <w:t>https://stackoverflow.com/</w:t>
        </w:r>
      </w:hyperlink>
      <w:r w:rsidRPr="00413BB2">
        <w:rPr>
          <w:szCs w:val="28"/>
          <w:lang w:val="uk-UA" w:eastAsia="x-none"/>
        </w:rPr>
        <w:t>.</w:t>
      </w:r>
    </w:p>
    <w:p w14:paraId="1901AD57" w14:textId="0272EAB4" w:rsidR="00C12209" w:rsidRPr="00C1402A" w:rsidRDefault="00C12209" w:rsidP="00CE656C">
      <w:pPr>
        <w:pStyle w:val="af"/>
        <w:numPr>
          <w:ilvl w:val="0"/>
          <w:numId w:val="4"/>
        </w:numPr>
        <w:spacing w:line="360" w:lineRule="auto"/>
        <w:rPr>
          <w:szCs w:val="28"/>
          <w:lang w:val="uk-UA" w:eastAsia="x-none"/>
        </w:rPr>
      </w:pPr>
      <w:r w:rsidRPr="00C12209">
        <w:rPr>
          <w:szCs w:val="28"/>
          <w:lang w:eastAsia="x-none"/>
        </w:rPr>
        <w:t xml:space="preserve">Метаніт. Сайт про програмування. [Електронний ресурс] – Режим доступу до ресурсу: </w:t>
      </w:r>
      <w:hyperlink r:id="rId54" w:history="1">
        <w:r w:rsidR="00C1402A" w:rsidRPr="005C3352">
          <w:rPr>
            <w:rStyle w:val="a9"/>
            <w:szCs w:val="28"/>
            <w:lang w:eastAsia="x-none"/>
          </w:rPr>
          <w:t>https://metanit.com/</w:t>
        </w:r>
      </w:hyperlink>
      <w:r w:rsidRPr="00C12209">
        <w:rPr>
          <w:szCs w:val="28"/>
          <w:lang w:eastAsia="x-none"/>
        </w:rPr>
        <w:t>.</w:t>
      </w:r>
    </w:p>
    <w:p w14:paraId="74AB2BE2" w14:textId="53AB9F50" w:rsidR="00C1402A" w:rsidRPr="00C1402A" w:rsidRDefault="00C1402A" w:rsidP="00CE656C">
      <w:pPr>
        <w:pStyle w:val="af"/>
        <w:numPr>
          <w:ilvl w:val="0"/>
          <w:numId w:val="4"/>
        </w:numPr>
        <w:spacing w:line="360" w:lineRule="auto"/>
        <w:rPr>
          <w:szCs w:val="28"/>
          <w:lang w:val="uk-UA" w:eastAsia="x-none"/>
        </w:rPr>
      </w:pPr>
      <w:r w:rsidRPr="00C1402A">
        <w:rPr>
          <w:szCs w:val="28"/>
          <w:lang w:eastAsia="x-none"/>
        </w:rPr>
        <w:t xml:space="preserve">Proglib. Медиакит [Електронний ресурс] – Режим доступу до ресурсу: </w:t>
      </w:r>
      <w:hyperlink r:id="rId55" w:history="1">
        <w:r w:rsidRPr="005C3352">
          <w:rPr>
            <w:rStyle w:val="a9"/>
            <w:szCs w:val="28"/>
            <w:lang w:eastAsia="x-none"/>
          </w:rPr>
          <w:t>https://proglib.io/</w:t>
        </w:r>
      </w:hyperlink>
      <w:r w:rsidRPr="00C1402A">
        <w:rPr>
          <w:szCs w:val="28"/>
          <w:lang w:eastAsia="x-none"/>
        </w:rPr>
        <w:t>.</w:t>
      </w:r>
    </w:p>
    <w:p w14:paraId="3B91164B" w14:textId="3DC40C0A" w:rsidR="00C1402A" w:rsidRPr="00C1402A" w:rsidRDefault="00C1402A" w:rsidP="00CE656C">
      <w:pPr>
        <w:pStyle w:val="af"/>
        <w:numPr>
          <w:ilvl w:val="0"/>
          <w:numId w:val="4"/>
        </w:numPr>
        <w:spacing w:line="360" w:lineRule="auto"/>
        <w:rPr>
          <w:szCs w:val="28"/>
          <w:lang w:val="uk-UA" w:eastAsia="x-none"/>
        </w:rPr>
      </w:pPr>
      <w:r w:rsidRPr="00C1402A">
        <w:rPr>
          <w:szCs w:val="28"/>
          <w:lang w:eastAsia="x-none"/>
        </w:rPr>
        <w:t xml:space="preserve">Tproger [Електронний ресурс] – Режим доступу до ресурсу: </w:t>
      </w:r>
      <w:hyperlink r:id="rId56" w:history="1">
        <w:r w:rsidRPr="005C3352">
          <w:rPr>
            <w:rStyle w:val="a9"/>
            <w:szCs w:val="28"/>
            <w:lang w:eastAsia="x-none"/>
          </w:rPr>
          <w:t>https://tproger.ru/</w:t>
        </w:r>
      </w:hyperlink>
    </w:p>
    <w:p w14:paraId="4E3C7467" w14:textId="43622AF7" w:rsidR="00C1402A" w:rsidRPr="00BF5005" w:rsidRDefault="00C1402A" w:rsidP="00CE656C">
      <w:pPr>
        <w:pStyle w:val="af"/>
        <w:numPr>
          <w:ilvl w:val="0"/>
          <w:numId w:val="4"/>
        </w:numPr>
        <w:spacing w:line="360" w:lineRule="auto"/>
        <w:rPr>
          <w:szCs w:val="28"/>
          <w:lang w:val="uk-UA" w:eastAsia="x-none"/>
        </w:rPr>
      </w:pPr>
      <w:r w:rsidRPr="00C1402A">
        <w:rPr>
          <w:szCs w:val="28"/>
          <w:lang w:eastAsia="x-none"/>
        </w:rPr>
        <w:t>Passport. Офіційна документація. [Електронний ресурс] – Режим до</w:t>
      </w:r>
      <w:r w:rsidR="00BF5005">
        <w:rPr>
          <w:szCs w:val="28"/>
          <w:lang w:eastAsia="x-none"/>
        </w:rPr>
        <w:t xml:space="preserve">ступу до </w:t>
      </w:r>
      <w:r w:rsidRPr="00C1402A">
        <w:rPr>
          <w:szCs w:val="28"/>
          <w:lang w:eastAsia="x-none"/>
        </w:rPr>
        <w:t xml:space="preserve">ресурсу: </w:t>
      </w:r>
      <w:hyperlink r:id="rId57" w:history="1">
        <w:r w:rsidR="00BF5005" w:rsidRPr="005C3352">
          <w:rPr>
            <w:rStyle w:val="a9"/>
            <w:szCs w:val="28"/>
            <w:lang w:eastAsia="x-none"/>
          </w:rPr>
          <w:t>http://www.passportjs.org/</w:t>
        </w:r>
      </w:hyperlink>
      <w:r w:rsidRPr="00C1402A">
        <w:rPr>
          <w:szCs w:val="28"/>
          <w:lang w:eastAsia="x-none"/>
        </w:rPr>
        <w:t>.</w:t>
      </w:r>
    </w:p>
    <w:p w14:paraId="0B44E84B" w14:textId="43533934" w:rsidR="00BF5005" w:rsidRDefault="00BF5005" w:rsidP="00CE656C">
      <w:pPr>
        <w:pStyle w:val="af"/>
        <w:numPr>
          <w:ilvl w:val="0"/>
          <w:numId w:val="4"/>
        </w:numPr>
        <w:spacing w:line="360" w:lineRule="auto"/>
        <w:rPr>
          <w:szCs w:val="28"/>
          <w:lang w:val="uk-UA" w:eastAsia="x-none"/>
        </w:rPr>
      </w:pPr>
      <w:r w:rsidRPr="00BF5005">
        <w:rPr>
          <w:szCs w:val="28"/>
          <w:lang w:eastAsia="x-none"/>
        </w:rPr>
        <w:t xml:space="preserve">Sequelize. Офіційна документація. [Електронний ресурс] – Режим доступу </w:t>
      </w:r>
      <w:proofErr w:type="gramStart"/>
      <w:r w:rsidRPr="00BF5005">
        <w:rPr>
          <w:szCs w:val="28"/>
          <w:lang w:eastAsia="x-none"/>
        </w:rPr>
        <w:t>до ресурсу</w:t>
      </w:r>
      <w:proofErr w:type="gramEnd"/>
      <w:r w:rsidRPr="00BF5005">
        <w:rPr>
          <w:szCs w:val="28"/>
          <w:lang w:eastAsia="x-none"/>
        </w:rPr>
        <w:t>: https://sequelize.org/.</w:t>
      </w:r>
    </w:p>
    <w:p w14:paraId="027A230D" w14:textId="77777777" w:rsidR="00DC66C2" w:rsidRPr="004D45D4" w:rsidRDefault="00DC66C2" w:rsidP="00DC66C2">
      <w:pPr>
        <w:rPr>
          <w:lang w:val="uk-UA" w:eastAsia="x-none"/>
          <w:rPrChange w:id="59" w:author="Oleg Talaver" w:date="2019-12-12T08:53:00Z">
            <w:rPr>
              <w:lang w:val="en-US" w:eastAsia="x-none"/>
            </w:rPr>
          </w:rPrChange>
        </w:rPr>
      </w:pPr>
      <w:r w:rsidRPr="004D45D4">
        <w:rPr>
          <w:lang w:val="uk-UA" w:eastAsia="x-none"/>
        </w:rPr>
        <w:br w:type="page"/>
      </w:r>
    </w:p>
    <w:p w14:paraId="6F5FA814" w14:textId="70795DD4" w:rsidR="00DC66C2" w:rsidRPr="00C1402A" w:rsidRDefault="00DC66C2" w:rsidP="00206605">
      <w:pPr>
        <w:sectPr w:rsidR="00DC66C2" w:rsidRPr="00C1402A" w:rsidSect="002C0C21">
          <w:headerReference w:type="default" r:id="rId58"/>
          <w:footerReference w:type="first" r:id="rId59"/>
          <w:pgSz w:w="11906" w:h="16838"/>
          <w:pgMar w:top="567" w:right="567" w:bottom="1418" w:left="1418" w:header="709" w:footer="709" w:gutter="0"/>
          <w:cols w:space="708"/>
          <w:titlePg/>
          <w:docGrid w:linePitch="360"/>
        </w:sectPr>
      </w:pPr>
    </w:p>
    <w:p w14:paraId="57D066EB" w14:textId="08CDCBF6" w:rsidR="00F12545" w:rsidRPr="004D45D4" w:rsidRDefault="00F12545" w:rsidP="00F12545">
      <w:pPr>
        <w:pStyle w:val="1"/>
        <w:numPr>
          <w:ilvl w:val="0"/>
          <w:numId w:val="0"/>
        </w:numPr>
        <w:spacing w:line="276" w:lineRule="auto"/>
        <w:rPr>
          <w:sz w:val="72"/>
          <w:lang w:val="uk-UA"/>
        </w:rPr>
      </w:pPr>
      <w:bookmarkStart w:id="60" w:name="_Toc42678993"/>
      <w:r w:rsidRPr="004D45D4">
        <w:rPr>
          <w:sz w:val="72"/>
          <w:lang w:val="uk-UA"/>
        </w:rPr>
        <w:lastRenderedPageBreak/>
        <w:t>ДОДАТКИ</w:t>
      </w:r>
      <w:bookmarkEnd w:id="60"/>
    </w:p>
    <w:p w14:paraId="3FBD5966" w14:textId="77777777" w:rsidR="00F12545" w:rsidRPr="004D45D4" w:rsidRDefault="00F12545" w:rsidP="00C733F9">
      <w:pPr>
        <w:pStyle w:val="1"/>
        <w:numPr>
          <w:ilvl w:val="0"/>
          <w:numId w:val="0"/>
        </w:numPr>
        <w:jc w:val="left"/>
        <w:rPr>
          <w:lang w:val="uk-UA"/>
        </w:rPr>
        <w:sectPr w:rsidR="00F12545" w:rsidRPr="004D45D4" w:rsidSect="00774200">
          <w:pgSz w:w="11906" w:h="16838"/>
          <w:pgMar w:top="567" w:right="567" w:bottom="1418" w:left="1418" w:header="709" w:footer="709" w:gutter="0"/>
          <w:cols w:space="708"/>
          <w:vAlign w:val="center"/>
          <w:docGrid w:linePitch="360"/>
        </w:sectPr>
      </w:pPr>
    </w:p>
    <w:p w14:paraId="2A41B5D9" w14:textId="6CA94682" w:rsidR="00F12545" w:rsidRDefault="00A40DC6" w:rsidP="00A40DC6">
      <w:pPr>
        <w:pStyle w:val="20"/>
        <w:numPr>
          <w:ilvl w:val="0"/>
          <w:numId w:val="0"/>
        </w:numPr>
        <w:ind w:left="284"/>
        <w:jc w:val="right"/>
        <w:rPr>
          <w:lang w:val="uk-UA"/>
        </w:rPr>
      </w:pPr>
      <w:bookmarkStart w:id="61" w:name="_Toc42678994"/>
      <w:r w:rsidRPr="004D45D4">
        <w:rPr>
          <w:lang w:val="uk-UA"/>
        </w:rPr>
        <w:lastRenderedPageBreak/>
        <w:t>Додаток А</w:t>
      </w:r>
      <w:bookmarkEnd w:id="61"/>
    </w:p>
    <w:p w14:paraId="3502DD4B" w14:textId="407B42D8" w:rsidR="00723F20" w:rsidRPr="00B72456" w:rsidRDefault="00723F20" w:rsidP="00723F20">
      <w:pPr>
        <w:pStyle w:val="11"/>
      </w:pPr>
      <w:r>
        <w:t xml:space="preserve">Лістинг </w:t>
      </w:r>
      <w:r>
        <w:rPr>
          <w:lang w:val="en-US"/>
        </w:rPr>
        <w:t>adminpanel</w:t>
      </w:r>
      <w:r w:rsidRPr="00B72456">
        <w:t>.</w:t>
      </w:r>
      <w:r>
        <w:rPr>
          <w:lang w:val="en-US"/>
        </w:rPr>
        <w:t>hbs</w:t>
      </w:r>
      <w:r w:rsidRPr="00B72456">
        <w:t>:</w:t>
      </w:r>
    </w:p>
    <w:p w14:paraId="56A5B119" w14:textId="116B90B1" w:rsidR="00453A0F" w:rsidRPr="00723F20" w:rsidRDefault="00723F20" w:rsidP="00723F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360277622"/>
        <w:rPr>
          <w:rFonts w:ascii="Consolas" w:eastAsia="Times New Roman" w:hAnsi="Consolas" w:cs="Courier New"/>
          <w:color w:val="EEFFFF"/>
          <w:sz w:val="18"/>
          <w:szCs w:val="18"/>
          <w:lang w:val="en-US"/>
        </w:rPr>
      </w:pPr>
      <w:r w:rsidRPr="00B72456">
        <w:rPr>
          <w:rFonts w:ascii="Consolas" w:eastAsia="Times New Roman" w:hAnsi="Consolas" w:cs="Courier New"/>
          <w:color w:val="EEFFFF"/>
          <w:sz w:val="18"/>
          <w:szCs w:val="18"/>
          <w:lang w:val="uk-UA"/>
        </w:rPr>
        <w:br/>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 xml:space="preserve">div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="shadow d-flex flex-lg-row flex-column m-5"</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div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 xml:space="preserve">="container col-lg-3 col-11 p-3" </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h1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="my-5"</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EEFFFF"/>
          <w:sz w:val="18"/>
          <w:szCs w:val="18"/>
          <w:lang w:val="en-US"/>
        </w:rPr>
        <w:t>Admin Panel</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h1</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hr</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h2</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EEFFFF"/>
          <w:sz w:val="18"/>
          <w:szCs w:val="18"/>
          <w:lang w:val="en-US"/>
        </w:rPr>
        <w:t>Sequelize tables</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h2</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div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="list-group"</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 tables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a </w:t>
      </w:r>
      <w:r w:rsidRPr="00723F20">
        <w:rPr>
          <w:rFonts w:ascii="Consolas" w:eastAsia="Times New Roman" w:hAnsi="Consolas" w:cs="Courier New"/>
          <w:i/>
          <w:iCs/>
          <w:color w:val="FFCB6B"/>
          <w:sz w:val="18"/>
          <w:szCs w:val="18"/>
          <w:lang w:val="en-US"/>
        </w:rPr>
        <w:t>href</w:t>
      </w:r>
      <w:r w:rsidRPr="00723F20">
        <w:rPr>
          <w:rFonts w:ascii="Consolas" w:eastAsia="Times New Roman" w:hAnsi="Consolas" w:cs="Courier New"/>
          <w:color w:val="C3E88D"/>
          <w:sz w:val="18"/>
          <w:szCs w:val="18"/>
          <w:lang w:val="en-US"/>
        </w:rPr>
        <w:t>="/admin/panel/resources/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this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link</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 xml:space="preserve">/1"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="list-group-item list-group-item-action"</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i/>
          <w:iCs/>
          <w:color w:val="C792EA"/>
          <w:sz w:val="18"/>
          <w:szCs w:val="18"/>
          <w:lang w:val="en-US"/>
        </w:rPr>
        <w:t>this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tableName</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a</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div</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a </w:t>
      </w:r>
      <w:r w:rsidRPr="00723F20">
        <w:rPr>
          <w:rFonts w:ascii="Consolas" w:eastAsia="Times New Roman" w:hAnsi="Consolas" w:cs="Courier New"/>
          <w:i/>
          <w:iCs/>
          <w:color w:val="FFCB6B"/>
          <w:sz w:val="18"/>
          <w:szCs w:val="18"/>
          <w:lang w:val="en-US"/>
        </w:rPr>
        <w:t>href</w:t>
      </w:r>
      <w:r w:rsidRPr="00723F20">
        <w:rPr>
          <w:rFonts w:ascii="Consolas" w:eastAsia="Times New Roman" w:hAnsi="Consolas" w:cs="Courier New"/>
          <w:color w:val="C3E88D"/>
          <w:sz w:val="18"/>
          <w:szCs w:val="18"/>
          <w:lang w:val="en-US"/>
        </w:rPr>
        <w:t xml:space="preserve">="/admin/panel/logout" </w:t>
      </w:r>
      <w:r w:rsidRPr="00723F20">
        <w:rPr>
          <w:rFonts w:ascii="Consolas" w:eastAsia="Times New Roman" w:hAnsi="Consolas" w:cs="Courier New"/>
          <w:i/>
          <w:iCs/>
          <w:color w:val="FFCB6B"/>
          <w:sz w:val="18"/>
          <w:szCs w:val="18"/>
          <w:lang w:val="en-US"/>
        </w:rPr>
        <w:t>role</w:t>
      </w:r>
      <w:r w:rsidRPr="00723F20">
        <w:rPr>
          <w:rFonts w:ascii="Consolas" w:eastAsia="Times New Roman" w:hAnsi="Consolas" w:cs="Courier New"/>
          <w:color w:val="C3E88D"/>
          <w:sz w:val="18"/>
          <w:szCs w:val="18"/>
          <w:lang w:val="en-US"/>
        </w:rPr>
        <w:t xml:space="preserve">="button"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="btn btn-primary px-3 my-4 w-100"</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EEFFFF"/>
          <w:sz w:val="18"/>
          <w:szCs w:val="18"/>
          <w:lang w:val="en-US"/>
        </w:rPr>
        <w:t>Logout</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a</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div</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div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="gray-background container col-lg-9 col-11"</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if isCreation</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creationFormHbs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else if isEditing</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editingFormHbs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else</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div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="table-content-container"</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h2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="p-3"</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i/>
          <w:iCs/>
          <w:color w:val="C792EA"/>
          <w:sz w:val="18"/>
          <w:szCs w:val="18"/>
          <w:lang w:val="en-US"/>
        </w:rPr>
        <w:t>tableName</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h2</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div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="d-flex justify-content-end"</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div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="mx-3 align-middle"</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EEFFFF"/>
          <w:sz w:val="18"/>
          <w:szCs w:val="18"/>
          <w:lang w:val="en-US"/>
        </w:rPr>
        <w:t xml:space="preserve">Total records: </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 xml:space="preserve">span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="total-records-span"</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i/>
          <w:iCs/>
          <w:color w:val="C792EA"/>
          <w:sz w:val="18"/>
          <w:szCs w:val="18"/>
          <w:lang w:val="en-US"/>
        </w:rPr>
        <w:t>totalRecords</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span</w:t>
      </w:r>
      <w:r w:rsidRPr="00723F20">
        <w:rPr>
          <w:rFonts w:ascii="Consolas" w:eastAsia="Times New Roman" w:hAnsi="Consolas" w:cs="Courier New"/>
          <w:color w:val="89DDFF"/>
          <w:sz w:val="18"/>
          <w:szCs w:val="18"/>
          <w:lang w:val="en-US"/>
        </w:rPr>
        <w:t>&gt;&lt;/</w:t>
      </w:r>
      <w:r w:rsidRPr="00723F20">
        <w:rPr>
          <w:rFonts w:ascii="Consolas" w:eastAsia="Times New Roman" w:hAnsi="Consolas" w:cs="Courier New"/>
          <w:color w:val="F07178"/>
          <w:sz w:val="18"/>
          <w:szCs w:val="18"/>
          <w:lang w:val="en-US"/>
        </w:rPr>
        <w:t>div</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div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="mx-3"</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a </w:t>
      </w:r>
      <w:r w:rsidRPr="00723F20">
        <w:rPr>
          <w:rFonts w:ascii="Consolas" w:eastAsia="Times New Roman" w:hAnsi="Consolas" w:cs="Courier New"/>
          <w:i/>
          <w:iCs/>
          <w:color w:val="FFCB6B"/>
          <w:sz w:val="18"/>
          <w:szCs w:val="18"/>
          <w:lang w:val="en-US"/>
        </w:rPr>
        <w:t>href</w:t>
      </w:r>
      <w:r w:rsidRPr="00723F20">
        <w:rPr>
          <w:rFonts w:ascii="Consolas" w:eastAsia="Times New Roman" w:hAnsi="Consolas" w:cs="Courier New"/>
          <w:color w:val="C3E88D"/>
          <w:sz w:val="18"/>
          <w:szCs w:val="18"/>
          <w:lang w:val="en-US"/>
        </w:rPr>
        <w:t>="/admin/panel/create/</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tableNameForLink</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 xml:space="preserve">" </w:t>
      </w:r>
      <w:r w:rsidRPr="00723F20">
        <w:rPr>
          <w:rFonts w:ascii="Consolas" w:eastAsia="Times New Roman" w:hAnsi="Consolas" w:cs="Courier New"/>
          <w:i/>
          <w:iCs/>
          <w:color w:val="FFCB6B"/>
          <w:sz w:val="18"/>
          <w:szCs w:val="18"/>
          <w:lang w:val="en-US"/>
        </w:rPr>
        <w:t>role</w:t>
      </w:r>
      <w:r w:rsidRPr="00723F20">
        <w:rPr>
          <w:rFonts w:ascii="Consolas" w:eastAsia="Times New Roman" w:hAnsi="Consolas" w:cs="Courier New"/>
          <w:color w:val="C3E88D"/>
          <w:sz w:val="18"/>
          <w:szCs w:val="18"/>
          <w:lang w:val="en-US"/>
        </w:rPr>
        <w:t xml:space="preserve">="button"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="btn btn-primary px-3"</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EEFFFF"/>
          <w:sz w:val="18"/>
          <w:szCs w:val="18"/>
          <w:lang w:val="en-US"/>
        </w:rPr>
        <w:t>+ Create New</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a</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div</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div</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div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="container"</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isHaveContent totalRecords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table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 xml:space="preserve">="mt-5"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="displayTable"</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thead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="gray-background"</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tr</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 object</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td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="th</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@index</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 xml:space="preserve">"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="px-3"</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@key</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td</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td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="thedit"</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EEFFFF"/>
          <w:sz w:val="18"/>
          <w:szCs w:val="18"/>
          <w:lang w:val="en-US"/>
        </w:rPr>
        <w:t>Edit</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td</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td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="thdelete"</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EEFFFF"/>
          <w:sz w:val="18"/>
          <w:szCs w:val="18"/>
          <w:lang w:val="en-US"/>
        </w:rPr>
        <w:t>Delete</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td</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tr</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thead</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tbody</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 entities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tr</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 this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td </w:t>
      </w:r>
      <w:r w:rsidRPr="00723F20">
        <w:rPr>
          <w:rFonts w:ascii="Consolas" w:eastAsia="Times New Roman" w:hAnsi="Consolas" w:cs="Courier New"/>
          <w:i/>
          <w:iCs/>
          <w:color w:val="FFCB6B"/>
          <w:sz w:val="18"/>
          <w:szCs w:val="18"/>
          <w:lang w:val="en-US"/>
        </w:rPr>
        <w:t>headers</w:t>
      </w:r>
      <w:r w:rsidRPr="00723F20">
        <w:rPr>
          <w:rFonts w:ascii="Consolas" w:eastAsia="Times New Roman" w:hAnsi="Consolas" w:cs="Courier New"/>
          <w:color w:val="C3E88D"/>
          <w:sz w:val="18"/>
          <w:szCs w:val="18"/>
          <w:lang w:val="en-US"/>
        </w:rPr>
        <w:t>="th</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@index</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 xml:space="preserve">"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="px-3"</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i/>
          <w:iCs/>
          <w:color w:val="C792EA"/>
          <w:sz w:val="18"/>
          <w:szCs w:val="18"/>
          <w:lang w:val="en-US"/>
        </w:rPr>
        <w:t>this</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td</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 this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isId @key</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td </w:t>
      </w:r>
      <w:r w:rsidRPr="00723F20">
        <w:rPr>
          <w:rFonts w:ascii="Consolas" w:eastAsia="Times New Roman" w:hAnsi="Consolas" w:cs="Courier New"/>
          <w:i/>
          <w:iCs/>
          <w:color w:val="FFCB6B"/>
          <w:sz w:val="18"/>
          <w:szCs w:val="18"/>
          <w:lang w:val="en-US"/>
        </w:rPr>
        <w:t>headers</w:t>
      </w:r>
      <w:r w:rsidRPr="00723F20">
        <w:rPr>
          <w:rFonts w:ascii="Consolas" w:eastAsia="Times New Roman" w:hAnsi="Consolas" w:cs="Courier New"/>
          <w:color w:val="C3E88D"/>
          <w:sz w:val="18"/>
          <w:szCs w:val="18"/>
          <w:lang w:val="en-US"/>
        </w:rPr>
        <w:t>="thedit"</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a </w:t>
      </w:r>
      <w:r w:rsidRPr="00723F20">
        <w:rPr>
          <w:rFonts w:ascii="Consolas" w:eastAsia="Times New Roman" w:hAnsi="Consolas" w:cs="Courier New"/>
          <w:i/>
          <w:iCs/>
          <w:color w:val="FFCB6B"/>
          <w:sz w:val="18"/>
          <w:szCs w:val="18"/>
          <w:lang w:val="en-US"/>
        </w:rPr>
        <w:t>role</w:t>
      </w:r>
      <w:r w:rsidRPr="00723F20">
        <w:rPr>
          <w:rFonts w:ascii="Consolas" w:eastAsia="Times New Roman" w:hAnsi="Consolas" w:cs="Courier New"/>
          <w:color w:val="C3E88D"/>
          <w:sz w:val="18"/>
          <w:szCs w:val="18"/>
          <w:lang w:val="en-US"/>
        </w:rPr>
        <w:t xml:space="preserve">="button"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 xml:space="preserve">="btn btn-outline-dark mx-1" </w:t>
      </w:r>
      <w:r w:rsidRPr="00723F20">
        <w:rPr>
          <w:rFonts w:ascii="Consolas" w:eastAsia="Times New Roman" w:hAnsi="Consolas" w:cs="Courier New"/>
          <w:i/>
          <w:iCs/>
          <w:color w:val="FFCB6B"/>
          <w:sz w:val="18"/>
          <w:szCs w:val="18"/>
          <w:lang w:val="en-US"/>
        </w:rPr>
        <w:t>href</w:t>
      </w:r>
      <w:r w:rsidRPr="00723F20">
        <w:rPr>
          <w:rFonts w:ascii="Consolas" w:eastAsia="Times New Roman" w:hAnsi="Consolas" w:cs="Courier New"/>
          <w:color w:val="C3E88D"/>
          <w:sz w:val="18"/>
          <w:szCs w:val="18"/>
          <w:lang w:val="en-US"/>
        </w:rPr>
        <w:t>="/admin/panel/edit/</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tableNameForLink</w:t>
      </w:r>
      <w:r w:rsidRPr="00723F20">
        <w:rPr>
          <w:rFonts w:ascii="Consolas" w:eastAsia="Times New Roman" w:hAnsi="Consolas" w:cs="Courier New"/>
          <w:color w:val="89DDFF"/>
          <w:sz w:val="18"/>
          <w:szCs w:val="18"/>
          <w:lang w:val="en-US"/>
        </w:rPr>
        <w:t>}}</w:t>
      </w:r>
      <w:proofErr w:type="gramStart"/>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89DDFF"/>
          <w:sz w:val="18"/>
          <w:szCs w:val="18"/>
          <w:lang w:val="en-US"/>
        </w:rPr>
        <w:t>{</w:t>
      </w:r>
      <w:proofErr w:type="gramEnd"/>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this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 xml:space="preserve">" </w:t>
      </w:r>
      <w:r w:rsidRPr="00723F20">
        <w:rPr>
          <w:rFonts w:ascii="Consolas" w:eastAsia="Times New Roman" w:hAnsi="Consolas" w:cs="Courier New"/>
          <w:color w:val="89DDFF"/>
          <w:sz w:val="18"/>
          <w:szCs w:val="18"/>
          <w:lang w:val="en-US"/>
        </w:rPr>
        <w:t>&gt;&lt;</w:t>
      </w:r>
      <w:r w:rsidRPr="00723F20">
        <w:rPr>
          <w:rFonts w:ascii="Consolas" w:eastAsia="Times New Roman" w:hAnsi="Consolas" w:cs="Courier New"/>
          <w:color w:val="F07178"/>
          <w:sz w:val="18"/>
          <w:szCs w:val="18"/>
          <w:lang w:val="en-US"/>
        </w:rPr>
        <w:t xml:space="preserve">i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="fa fa-pencil fa-lg"</w:t>
      </w:r>
      <w:r w:rsidRPr="00723F20">
        <w:rPr>
          <w:rFonts w:ascii="Consolas" w:eastAsia="Times New Roman" w:hAnsi="Consolas" w:cs="Courier New"/>
          <w:color w:val="89DDFF"/>
          <w:sz w:val="18"/>
          <w:szCs w:val="18"/>
          <w:lang w:val="en-US"/>
        </w:rPr>
        <w:t>&gt;&lt;/</w:t>
      </w:r>
      <w:r w:rsidRPr="00723F20">
        <w:rPr>
          <w:rFonts w:ascii="Consolas" w:eastAsia="Times New Roman" w:hAnsi="Consolas" w:cs="Courier New"/>
          <w:color w:val="F07178"/>
          <w:sz w:val="18"/>
          <w:szCs w:val="18"/>
          <w:lang w:val="en-US"/>
        </w:rPr>
        <w:t>i</w:t>
      </w:r>
      <w:r w:rsidRPr="00723F20">
        <w:rPr>
          <w:rFonts w:ascii="Consolas" w:eastAsia="Times New Roman" w:hAnsi="Consolas" w:cs="Courier New"/>
          <w:color w:val="89DDFF"/>
          <w:sz w:val="18"/>
          <w:szCs w:val="18"/>
          <w:lang w:val="en-US"/>
        </w:rPr>
        <w:t>&gt;&lt;/</w:t>
      </w:r>
      <w:r w:rsidRPr="00723F20">
        <w:rPr>
          <w:rFonts w:ascii="Consolas" w:eastAsia="Times New Roman" w:hAnsi="Consolas" w:cs="Courier New"/>
          <w:color w:val="F07178"/>
          <w:sz w:val="18"/>
          <w:szCs w:val="18"/>
          <w:lang w:val="en-US"/>
        </w:rPr>
        <w:t>a</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td</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td </w:t>
      </w:r>
      <w:r w:rsidRPr="00723F20">
        <w:rPr>
          <w:rFonts w:ascii="Consolas" w:eastAsia="Times New Roman" w:hAnsi="Consolas" w:cs="Courier New"/>
          <w:i/>
          <w:iCs/>
          <w:color w:val="FFCB6B"/>
          <w:sz w:val="18"/>
          <w:szCs w:val="18"/>
          <w:lang w:val="en-US"/>
        </w:rPr>
        <w:t>headers</w:t>
      </w:r>
      <w:r w:rsidRPr="00723F20">
        <w:rPr>
          <w:rFonts w:ascii="Consolas" w:eastAsia="Times New Roman" w:hAnsi="Consolas" w:cs="Courier New"/>
          <w:color w:val="C3E88D"/>
          <w:sz w:val="18"/>
          <w:szCs w:val="18"/>
          <w:lang w:val="en-US"/>
        </w:rPr>
        <w:t>="thdelete"</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a </w:t>
      </w:r>
      <w:r w:rsidRPr="00723F20">
        <w:rPr>
          <w:rFonts w:ascii="Consolas" w:eastAsia="Times New Roman" w:hAnsi="Consolas" w:cs="Courier New"/>
          <w:i/>
          <w:iCs/>
          <w:color w:val="FFCB6B"/>
          <w:sz w:val="18"/>
          <w:szCs w:val="18"/>
          <w:lang w:val="en-US"/>
        </w:rPr>
        <w:t>role</w:t>
      </w:r>
      <w:r w:rsidRPr="00723F20">
        <w:rPr>
          <w:rFonts w:ascii="Consolas" w:eastAsia="Times New Roman" w:hAnsi="Consolas" w:cs="Courier New"/>
          <w:color w:val="C3E88D"/>
          <w:sz w:val="18"/>
          <w:szCs w:val="18"/>
          <w:lang w:val="en-US"/>
        </w:rPr>
        <w:t xml:space="preserve">="button"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 xml:space="preserve">="btn btn-outline-dark mx-1" </w:t>
      </w:r>
      <w:r w:rsidRPr="00723F20">
        <w:rPr>
          <w:rFonts w:ascii="Consolas" w:eastAsia="Times New Roman" w:hAnsi="Consolas" w:cs="Courier New"/>
          <w:i/>
          <w:iCs/>
          <w:color w:val="FFCB6B"/>
          <w:sz w:val="18"/>
          <w:szCs w:val="18"/>
          <w:lang w:val="en-US"/>
        </w:rPr>
        <w:t>onclick</w:t>
      </w:r>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82AAFF"/>
          <w:sz w:val="18"/>
          <w:szCs w:val="18"/>
          <w:lang w:val="en-US"/>
        </w:rPr>
        <w:t>deleteRecord</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'/admin/panel/delete/</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tableNameForLink</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this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89DDFF"/>
          <w:sz w:val="18"/>
          <w:szCs w:val="18"/>
          <w:lang w:val="en-US"/>
        </w:rPr>
        <w:t>&gt;&lt;</w:t>
      </w:r>
      <w:r w:rsidRPr="00723F20">
        <w:rPr>
          <w:rFonts w:ascii="Consolas" w:eastAsia="Times New Roman" w:hAnsi="Consolas" w:cs="Courier New"/>
          <w:color w:val="F07178"/>
          <w:sz w:val="18"/>
          <w:szCs w:val="18"/>
          <w:lang w:val="en-US"/>
        </w:rPr>
        <w:t xml:space="preserve">i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="fa fa-trash-o fa-lg"</w:t>
      </w:r>
      <w:r w:rsidRPr="00723F20">
        <w:rPr>
          <w:rFonts w:ascii="Consolas" w:eastAsia="Times New Roman" w:hAnsi="Consolas" w:cs="Courier New"/>
          <w:color w:val="89DDFF"/>
          <w:sz w:val="18"/>
          <w:szCs w:val="18"/>
          <w:lang w:val="en-US"/>
        </w:rPr>
        <w:t>&gt;&lt;/</w:t>
      </w:r>
      <w:r w:rsidRPr="00723F20">
        <w:rPr>
          <w:rFonts w:ascii="Consolas" w:eastAsia="Times New Roman" w:hAnsi="Consolas" w:cs="Courier New"/>
          <w:color w:val="F07178"/>
          <w:sz w:val="18"/>
          <w:szCs w:val="18"/>
          <w:lang w:val="en-US"/>
        </w:rPr>
        <w:t>i</w:t>
      </w:r>
      <w:r w:rsidRPr="00723F20">
        <w:rPr>
          <w:rFonts w:ascii="Consolas" w:eastAsia="Times New Roman" w:hAnsi="Consolas" w:cs="Courier New"/>
          <w:color w:val="89DDFF"/>
          <w:sz w:val="18"/>
          <w:szCs w:val="18"/>
          <w:lang w:val="en-US"/>
        </w:rPr>
        <w:t>&gt;&lt;/</w:t>
      </w:r>
      <w:r w:rsidRPr="00723F20">
        <w:rPr>
          <w:rFonts w:ascii="Consolas" w:eastAsia="Times New Roman" w:hAnsi="Consolas" w:cs="Courier New"/>
          <w:color w:val="F07178"/>
          <w:sz w:val="18"/>
          <w:szCs w:val="18"/>
          <w:lang w:val="en-US"/>
        </w:rPr>
        <w:t>a</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td</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r>
      <w:r w:rsidRPr="00723F20">
        <w:rPr>
          <w:rFonts w:ascii="Consolas" w:eastAsia="Times New Roman" w:hAnsi="Consolas" w:cs="Courier New"/>
          <w:color w:val="89DDFF"/>
          <w:sz w:val="18"/>
          <w:szCs w:val="18"/>
          <w:lang w:val="en-US"/>
        </w:rPr>
        <w:lastRenderedPageBreak/>
        <w:t xml:space="preserve">                                {{/</w:t>
      </w:r>
      <w:r w:rsidRPr="00723F20">
        <w:rPr>
          <w:rFonts w:ascii="Consolas" w:eastAsia="Times New Roman" w:hAnsi="Consolas" w:cs="Courier New"/>
          <w:i/>
          <w:iCs/>
          <w:color w:val="C792EA"/>
          <w:sz w:val="18"/>
          <w:szCs w:val="18"/>
          <w:lang w:val="en-US"/>
        </w:rPr>
        <w:t>isId</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tr</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tbody</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table</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{{&gt; </w:t>
      </w:r>
      <w:r w:rsidRPr="00723F20">
        <w:rPr>
          <w:rFonts w:ascii="Consolas" w:eastAsia="Times New Roman" w:hAnsi="Consolas" w:cs="Courier New"/>
          <w:i/>
          <w:iCs/>
          <w:color w:val="C792EA"/>
          <w:sz w:val="18"/>
          <w:szCs w:val="18"/>
          <w:lang w:val="en-US"/>
        </w:rPr>
        <w:t>alertcontainer</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ul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="pagination my-3 mx-3"</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li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 xml:space="preserve">="page-item"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="previous-pagination-link-container"</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a </w:t>
      </w:r>
      <w:r w:rsidRPr="00723F20">
        <w:rPr>
          <w:rFonts w:ascii="Consolas" w:eastAsia="Times New Roman" w:hAnsi="Consolas" w:cs="Courier New"/>
          <w:i/>
          <w:iCs/>
          <w:color w:val="FFCB6B"/>
          <w:sz w:val="18"/>
          <w:szCs w:val="18"/>
          <w:lang w:val="en-US"/>
        </w:rPr>
        <w:t>href</w:t>
      </w:r>
      <w:r w:rsidRPr="00723F20">
        <w:rPr>
          <w:rFonts w:ascii="Consolas" w:eastAsia="Times New Roman" w:hAnsi="Consolas" w:cs="Courier New"/>
          <w:color w:val="C3E88D"/>
          <w:sz w:val="18"/>
          <w:szCs w:val="18"/>
          <w:lang w:val="en-US"/>
        </w:rPr>
        <w:t xml:space="preserve">=""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 xml:space="preserve">="page-link"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="previous-pagination-link"</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EEFFFF"/>
          <w:sz w:val="18"/>
          <w:szCs w:val="18"/>
          <w:lang w:val="en-US"/>
        </w:rPr>
        <w:t>Previous</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a</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li</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 numberOfPages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li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="page-item"</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a </w:t>
      </w:r>
      <w:r w:rsidRPr="00723F20">
        <w:rPr>
          <w:rFonts w:ascii="Consolas" w:eastAsia="Times New Roman" w:hAnsi="Consolas" w:cs="Courier New"/>
          <w:i/>
          <w:iCs/>
          <w:color w:val="FFCB6B"/>
          <w:sz w:val="18"/>
          <w:szCs w:val="18"/>
          <w:lang w:val="en-US"/>
        </w:rPr>
        <w:t>href</w:t>
      </w:r>
      <w:r w:rsidRPr="00723F20">
        <w:rPr>
          <w:rFonts w:ascii="Consolas" w:eastAsia="Times New Roman" w:hAnsi="Consolas" w:cs="Courier New"/>
          <w:color w:val="C3E88D"/>
          <w:sz w:val="18"/>
          <w:szCs w:val="18"/>
          <w:lang w:val="en-US"/>
        </w:rPr>
        <w:t>="/admin/panel/resources/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tableNameForLink</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this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 xml:space="preserve">"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="page-link class-for-activation"</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i/>
          <w:iCs/>
          <w:color w:val="C792EA"/>
          <w:sz w:val="18"/>
          <w:szCs w:val="18"/>
          <w:lang w:val="en-US"/>
        </w:rPr>
        <w:t>this</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a</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li</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li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 xml:space="preserve">="page-item"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="next-pagination-link-container"</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a </w:t>
      </w:r>
      <w:r w:rsidRPr="00723F20">
        <w:rPr>
          <w:rFonts w:ascii="Consolas" w:eastAsia="Times New Roman" w:hAnsi="Consolas" w:cs="Courier New"/>
          <w:i/>
          <w:iCs/>
          <w:color w:val="FFCB6B"/>
          <w:sz w:val="18"/>
          <w:szCs w:val="18"/>
          <w:lang w:val="en-US"/>
        </w:rPr>
        <w:t>href</w:t>
      </w:r>
      <w:r w:rsidRPr="00723F20">
        <w:rPr>
          <w:rFonts w:ascii="Consolas" w:eastAsia="Times New Roman" w:hAnsi="Consolas" w:cs="Courier New"/>
          <w:color w:val="C3E88D"/>
          <w:sz w:val="18"/>
          <w:szCs w:val="18"/>
          <w:lang w:val="en-US"/>
        </w:rPr>
        <w:t xml:space="preserve">=""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 xml:space="preserve">="page-link"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="next-pagination-link"</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EEFFFF"/>
          <w:sz w:val="18"/>
          <w:szCs w:val="18"/>
          <w:lang w:val="en-US"/>
        </w:rPr>
        <w:t>Next</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a</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li</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ul</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else</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div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="d-flex justify-content-center align-items-center flex-column"</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h2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="my-2"</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EEFFFF"/>
          <w:sz w:val="18"/>
          <w:szCs w:val="18"/>
          <w:lang w:val="en-US"/>
        </w:rPr>
        <w:t>No records in this table, create the first one!</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h2</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div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="mx-3"</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a </w:t>
      </w:r>
      <w:r w:rsidRPr="00723F20">
        <w:rPr>
          <w:rFonts w:ascii="Consolas" w:eastAsia="Times New Roman" w:hAnsi="Consolas" w:cs="Courier New"/>
          <w:i/>
          <w:iCs/>
          <w:color w:val="FFCB6B"/>
          <w:sz w:val="18"/>
          <w:szCs w:val="18"/>
          <w:lang w:val="en-US"/>
        </w:rPr>
        <w:t>href</w:t>
      </w:r>
      <w:r w:rsidRPr="00723F20">
        <w:rPr>
          <w:rFonts w:ascii="Consolas" w:eastAsia="Times New Roman" w:hAnsi="Consolas" w:cs="Courier New"/>
          <w:color w:val="C3E88D"/>
          <w:sz w:val="18"/>
          <w:szCs w:val="18"/>
          <w:lang w:val="en-US"/>
        </w:rPr>
        <w:t>="/admin/panel/create/</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tableNameForLink</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 xml:space="preserve">" </w:t>
      </w:r>
      <w:r w:rsidRPr="00723F20">
        <w:rPr>
          <w:rFonts w:ascii="Consolas" w:eastAsia="Times New Roman" w:hAnsi="Consolas" w:cs="Courier New"/>
          <w:i/>
          <w:iCs/>
          <w:color w:val="FFCB6B"/>
          <w:sz w:val="18"/>
          <w:szCs w:val="18"/>
          <w:lang w:val="en-US"/>
        </w:rPr>
        <w:t>role</w:t>
      </w:r>
      <w:r w:rsidRPr="00723F20">
        <w:rPr>
          <w:rFonts w:ascii="Consolas" w:eastAsia="Times New Roman" w:hAnsi="Consolas" w:cs="Courier New"/>
          <w:color w:val="C3E88D"/>
          <w:sz w:val="18"/>
          <w:szCs w:val="18"/>
          <w:lang w:val="en-US"/>
        </w:rPr>
        <w:t xml:space="preserve">="button"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="btn btn-primary px-5 py-2"</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EEFFFF"/>
          <w:sz w:val="18"/>
          <w:szCs w:val="18"/>
          <w:lang w:val="en-US"/>
        </w:rPr>
        <w:t>+ Create New</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a</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div</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div</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isHaveContent</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div</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if</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span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 xml:space="preserve">="table-name-for-link-span" </w:t>
      </w:r>
      <w:r w:rsidRPr="00723F20">
        <w:rPr>
          <w:rFonts w:ascii="Consolas" w:eastAsia="Times New Roman" w:hAnsi="Consolas" w:cs="Courier New"/>
          <w:i/>
          <w:iCs/>
          <w:color w:val="FFCB6B"/>
          <w:sz w:val="18"/>
          <w:szCs w:val="18"/>
          <w:lang w:val="en-US"/>
        </w:rPr>
        <w:t>style</w:t>
      </w:r>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B2CCD6"/>
          <w:sz w:val="18"/>
          <w:szCs w:val="18"/>
          <w:lang w:val="en-US"/>
        </w:rPr>
        <w:t>display</w:t>
      </w:r>
      <w:r w:rsidRPr="00723F20">
        <w:rPr>
          <w:rFonts w:ascii="Consolas" w:eastAsia="Times New Roman" w:hAnsi="Consolas" w:cs="Courier New"/>
          <w:color w:val="EEFFFF"/>
          <w:sz w:val="18"/>
          <w:szCs w:val="18"/>
          <w:lang w:val="en-US"/>
        </w:rPr>
        <w:t xml:space="preserve">: </w:t>
      </w:r>
      <w:r w:rsidRPr="00723F20">
        <w:rPr>
          <w:rFonts w:ascii="Consolas" w:eastAsia="Times New Roman" w:hAnsi="Consolas" w:cs="Courier New"/>
          <w:color w:val="F78C6C"/>
          <w:sz w:val="18"/>
          <w:szCs w:val="18"/>
          <w:lang w:val="en-US"/>
        </w:rPr>
        <w:t>none</w:t>
      </w:r>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i/>
          <w:iCs/>
          <w:color w:val="C792EA"/>
          <w:sz w:val="18"/>
          <w:szCs w:val="18"/>
          <w:lang w:val="en-US"/>
        </w:rPr>
        <w:t>tableNameForLink</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span</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span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 xml:space="preserve">="max-page-span" </w:t>
      </w:r>
      <w:r w:rsidRPr="00723F20">
        <w:rPr>
          <w:rFonts w:ascii="Consolas" w:eastAsia="Times New Roman" w:hAnsi="Consolas" w:cs="Courier New"/>
          <w:i/>
          <w:iCs/>
          <w:color w:val="FFCB6B"/>
          <w:sz w:val="18"/>
          <w:szCs w:val="18"/>
          <w:lang w:val="en-US"/>
        </w:rPr>
        <w:t>style</w:t>
      </w:r>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B2CCD6"/>
          <w:sz w:val="18"/>
          <w:szCs w:val="18"/>
          <w:lang w:val="en-US"/>
        </w:rPr>
        <w:t>display</w:t>
      </w:r>
      <w:r w:rsidRPr="00723F20">
        <w:rPr>
          <w:rFonts w:ascii="Consolas" w:eastAsia="Times New Roman" w:hAnsi="Consolas" w:cs="Courier New"/>
          <w:color w:val="EEFFFF"/>
          <w:sz w:val="18"/>
          <w:szCs w:val="18"/>
          <w:lang w:val="en-US"/>
        </w:rPr>
        <w:t xml:space="preserve">: </w:t>
      </w:r>
      <w:r w:rsidRPr="00723F20">
        <w:rPr>
          <w:rFonts w:ascii="Consolas" w:eastAsia="Times New Roman" w:hAnsi="Consolas" w:cs="Courier New"/>
          <w:color w:val="F78C6C"/>
          <w:sz w:val="18"/>
          <w:szCs w:val="18"/>
          <w:lang w:val="en-US"/>
        </w:rPr>
        <w:t>none</w:t>
      </w:r>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i/>
          <w:iCs/>
          <w:color w:val="C792EA"/>
          <w:sz w:val="18"/>
          <w:szCs w:val="18"/>
          <w:lang w:val="en-US"/>
        </w:rPr>
        <w:t>maxPage</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span</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span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 xml:space="preserve">="is-visible-span" </w:t>
      </w:r>
      <w:r w:rsidRPr="00723F20">
        <w:rPr>
          <w:rFonts w:ascii="Consolas" w:eastAsia="Times New Roman" w:hAnsi="Consolas" w:cs="Courier New"/>
          <w:i/>
          <w:iCs/>
          <w:color w:val="FFCB6B"/>
          <w:sz w:val="18"/>
          <w:szCs w:val="18"/>
          <w:lang w:val="en-US"/>
        </w:rPr>
        <w:t>style</w:t>
      </w:r>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B2CCD6"/>
          <w:sz w:val="18"/>
          <w:szCs w:val="18"/>
          <w:lang w:val="en-US"/>
        </w:rPr>
        <w:t>display</w:t>
      </w:r>
      <w:r w:rsidRPr="00723F20">
        <w:rPr>
          <w:rFonts w:ascii="Consolas" w:eastAsia="Times New Roman" w:hAnsi="Consolas" w:cs="Courier New"/>
          <w:color w:val="EEFFFF"/>
          <w:sz w:val="18"/>
          <w:szCs w:val="18"/>
          <w:lang w:val="en-US"/>
        </w:rPr>
        <w:t xml:space="preserve">: </w:t>
      </w:r>
      <w:r w:rsidRPr="00723F20">
        <w:rPr>
          <w:rFonts w:ascii="Consolas" w:eastAsia="Times New Roman" w:hAnsi="Consolas" w:cs="Courier New"/>
          <w:color w:val="F78C6C"/>
          <w:sz w:val="18"/>
          <w:szCs w:val="18"/>
          <w:lang w:val="en-US"/>
        </w:rPr>
        <w:t>none</w:t>
      </w:r>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i/>
          <w:iCs/>
          <w:color w:val="C792EA"/>
          <w:sz w:val="18"/>
          <w:szCs w:val="18"/>
          <w:lang w:val="en-US"/>
        </w:rPr>
        <w:t>isRightSideOfPanelVisible</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span</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div</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div</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&lt;/</w:t>
      </w:r>
      <w:r w:rsidRPr="00723F20">
        <w:rPr>
          <w:rFonts w:ascii="Consolas" w:eastAsia="Times New Roman" w:hAnsi="Consolas" w:cs="Courier New"/>
          <w:color w:val="F07178"/>
          <w:sz w:val="18"/>
          <w:szCs w:val="18"/>
          <w:lang w:val="en-US"/>
        </w:rPr>
        <w:t>div</w:t>
      </w:r>
      <w:r w:rsidRPr="00723F20">
        <w:rPr>
          <w:rFonts w:ascii="Consolas" w:eastAsia="Times New Roman" w:hAnsi="Consolas" w:cs="Courier New"/>
          <w:color w:val="89DDFF"/>
          <w:sz w:val="18"/>
          <w:szCs w:val="18"/>
          <w:lang w:val="en-US"/>
        </w:rPr>
        <w:t>&gt;</w:t>
      </w:r>
    </w:p>
    <w:p w14:paraId="652ABB3F" w14:textId="5BFE9F12" w:rsidR="00C6410F" w:rsidRPr="009A0657" w:rsidRDefault="00C6410F" w:rsidP="00453A0F">
      <w:pPr>
        <w:rPr>
          <w:lang w:val="en-US"/>
        </w:rPr>
      </w:pPr>
    </w:p>
    <w:p w14:paraId="52296DE0" w14:textId="4A86901E" w:rsidR="00453A0F" w:rsidRPr="009A0657" w:rsidRDefault="00453A0F" w:rsidP="00453A0F">
      <w:pPr>
        <w:rPr>
          <w:lang w:val="en-US"/>
        </w:rPr>
      </w:pPr>
    </w:p>
    <w:p w14:paraId="2753B255" w14:textId="3C71D07B" w:rsidR="00453A0F" w:rsidRDefault="00453A0F" w:rsidP="00453A0F">
      <w:pPr>
        <w:pStyle w:val="20"/>
        <w:numPr>
          <w:ilvl w:val="0"/>
          <w:numId w:val="0"/>
        </w:numPr>
        <w:ind w:left="284"/>
        <w:jc w:val="right"/>
      </w:pPr>
      <w:bookmarkStart w:id="62" w:name="_Toc42678995"/>
      <w:r>
        <w:t>Додаток Б</w:t>
      </w:r>
      <w:bookmarkEnd w:id="62"/>
    </w:p>
    <w:p w14:paraId="7557D260" w14:textId="5A310F48" w:rsidR="009E5C61" w:rsidRPr="009E5C61" w:rsidRDefault="009E5C61" w:rsidP="009E5C61">
      <w:pPr>
        <w:pStyle w:val="11"/>
        <w:rPr>
          <w:lang w:val="en-US"/>
        </w:rPr>
      </w:pPr>
      <w:r>
        <w:t xml:space="preserve">Лістинг </w:t>
      </w:r>
      <w:r>
        <w:rPr>
          <w:lang w:val="en-US"/>
        </w:rPr>
        <w:t>adminpanelcontroller.js</w:t>
      </w:r>
    </w:p>
    <w:p w14:paraId="265C06A5" w14:textId="77777777" w:rsidR="009E5C61" w:rsidRPr="009E5C61" w:rsidRDefault="009E5C61" w:rsidP="009E5C61">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fs </w:t>
      </w:r>
      <w:r w:rsidRPr="009E5C61">
        <w:rPr>
          <w:rFonts w:ascii="Consolas" w:eastAsia="Times New Roman" w:hAnsi="Consolas" w:cs="Courier New"/>
          <w:color w:val="89DDFF"/>
          <w:sz w:val="18"/>
          <w:szCs w:val="18"/>
          <w:lang w:val="en-US"/>
        </w:rPr>
        <w:t>= require(</w:t>
      </w:r>
      <w:r w:rsidRPr="009E5C61">
        <w:rPr>
          <w:rFonts w:ascii="Consolas" w:eastAsia="Times New Roman" w:hAnsi="Consolas" w:cs="Courier New"/>
          <w:color w:val="C3E88D"/>
          <w:sz w:val="18"/>
          <w:szCs w:val="18"/>
          <w:lang w:val="en-US"/>
        </w:rPr>
        <w:t>'fs'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Handlebars </w:t>
      </w:r>
      <w:r w:rsidRPr="009E5C61">
        <w:rPr>
          <w:rFonts w:ascii="Consolas" w:eastAsia="Times New Roman" w:hAnsi="Consolas" w:cs="Courier New"/>
          <w:color w:val="89DDFF"/>
          <w:sz w:val="18"/>
          <w:szCs w:val="18"/>
          <w:lang w:val="en-US"/>
        </w:rPr>
        <w:t>= require(</w:t>
      </w:r>
      <w:r w:rsidRPr="009E5C61">
        <w:rPr>
          <w:rFonts w:ascii="Consolas" w:eastAsia="Times New Roman" w:hAnsi="Consolas" w:cs="Courier New"/>
          <w:color w:val="C3E88D"/>
          <w:sz w:val="18"/>
          <w:szCs w:val="18"/>
          <w:lang w:val="en-US"/>
        </w:rPr>
        <w:t>'handlebars'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const </w:t>
      </w:r>
      <w:r w:rsidRPr="009E5C61">
        <w:rPr>
          <w:rFonts w:ascii="Consolas" w:eastAsia="Times New Roman" w:hAnsi="Consolas" w:cs="Courier New"/>
          <w:color w:val="82AAFF"/>
          <w:sz w:val="18"/>
          <w:szCs w:val="18"/>
          <w:lang w:val="en-US"/>
        </w:rPr>
        <w:t xml:space="preserve">csrf </w:t>
      </w:r>
      <w:r w:rsidRPr="009E5C61">
        <w:rPr>
          <w:rFonts w:ascii="Consolas" w:eastAsia="Times New Roman" w:hAnsi="Consolas" w:cs="Courier New"/>
          <w:color w:val="89DDFF"/>
          <w:sz w:val="18"/>
          <w:szCs w:val="18"/>
          <w:lang w:val="en-US"/>
        </w:rPr>
        <w:t>= require(</w:t>
      </w:r>
      <w:r w:rsidRPr="009E5C61">
        <w:rPr>
          <w:rFonts w:ascii="Consolas" w:eastAsia="Times New Roman" w:hAnsi="Consolas" w:cs="Courier New"/>
          <w:color w:val="C3E88D"/>
          <w:sz w:val="18"/>
          <w:szCs w:val="18"/>
          <w:lang w:val="en-US"/>
        </w:rPr>
        <w:t>'csurf'</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csrfProtection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 xml:space="preserve">new </w:t>
      </w:r>
      <w:r w:rsidRPr="009E5C61">
        <w:rPr>
          <w:rFonts w:ascii="Consolas" w:eastAsia="Times New Roman" w:hAnsi="Consolas" w:cs="Courier New"/>
          <w:color w:val="82AAFF"/>
          <w:sz w:val="18"/>
          <w:szCs w:val="18"/>
          <w:lang w:val="en-US"/>
        </w:rPr>
        <w:t>csrf</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const </w:t>
      </w:r>
      <w:r w:rsidRPr="009E5C61">
        <w:rPr>
          <w:rFonts w:ascii="Consolas" w:eastAsia="Times New Roman" w:hAnsi="Consolas" w:cs="Courier New"/>
          <w:color w:val="82AAFF"/>
          <w:sz w:val="18"/>
          <w:szCs w:val="18"/>
          <w:lang w:val="en-US"/>
        </w:rPr>
        <w:t xml:space="preserve">tableLink </w:t>
      </w:r>
      <w:r w:rsidRPr="009E5C61">
        <w:rPr>
          <w:rFonts w:ascii="Consolas" w:eastAsia="Times New Roman" w:hAnsi="Consolas" w:cs="Courier New"/>
          <w:color w:val="89DDFF"/>
          <w:sz w:val="18"/>
          <w:szCs w:val="18"/>
          <w:lang w:val="en-US"/>
        </w:rPr>
        <w:t>= require(</w:t>
      </w:r>
      <w:r w:rsidRPr="009E5C61">
        <w:rPr>
          <w:rFonts w:ascii="Consolas" w:eastAsia="Times New Roman" w:hAnsi="Consolas" w:cs="Courier New"/>
          <w:color w:val="C3E88D"/>
          <w:sz w:val="18"/>
          <w:szCs w:val="18"/>
          <w:lang w:val="en-US"/>
        </w:rPr>
        <w:t>'../../models/helpers/tablelink'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const </w:t>
      </w:r>
      <w:r w:rsidRPr="009E5C61">
        <w:rPr>
          <w:rFonts w:ascii="Consolas" w:eastAsia="Times New Roman" w:hAnsi="Consolas" w:cs="Courier New"/>
          <w:color w:val="EEFFFF"/>
          <w:sz w:val="18"/>
          <w:szCs w:val="18"/>
          <w:lang w:val="en-US"/>
        </w:rPr>
        <w:t xml:space="preserve">numberOfRecordsOnPage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tables </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pagesNumbers </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adminsEntities </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categoryEntities </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manufacturerEntities </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generalProductsEntities </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subProductsEntities </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adminEntitiesCount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categoryEntitiesCount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manufacturerEntitiesCount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lastRenderedPageBreak/>
        <w:br/>
      </w:r>
      <w:r w:rsidRPr="009E5C61">
        <w:rPr>
          <w:rFonts w:ascii="Consolas" w:eastAsia="Times New Roman" w:hAnsi="Consolas" w:cs="Courier New"/>
          <w:i/>
          <w:iCs/>
          <w:color w:val="C792EA"/>
          <w:sz w:val="18"/>
          <w:szCs w:val="18"/>
          <w:lang w:val="en-US"/>
        </w:rPr>
        <w:t xml:space="preserve">const </w:t>
      </w:r>
      <w:r w:rsidRPr="009E5C61">
        <w:rPr>
          <w:rFonts w:ascii="Consolas" w:eastAsia="Times New Roman" w:hAnsi="Consolas" w:cs="Courier New"/>
          <w:color w:val="EEFFFF"/>
          <w:sz w:val="18"/>
          <w:szCs w:val="18"/>
          <w:lang w:val="en-US"/>
        </w:rPr>
        <w:t xml:space="preserve">scripts </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'/javascripts/adminpaneljs.js'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const </w:t>
      </w:r>
      <w:r w:rsidRPr="009E5C61">
        <w:rPr>
          <w:rFonts w:ascii="Consolas" w:eastAsia="Times New Roman" w:hAnsi="Consolas" w:cs="Courier New"/>
          <w:color w:val="EEFFFF"/>
          <w:sz w:val="18"/>
          <w:szCs w:val="18"/>
          <w:lang w:val="en-US"/>
        </w:rPr>
        <w:t xml:space="preserve">mainScripts </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const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sequelize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Sequelize </w:t>
      </w:r>
      <w:r w:rsidRPr="009E5C61">
        <w:rPr>
          <w:rFonts w:ascii="Consolas" w:eastAsia="Times New Roman" w:hAnsi="Consolas" w:cs="Courier New"/>
          <w:color w:val="89DDFF"/>
          <w:sz w:val="18"/>
          <w:szCs w:val="18"/>
          <w:lang w:val="en-US"/>
        </w:rPr>
        <w:t>} = require(</w:t>
      </w:r>
      <w:r w:rsidRPr="009E5C61">
        <w:rPr>
          <w:rFonts w:ascii="Consolas" w:eastAsia="Times New Roman" w:hAnsi="Consolas" w:cs="Courier New"/>
          <w:color w:val="C3E88D"/>
          <w:sz w:val="18"/>
          <w:szCs w:val="18"/>
          <w:lang w:val="en-US"/>
        </w:rPr>
        <w:t>'../../models/sequelize'</w:t>
      </w:r>
      <w:r w:rsidRPr="009E5C61">
        <w:rPr>
          <w:rFonts w:ascii="Consolas" w:eastAsia="Times New Roman" w:hAnsi="Consolas" w:cs="Courier New"/>
          <w:color w:val="89DDFF"/>
          <w:sz w:val="18"/>
          <w:szCs w:val="18"/>
          <w:lang w:val="en-US"/>
        </w:rPr>
        <w:t>)</w:t>
      </w:r>
      <w:proofErr w:type="gramStart"/>
      <w:r w:rsidRPr="009E5C61">
        <w:rPr>
          <w:rFonts w:ascii="Consolas" w:eastAsia="Times New Roman" w:hAnsi="Consolas" w:cs="Courier New"/>
          <w:color w:val="89DDFF"/>
          <w:sz w:val="18"/>
          <w:szCs w:val="18"/>
          <w:lang w:val="en-US"/>
        </w:rPr>
        <w:t>;</w:t>
      </w:r>
      <w:proofErr w:type="gramEnd"/>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const </w:t>
      </w:r>
      <w:r w:rsidRPr="009E5C61">
        <w:rPr>
          <w:rFonts w:ascii="Consolas" w:eastAsia="Times New Roman" w:hAnsi="Consolas" w:cs="Courier New"/>
          <w:color w:val="EEFFFF"/>
          <w:sz w:val="18"/>
          <w:szCs w:val="18"/>
          <w:lang w:val="en-US"/>
        </w:rPr>
        <w:t xml:space="preserve">Admin </w:t>
      </w:r>
      <w:r w:rsidRPr="009E5C61">
        <w:rPr>
          <w:rFonts w:ascii="Consolas" w:eastAsia="Times New Roman" w:hAnsi="Consolas" w:cs="Courier New"/>
          <w:color w:val="89DDFF"/>
          <w:sz w:val="18"/>
          <w:szCs w:val="18"/>
          <w:lang w:val="en-US"/>
        </w:rPr>
        <w:t>= require(</w:t>
      </w:r>
      <w:r w:rsidRPr="009E5C61">
        <w:rPr>
          <w:rFonts w:ascii="Consolas" w:eastAsia="Times New Roman" w:hAnsi="Consolas" w:cs="Courier New"/>
          <w:color w:val="C3E88D"/>
          <w:sz w:val="18"/>
          <w:szCs w:val="18"/>
          <w:lang w:val="en-US"/>
        </w:rPr>
        <w:t>'../../models/admin/admin'</w:t>
      </w:r>
      <w:proofErr w:type="gramStart"/>
      <w:r w:rsidRPr="009E5C61">
        <w:rPr>
          <w:rFonts w:ascii="Consolas" w:eastAsia="Times New Roman" w:hAnsi="Consolas" w:cs="Courier New"/>
          <w:color w:val="89DDFF"/>
          <w:sz w:val="18"/>
          <w:szCs w:val="18"/>
          <w:lang w:val="en-US"/>
        </w:rPr>
        <w:t>)(</w:t>
      </w:r>
      <w:proofErr w:type="gramEnd"/>
      <w:r w:rsidRPr="009E5C61">
        <w:rPr>
          <w:rFonts w:ascii="Consolas" w:eastAsia="Times New Roman" w:hAnsi="Consolas" w:cs="Courier New"/>
          <w:color w:val="EEFFFF"/>
          <w:sz w:val="18"/>
          <w:szCs w:val="18"/>
          <w:lang w:val="en-US"/>
        </w:rPr>
        <w:t>Sequelize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sequelize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const </w:t>
      </w:r>
      <w:r w:rsidRPr="009E5C61">
        <w:rPr>
          <w:rFonts w:ascii="Consolas" w:eastAsia="Times New Roman" w:hAnsi="Consolas" w:cs="Courier New"/>
          <w:color w:val="EEFFFF"/>
          <w:sz w:val="18"/>
          <w:szCs w:val="18"/>
          <w:lang w:val="en-US"/>
        </w:rPr>
        <w:t xml:space="preserve">Category </w:t>
      </w:r>
      <w:r w:rsidRPr="009E5C61">
        <w:rPr>
          <w:rFonts w:ascii="Consolas" w:eastAsia="Times New Roman" w:hAnsi="Consolas" w:cs="Courier New"/>
          <w:color w:val="89DDFF"/>
          <w:sz w:val="18"/>
          <w:szCs w:val="18"/>
          <w:lang w:val="en-US"/>
        </w:rPr>
        <w:t>= require(</w:t>
      </w:r>
      <w:r w:rsidRPr="009E5C61">
        <w:rPr>
          <w:rFonts w:ascii="Consolas" w:eastAsia="Times New Roman" w:hAnsi="Consolas" w:cs="Courier New"/>
          <w:color w:val="C3E88D"/>
          <w:sz w:val="18"/>
          <w:szCs w:val="18"/>
          <w:lang w:val="en-US"/>
        </w:rPr>
        <w:t>'../../models/product/category'</w:t>
      </w:r>
      <w:proofErr w:type="gramStart"/>
      <w:r w:rsidRPr="009E5C61">
        <w:rPr>
          <w:rFonts w:ascii="Consolas" w:eastAsia="Times New Roman" w:hAnsi="Consolas" w:cs="Courier New"/>
          <w:color w:val="89DDFF"/>
          <w:sz w:val="18"/>
          <w:szCs w:val="18"/>
          <w:lang w:val="en-US"/>
        </w:rPr>
        <w:t>)(</w:t>
      </w:r>
      <w:proofErr w:type="gramEnd"/>
      <w:r w:rsidRPr="009E5C61">
        <w:rPr>
          <w:rFonts w:ascii="Consolas" w:eastAsia="Times New Roman" w:hAnsi="Consolas" w:cs="Courier New"/>
          <w:color w:val="EEFFFF"/>
          <w:sz w:val="18"/>
          <w:szCs w:val="18"/>
          <w:lang w:val="en-US"/>
        </w:rPr>
        <w:t>Sequelize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sequelize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const </w:t>
      </w:r>
      <w:r w:rsidRPr="009E5C61">
        <w:rPr>
          <w:rFonts w:ascii="Consolas" w:eastAsia="Times New Roman" w:hAnsi="Consolas" w:cs="Courier New"/>
          <w:color w:val="EEFFFF"/>
          <w:sz w:val="18"/>
          <w:szCs w:val="18"/>
          <w:lang w:val="en-US"/>
        </w:rPr>
        <w:t xml:space="preserve">Manufacturer </w:t>
      </w:r>
      <w:r w:rsidRPr="009E5C61">
        <w:rPr>
          <w:rFonts w:ascii="Consolas" w:eastAsia="Times New Roman" w:hAnsi="Consolas" w:cs="Courier New"/>
          <w:color w:val="89DDFF"/>
          <w:sz w:val="18"/>
          <w:szCs w:val="18"/>
          <w:lang w:val="en-US"/>
        </w:rPr>
        <w:t>= require(</w:t>
      </w:r>
      <w:r w:rsidRPr="009E5C61">
        <w:rPr>
          <w:rFonts w:ascii="Consolas" w:eastAsia="Times New Roman" w:hAnsi="Consolas" w:cs="Courier New"/>
          <w:color w:val="C3E88D"/>
          <w:sz w:val="18"/>
          <w:szCs w:val="18"/>
          <w:lang w:val="en-US"/>
        </w:rPr>
        <w:t>'../../models/product/manufacturer'</w:t>
      </w:r>
      <w:proofErr w:type="gramStart"/>
      <w:r w:rsidRPr="009E5C61">
        <w:rPr>
          <w:rFonts w:ascii="Consolas" w:eastAsia="Times New Roman" w:hAnsi="Consolas" w:cs="Courier New"/>
          <w:color w:val="89DDFF"/>
          <w:sz w:val="18"/>
          <w:szCs w:val="18"/>
          <w:lang w:val="en-US"/>
        </w:rPr>
        <w:t>)(</w:t>
      </w:r>
      <w:proofErr w:type="gramEnd"/>
      <w:r w:rsidRPr="009E5C61">
        <w:rPr>
          <w:rFonts w:ascii="Consolas" w:eastAsia="Times New Roman" w:hAnsi="Consolas" w:cs="Courier New"/>
          <w:color w:val="EEFFFF"/>
          <w:sz w:val="18"/>
          <w:szCs w:val="18"/>
          <w:lang w:val="en-US"/>
        </w:rPr>
        <w:t>Sequelize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sequelize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const </w:t>
      </w:r>
      <w:r w:rsidRPr="009E5C61">
        <w:rPr>
          <w:rFonts w:ascii="Consolas" w:eastAsia="Times New Roman" w:hAnsi="Consolas" w:cs="Courier New"/>
          <w:color w:val="EEFFFF"/>
          <w:sz w:val="18"/>
          <w:szCs w:val="18"/>
          <w:lang w:val="en-US"/>
        </w:rPr>
        <w:t xml:space="preserve">GeneralProduct </w:t>
      </w:r>
      <w:r w:rsidRPr="009E5C61">
        <w:rPr>
          <w:rFonts w:ascii="Consolas" w:eastAsia="Times New Roman" w:hAnsi="Consolas" w:cs="Courier New"/>
          <w:color w:val="89DDFF"/>
          <w:sz w:val="18"/>
          <w:szCs w:val="18"/>
          <w:lang w:val="en-US"/>
        </w:rPr>
        <w:t>= require(</w:t>
      </w:r>
      <w:r w:rsidRPr="009E5C61">
        <w:rPr>
          <w:rFonts w:ascii="Consolas" w:eastAsia="Times New Roman" w:hAnsi="Consolas" w:cs="Courier New"/>
          <w:color w:val="C3E88D"/>
          <w:sz w:val="18"/>
          <w:szCs w:val="18"/>
          <w:lang w:val="en-US"/>
        </w:rPr>
        <w:t>'../../models/product/generalproduct'</w:t>
      </w:r>
      <w:proofErr w:type="gramStart"/>
      <w:r w:rsidRPr="009E5C61">
        <w:rPr>
          <w:rFonts w:ascii="Consolas" w:eastAsia="Times New Roman" w:hAnsi="Consolas" w:cs="Courier New"/>
          <w:color w:val="89DDFF"/>
          <w:sz w:val="18"/>
          <w:szCs w:val="18"/>
          <w:lang w:val="en-US"/>
        </w:rPr>
        <w:t>)(</w:t>
      </w:r>
      <w:proofErr w:type="gramEnd"/>
      <w:r w:rsidRPr="009E5C61">
        <w:rPr>
          <w:rFonts w:ascii="Consolas" w:eastAsia="Times New Roman" w:hAnsi="Consolas" w:cs="Courier New"/>
          <w:color w:val="EEFFFF"/>
          <w:sz w:val="18"/>
          <w:szCs w:val="18"/>
          <w:lang w:val="en-US"/>
        </w:rPr>
        <w:t>Sequelize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sequelize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const </w:t>
      </w:r>
      <w:r w:rsidRPr="009E5C61">
        <w:rPr>
          <w:rFonts w:ascii="Consolas" w:eastAsia="Times New Roman" w:hAnsi="Consolas" w:cs="Courier New"/>
          <w:color w:val="EEFFFF"/>
          <w:sz w:val="18"/>
          <w:szCs w:val="18"/>
          <w:lang w:val="en-US"/>
        </w:rPr>
        <w:t xml:space="preserve">SubProduct </w:t>
      </w:r>
      <w:r w:rsidRPr="009E5C61">
        <w:rPr>
          <w:rFonts w:ascii="Consolas" w:eastAsia="Times New Roman" w:hAnsi="Consolas" w:cs="Courier New"/>
          <w:color w:val="89DDFF"/>
          <w:sz w:val="18"/>
          <w:szCs w:val="18"/>
          <w:lang w:val="en-US"/>
        </w:rPr>
        <w:t>= require(</w:t>
      </w:r>
      <w:r w:rsidRPr="009E5C61">
        <w:rPr>
          <w:rFonts w:ascii="Consolas" w:eastAsia="Times New Roman" w:hAnsi="Consolas" w:cs="Courier New"/>
          <w:color w:val="C3E88D"/>
          <w:sz w:val="18"/>
          <w:szCs w:val="18"/>
          <w:lang w:val="en-US"/>
        </w:rPr>
        <w:t>'../../models/product/subproduct'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Sequelize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sequelize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2AAFF"/>
          <w:sz w:val="18"/>
          <w:szCs w:val="18"/>
          <w:lang w:val="en-US"/>
        </w:rPr>
        <w:t>setTablesLinks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returnAdminPanel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'false'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mainScripts</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returnAdminPanelAdminEntities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newPageNumber</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 xml:space="preserve">newPageNumber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Admin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findAll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raw</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attributes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exclude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C3E88D"/>
          <w:sz w:val="18"/>
          <w:szCs w:val="18"/>
          <w:lang w:val="en-US"/>
        </w:rPr>
        <w:t>'Password'</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offset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limit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admins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adminsEntities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admins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Admin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recordsCount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adminEntitiesCount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Admins'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tableNameForLink</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totalRecords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adminEntitiesCount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object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adminsEntities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entities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adminsEntities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numberOfPages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calculateNumberOfPagesForPanel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adminEntitiesCount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maxPage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length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2AAFF"/>
          <w:sz w:val="18"/>
          <w:szCs w:val="18"/>
          <w:lang w:val="en-US"/>
        </w:rPr>
        <w:t>catch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err </w:t>
      </w:r>
      <w:r w:rsidRPr="009E5C61">
        <w:rPr>
          <w:rFonts w:ascii="Consolas" w:eastAsia="Times New Roman" w:hAnsi="Consolas" w:cs="Courier New"/>
          <w:color w:val="89DDFF"/>
          <w:sz w:val="18"/>
          <w:szCs w:val="18"/>
          <w:lang w:val="en-US"/>
        </w:rPr>
        <w:t xml:space="preserve">=&gt; </w:t>
      </w:r>
      <w:r w:rsidRPr="009E5C61">
        <w:rPr>
          <w:rFonts w:ascii="Consolas" w:eastAsia="Times New Roman" w:hAnsi="Consolas" w:cs="Courier New"/>
          <w:color w:val="FFCB6B"/>
          <w:sz w:val="18"/>
          <w:szCs w:val="18"/>
          <w:lang w:val="en-US"/>
        </w:rPr>
        <w:t>console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log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err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returnAdminPanelCategoryEntities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newPageNumber</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 xml:space="preserve">newPageNumber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findAll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raw</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offset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limit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categories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categoryEntities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categories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recordsCount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categoryEntitiesCount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'Categories'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tableNameForLink</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totalRecords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categoryEntitiesCount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object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categoryEntities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entities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categoryEntities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numberOfPages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calculateNumberOfPagesForPanel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categoryEntitiesCount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lastRenderedPageBreak/>
        <w:t xml:space="preserve">                    </w:t>
      </w:r>
      <w:r w:rsidRPr="009E5C61">
        <w:rPr>
          <w:rFonts w:ascii="Consolas" w:eastAsia="Times New Roman" w:hAnsi="Consolas" w:cs="Courier New"/>
          <w:color w:val="EEFFFF"/>
          <w:sz w:val="18"/>
          <w:szCs w:val="18"/>
          <w:lang w:val="en-US"/>
        </w:rPr>
        <w:t>maxPage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length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2AAFF"/>
          <w:sz w:val="18"/>
          <w:szCs w:val="18"/>
          <w:lang w:val="en-US"/>
        </w:rPr>
        <w:t>catch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err </w:t>
      </w:r>
      <w:r w:rsidRPr="009E5C61">
        <w:rPr>
          <w:rFonts w:ascii="Consolas" w:eastAsia="Times New Roman" w:hAnsi="Consolas" w:cs="Courier New"/>
          <w:color w:val="89DDFF"/>
          <w:sz w:val="18"/>
          <w:szCs w:val="18"/>
          <w:lang w:val="en-US"/>
        </w:rPr>
        <w:t xml:space="preserve">=&gt; </w:t>
      </w:r>
      <w:r w:rsidRPr="009E5C61">
        <w:rPr>
          <w:rFonts w:ascii="Consolas" w:eastAsia="Times New Roman" w:hAnsi="Consolas" w:cs="Courier New"/>
          <w:color w:val="FFCB6B"/>
          <w:sz w:val="18"/>
          <w:szCs w:val="18"/>
          <w:lang w:val="en-US"/>
        </w:rPr>
        <w:t>console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log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err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returnAdminPanelManufacturerEntities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newPageNumber</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 xml:space="preserve">newPageNumber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findAll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raw</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offset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limit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manufacturers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manufacturerEntities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manufacturers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recordsCount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manufacturerEntitiesCount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'Manufacturers'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tableNameForLink</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totalRecords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manufacturerEntitiesCount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object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manufacturerEntities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entities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manufacturerEntities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numberOfPages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calculateNumberOfPagesForPanel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manufacturerEntitiesCount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maxPage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length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2AAFF"/>
          <w:sz w:val="18"/>
          <w:szCs w:val="18"/>
          <w:lang w:val="en-US"/>
        </w:rPr>
        <w:t>catch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err </w:t>
      </w:r>
      <w:r w:rsidRPr="009E5C61">
        <w:rPr>
          <w:rFonts w:ascii="Consolas" w:eastAsia="Times New Roman" w:hAnsi="Consolas" w:cs="Courier New"/>
          <w:color w:val="89DDFF"/>
          <w:sz w:val="18"/>
          <w:szCs w:val="18"/>
          <w:lang w:val="en-US"/>
        </w:rPr>
        <w:t xml:space="preserve">=&gt; </w:t>
      </w:r>
      <w:r w:rsidRPr="009E5C61">
        <w:rPr>
          <w:rFonts w:ascii="Consolas" w:eastAsia="Times New Roman" w:hAnsi="Consolas" w:cs="Courier New"/>
          <w:color w:val="FFCB6B"/>
          <w:sz w:val="18"/>
          <w:szCs w:val="18"/>
          <w:lang w:val="en-US"/>
        </w:rPr>
        <w:t>console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log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err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returnAdminPanelGeneralProductsEntities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 xml:space="preserve">function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newPageNumber</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 xml:space="preserve">newPageNumber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findAll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raw</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offset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limit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attributes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exclude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C3E88D"/>
          <w:sz w:val="18"/>
          <w:szCs w:val="18"/>
          <w:lang w:val="en-US"/>
        </w:rPr>
        <w:t>'createdAt'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'updatedAt'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'Recommend_Percentage'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'Average_Rating'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generalProducts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counter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generalProducts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length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generalProductsEntities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generalProducts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recordsCount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 xml:space="preserve">newPageNumber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General 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'General 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tableNameForLink</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totalRecords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object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generalProductsEntities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entities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generalProductsEntities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numberOfPages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calculateNumberOfPagesForPanel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recordsCount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maxPage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length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else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lastRenderedPageBreak/>
        <w:t xml:space="preserve">        </w:t>
      </w:r>
      <w:r w:rsidRPr="009E5C61">
        <w:rPr>
          <w:rFonts w:ascii="Consolas" w:eastAsia="Times New Roman" w:hAnsi="Consolas" w:cs="Courier New"/>
          <w:color w:val="F78C6C"/>
          <w:sz w:val="18"/>
          <w:szCs w:val="18"/>
          <w:lang w:val="en-US"/>
        </w:rPr>
        <w:t>generalProducts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forEach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generalProduct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findOne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where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Category_ID</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Category_ID_FK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category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Category_ID_FK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Category_Name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else</w:t>
      </w:r>
      <w:r w:rsidRPr="009E5C61">
        <w:rPr>
          <w:rFonts w:ascii="Consolas" w:eastAsia="Times New Roman" w:hAnsi="Consolas" w:cs="Courier New"/>
          <w:i/>
          <w:iCs/>
          <w:color w:val="C792EA"/>
          <w:sz w:val="18"/>
          <w:szCs w:val="18"/>
          <w:lang w:val="en-US"/>
        </w:rPr>
        <w:br/>
        <w:t xml:space="preserve">                    </w:t>
      </w:r>
      <w:r w:rsidRPr="009E5C61">
        <w:rPr>
          <w:rFonts w:ascii="Consolas" w:eastAsia="Times New Roman" w:hAnsi="Consolas" w:cs="Courier New"/>
          <w:color w:val="F78C6C"/>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Category_ID_FK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'No category selected'</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findOne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where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Manufacturer_ID</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Manufacturer_ID_FK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manufacturer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Manufacturer_ID_FK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Manufacturer_Name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else</w:t>
      </w:r>
      <w:r w:rsidRPr="009E5C61">
        <w:rPr>
          <w:rFonts w:ascii="Consolas" w:eastAsia="Times New Roman" w:hAnsi="Consolas" w:cs="Courier New"/>
          <w:i/>
          <w:iCs/>
          <w:color w:val="C792EA"/>
          <w:sz w:val="18"/>
          <w:szCs w:val="18"/>
          <w:lang w:val="en-US"/>
        </w:rPr>
        <w:br/>
        <w:t xml:space="preserve">                    </w:t>
      </w:r>
      <w:r w:rsidRPr="009E5C61">
        <w:rPr>
          <w:rFonts w:ascii="Consolas" w:eastAsia="Times New Roman" w:hAnsi="Consolas" w:cs="Courier New"/>
          <w:color w:val="F78C6C"/>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Manufacturer_ID_FK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'No manufacturer selected'</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counter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counter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generalProducts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length</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generalProductsEntities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generalProducts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recordsCount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General 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'General 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tableNameForLink</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totalRecords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object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generalProductsEntities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entities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generalProductsEntities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numberOfPages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calculateNumberOfPagesForPanel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recordsCount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maxPage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length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2AAFF"/>
          <w:sz w:val="18"/>
          <w:szCs w:val="18"/>
          <w:lang w:val="en-US"/>
        </w:rPr>
        <w:t>catch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err </w:t>
      </w:r>
      <w:r w:rsidRPr="009E5C61">
        <w:rPr>
          <w:rFonts w:ascii="Consolas" w:eastAsia="Times New Roman" w:hAnsi="Consolas" w:cs="Courier New"/>
          <w:color w:val="89DDFF"/>
          <w:sz w:val="18"/>
          <w:szCs w:val="18"/>
          <w:lang w:val="en-US"/>
        </w:rPr>
        <w:t xml:space="preserve">=&gt; </w:t>
      </w:r>
      <w:r w:rsidRPr="009E5C61">
        <w:rPr>
          <w:rFonts w:ascii="Consolas" w:eastAsia="Times New Roman" w:hAnsi="Consolas" w:cs="Courier New"/>
          <w:color w:val="FFCB6B"/>
          <w:sz w:val="18"/>
          <w:szCs w:val="18"/>
          <w:lang w:val="en-US"/>
        </w:rPr>
        <w:t>console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log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err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returnAdminPanelSubProductEntities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 xml:space="preserve">function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newPageNumber</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 xml:space="preserve">newPageNumber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findAll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raw</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offset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limit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attributes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exclude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C3E88D"/>
          <w:sz w:val="18"/>
          <w:szCs w:val="18"/>
          <w:lang w:val="en-US"/>
        </w:rPr>
        <w:t>'createdAt'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'updatedAt'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subProducts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counter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subProducts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length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subProductsEntities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subProducts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recordsCount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 xml:space="preserve">newPageNumber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Sub 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'Sub 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tableNameForLink</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totalRecords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object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subProducts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entities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subProducts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numberOfPages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calculateNumberOfPagesForPanel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recordsCount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maxPage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length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lastRenderedPageBreak/>
        <w:t xml:space="preserve">        </w:t>
      </w:r>
      <w:r w:rsidRPr="009E5C61">
        <w:rPr>
          <w:rFonts w:ascii="Consolas" w:eastAsia="Times New Roman" w:hAnsi="Consolas" w:cs="Courier New"/>
          <w:i/>
          <w:iCs/>
          <w:color w:val="C792EA"/>
          <w:sz w:val="18"/>
          <w:szCs w:val="18"/>
          <w:lang w:val="en-US"/>
        </w:rPr>
        <w:t xml:space="preserve">else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subProducts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forEach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subProduct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findOne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where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General_Product_ID</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General_Product_ID_FK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generalProduct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General_Product_ID_FK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Product_Name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counter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counter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subProducts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length</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subProductsEntities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subProducts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recordsCount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Sub 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'Sub 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tableNameForLink</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totalRecords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object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subProducts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entities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subProducts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numberOfPages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calculateNumberOfPagesForPanel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recordsCount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maxPage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length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function </w:t>
      </w:r>
      <w:r w:rsidRPr="009E5C61">
        <w:rPr>
          <w:rFonts w:ascii="Consolas" w:eastAsia="Times New Roman" w:hAnsi="Consolas" w:cs="Courier New"/>
          <w:color w:val="82AAFF"/>
          <w:sz w:val="18"/>
          <w:szCs w:val="18"/>
          <w:lang w:val="en-US"/>
        </w:rPr>
        <w:t>setTablesLinks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push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i/>
          <w:iCs/>
          <w:color w:val="C792EA"/>
          <w:sz w:val="18"/>
          <w:szCs w:val="18"/>
          <w:lang w:val="en-US"/>
        </w:rPr>
        <w:t xml:space="preserve">new </w:t>
      </w:r>
      <w:r w:rsidRPr="009E5C61">
        <w:rPr>
          <w:rFonts w:ascii="Consolas" w:eastAsia="Times New Roman" w:hAnsi="Consolas" w:cs="Courier New"/>
          <w:color w:val="82AAFF"/>
          <w:sz w:val="18"/>
          <w:szCs w:val="18"/>
          <w:lang w:val="en-US"/>
        </w:rPr>
        <w:t>tableLink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push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i/>
          <w:iCs/>
          <w:color w:val="C792EA"/>
          <w:sz w:val="18"/>
          <w:szCs w:val="18"/>
          <w:lang w:val="en-US"/>
        </w:rPr>
        <w:t xml:space="preserve">new </w:t>
      </w:r>
      <w:r w:rsidRPr="009E5C61">
        <w:rPr>
          <w:rFonts w:ascii="Consolas" w:eastAsia="Times New Roman" w:hAnsi="Consolas" w:cs="Courier New"/>
          <w:color w:val="82AAFF"/>
          <w:sz w:val="18"/>
          <w:szCs w:val="18"/>
          <w:lang w:val="en-US"/>
        </w:rPr>
        <w:t>tableLink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'category'</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push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i/>
          <w:iCs/>
          <w:color w:val="C792EA"/>
          <w:sz w:val="18"/>
          <w:szCs w:val="18"/>
          <w:lang w:val="en-US"/>
        </w:rPr>
        <w:t xml:space="preserve">new </w:t>
      </w:r>
      <w:r w:rsidRPr="009E5C61">
        <w:rPr>
          <w:rFonts w:ascii="Consolas" w:eastAsia="Times New Roman" w:hAnsi="Consolas" w:cs="Courier New"/>
          <w:color w:val="82AAFF"/>
          <w:sz w:val="18"/>
          <w:szCs w:val="18"/>
          <w:lang w:val="en-US"/>
        </w:rPr>
        <w:t>tableLink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'manufacturer'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push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i/>
          <w:iCs/>
          <w:color w:val="C792EA"/>
          <w:sz w:val="18"/>
          <w:szCs w:val="18"/>
          <w:lang w:val="en-US"/>
        </w:rPr>
        <w:t xml:space="preserve">new </w:t>
      </w:r>
      <w:r w:rsidRPr="009E5C61">
        <w:rPr>
          <w:rFonts w:ascii="Consolas" w:eastAsia="Times New Roman" w:hAnsi="Consolas" w:cs="Courier New"/>
          <w:color w:val="82AAFF"/>
          <w:sz w:val="18"/>
          <w:szCs w:val="18"/>
          <w:lang w:val="en-US"/>
        </w:rPr>
        <w:t>tableLink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'generalproduct'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'General 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push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i/>
          <w:iCs/>
          <w:color w:val="C792EA"/>
          <w:sz w:val="18"/>
          <w:szCs w:val="18"/>
          <w:lang w:val="en-US"/>
        </w:rPr>
        <w:t xml:space="preserve">new </w:t>
      </w:r>
      <w:r w:rsidRPr="009E5C61">
        <w:rPr>
          <w:rFonts w:ascii="Consolas" w:eastAsia="Times New Roman" w:hAnsi="Consolas" w:cs="Courier New"/>
          <w:color w:val="82AAFF"/>
          <w:sz w:val="18"/>
          <w:szCs w:val="18"/>
          <w:lang w:val="en-US"/>
        </w:rPr>
        <w:t>tableLink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'subproduct'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'Sub 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function </w:t>
      </w:r>
      <w:r w:rsidRPr="009E5C61">
        <w:rPr>
          <w:rFonts w:ascii="Consolas" w:eastAsia="Times New Roman" w:hAnsi="Consolas" w:cs="Courier New"/>
          <w:color w:val="82AAFF"/>
          <w:sz w:val="18"/>
          <w:szCs w:val="18"/>
          <w:lang w:val="en-US"/>
        </w:rPr>
        <w:t>calculateNumberOfPagesForPanel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numberOfRecords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2AAFF"/>
          <w:sz w:val="18"/>
          <w:szCs w:val="18"/>
          <w:lang w:val="en-US"/>
        </w:rPr>
        <w:t>createNewPagingArray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numberOfRecords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&lt; </w:t>
      </w:r>
      <w:r w:rsidRPr="009E5C61">
        <w:rPr>
          <w:rFonts w:ascii="Consolas" w:eastAsia="Times New Roman" w:hAnsi="Consolas" w:cs="Courier New"/>
          <w:color w:val="F78C6C"/>
          <w:sz w:val="18"/>
          <w:szCs w:val="18"/>
          <w:lang w:val="en-US"/>
        </w:rPr>
        <w:t>5</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return </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slice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return </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slice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5</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4</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function </w:t>
      </w:r>
      <w:r w:rsidRPr="009E5C61">
        <w:rPr>
          <w:rFonts w:ascii="Consolas" w:eastAsia="Times New Roman" w:hAnsi="Consolas" w:cs="Courier New"/>
          <w:color w:val="82AAFF"/>
          <w:sz w:val="18"/>
          <w:szCs w:val="18"/>
          <w:lang w:val="en-US"/>
        </w:rPr>
        <w:t>createNewPagingArray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numberOfRecords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totalNumberOfPages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calculateNumberOfPages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numberOfRecords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pagesNumbers </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for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i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i </w:t>
      </w:r>
      <w:r w:rsidRPr="009E5C61">
        <w:rPr>
          <w:rFonts w:ascii="Consolas" w:eastAsia="Times New Roman" w:hAnsi="Consolas" w:cs="Courier New"/>
          <w:color w:val="89DDFF"/>
          <w:sz w:val="18"/>
          <w:szCs w:val="18"/>
          <w:lang w:val="en-US"/>
        </w:rPr>
        <w:t xml:space="preserve">&lt;= </w:t>
      </w:r>
      <w:r w:rsidRPr="009E5C61">
        <w:rPr>
          <w:rFonts w:ascii="Consolas" w:eastAsia="Times New Roman" w:hAnsi="Consolas" w:cs="Courier New"/>
          <w:color w:val="EEFFFF"/>
          <w:sz w:val="18"/>
          <w:szCs w:val="18"/>
          <w:lang w:val="en-US"/>
        </w:rPr>
        <w:t>totalNumberOfPages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i</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push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i</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function </w:t>
      </w:r>
      <w:r w:rsidRPr="009E5C61">
        <w:rPr>
          <w:rFonts w:ascii="Consolas" w:eastAsia="Times New Roman" w:hAnsi="Consolas" w:cs="Courier New"/>
          <w:color w:val="82AAFF"/>
          <w:sz w:val="18"/>
          <w:szCs w:val="18"/>
          <w:lang w:val="en-US"/>
        </w:rPr>
        <w:t>calculateNumberOfPages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numberOfRecords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return </w:t>
      </w:r>
      <w:r w:rsidRPr="009E5C61">
        <w:rPr>
          <w:rFonts w:ascii="Consolas" w:eastAsia="Times New Roman" w:hAnsi="Consolas" w:cs="Courier New"/>
          <w:color w:val="EEFFFF"/>
          <w:sz w:val="18"/>
          <w:szCs w:val="18"/>
          <w:lang w:val="en-US"/>
        </w:rPr>
        <w:t>Math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ceil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numberOfRecords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returnAdminCreationPage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'views/admin/create/admincreate.hbs'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Admin Creation'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lastRenderedPageBreak/>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'/javascripts/admin/create/admincreationjs.js'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isCreation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creationFormHbs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returnCategoryCreationPage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'views/admin/create/categorycreate.hbs'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Category Creation'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'/javascripts/admin/create/categorycreationjs.js'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isCreation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creationFormHbs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returnManufacturerCreationPage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'views/admin/create/manufacturercreate.hbs'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Manufacturer Creation'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'/javascripts/admin/create/manufacturercreationjs.js'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isCreation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creationFormHbs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returnGeneralProductCreationPage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 xml:space="preserve">function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manufacturerOptions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categoryOptions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findAll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raw</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manufacturers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manufacturers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forEach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manufacturer </w:t>
      </w:r>
      <w:r w:rsidRPr="009E5C61">
        <w:rPr>
          <w:rFonts w:ascii="Consolas" w:eastAsia="Times New Roman" w:hAnsi="Consolas" w:cs="Courier New"/>
          <w:color w:val="89DDFF"/>
          <w:sz w:val="18"/>
          <w:szCs w:val="18"/>
          <w:lang w:val="en-US"/>
        </w:rPr>
        <w:t xml:space="preserve">=&gt; </w:t>
      </w:r>
      <w:r w:rsidRPr="009E5C61">
        <w:rPr>
          <w:rFonts w:ascii="Consolas" w:eastAsia="Times New Roman" w:hAnsi="Consolas" w:cs="Courier New"/>
          <w:color w:val="EEFFFF"/>
          <w:sz w:val="18"/>
          <w:szCs w:val="18"/>
          <w:lang w:val="en-US"/>
        </w:rPr>
        <w:t xml:space="preserve">manufacturerOptions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`&lt;option&gt;</w:t>
      </w:r>
      <w:r w:rsidRPr="009E5C61">
        <w:rPr>
          <w:rFonts w:ascii="Consolas" w:eastAsia="Times New Roman" w:hAnsi="Consolas" w:cs="Courier New"/>
          <w:color w:val="EEFFFF"/>
          <w:sz w:val="18"/>
          <w:szCs w:val="18"/>
          <w:lang w:val="en-US"/>
        </w:rPr>
        <w: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Manufacturer_Name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&lt;/option&gt;`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findAll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raw</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categories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categories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forEach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category </w:t>
      </w:r>
      <w:r w:rsidRPr="009E5C61">
        <w:rPr>
          <w:rFonts w:ascii="Consolas" w:eastAsia="Times New Roman" w:hAnsi="Consolas" w:cs="Courier New"/>
          <w:color w:val="89DDFF"/>
          <w:sz w:val="18"/>
          <w:szCs w:val="18"/>
          <w:lang w:val="en-US"/>
        </w:rPr>
        <w:t xml:space="preserve">=&gt; </w:t>
      </w:r>
      <w:r w:rsidRPr="009E5C61">
        <w:rPr>
          <w:rFonts w:ascii="Consolas" w:eastAsia="Times New Roman" w:hAnsi="Consolas" w:cs="Courier New"/>
          <w:color w:val="EEFFFF"/>
          <w:sz w:val="18"/>
          <w:szCs w:val="18"/>
          <w:lang w:val="en-US"/>
        </w:rPr>
        <w:t xml:space="preserve">categoryOptions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`&lt;option&gt;</w:t>
      </w:r>
      <w:r w:rsidRPr="009E5C61">
        <w:rPr>
          <w:rFonts w:ascii="Consolas" w:eastAsia="Times New Roman" w:hAnsi="Consolas" w:cs="Courier New"/>
          <w:color w:val="EEFFFF"/>
          <w:sz w:val="18"/>
          <w:szCs w:val="18"/>
          <w:lang w:val="en-US"/>
        </w:rPr>
        <w: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Category_Name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&lt;/option&gt;`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'views/admin/create/generalproductcreate.hbs'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'{manufactureroptions}'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manufacturerOptions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'{categoryoptions}'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categoryOptions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General Product Creation'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'/javascripts/admin/create/generalproductcreationjs.js'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isCreation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creationFormHbs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lastRenderedPageBreak/>
        <w:t xml:space="preserve">    })</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returnSubProductCreationPage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 xml:space="preserve">function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generalProductOptions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findAll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raw</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generalProducts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counter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generalProducts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length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'views/admin/create/subproductcreate.hbs'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'{generalproductoptions}'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'No general 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Manufacturer Creation'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'/javascripts/admin/create/subproductcreationjs.js'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isCreation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creationFormHbs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else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generalProducts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forEach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generalProduct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generalProductOptions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`&lt;option&gt;</w:t>
      </w:r>
      <w:r w:rsidRPr="009E5C61">
        <w:rPr>
          <w:rFonts w:ascii="Consolas" w:eastAsia="Times New Roman" w:hAnsi="Consolas" w:cs="Courier New"/>
          <w:color w:val="EEFFFF"/>
          <w:sz w:val="18"/>
          <w:szCs w:val="18"/>
          <w:lang w:val="en-US"/>
        </w:rPr>
        <w: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Product_Name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&lt;/option&gt;`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counter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counter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generalProducts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length</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'views/admin/create/subproductcreate.hbs'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'{generalproductoptions}'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generalProductOptions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Manufacturer Creation'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'/javascripts/admin/create/subproductcreationjs.js'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isCreation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creationFormHbs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returnAdminEditingPage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recordId</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Admin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findByPk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recordId</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result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'views/admin/edit/adminedit.hbs'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'{login}'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result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Login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'{requestPath}'</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originalUrl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'/submit'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Admin Editing'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'/javascripts/admin/edit/admineditjs.js'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lastRenderedPageBreak/>
        <w:t xml:space="preserve">            </w:t>
      </w:r>
      <w:r w:rsidRPr="009E5C61">
        <w:rPr>
          <w:rFonts w:ascii="Consolas" w:eastAsia="Times New Roman" w:hAnsi="Consolas" w:cs="Courier New"/>
          <w:color w:val="EEFFFF"/>
          <w:sz w:val="18"/>
          <w:szCs w:val="18"/>
          <w:lang w:val="en-US"/>
        </w:rPr>
        <w:t>isEditing</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editingFormHbs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returnCategoryEditingPage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recordId</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findByPk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recordId</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result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'views/admin/edit/categoryedit.hbs'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'{category}'</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result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Category_Name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'{requestPath}'</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originalUrl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'/submit'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Admin Editing'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'/javascripts/admin/edit/categoryeditjs.js'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isEditing</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editingFormHbs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returnManufacturerEditingPage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recordId</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findByPk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recordId</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result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'views/admin/edit/manufactureredit.hbs'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'{manufacturerName}'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result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Manufacturer_Name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'{manufacturerLogo}'</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result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Manufacturer_Logo_Path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'{requestPath}'</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originalUrl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'/submit'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Admin Editing'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'/javascripts/admin/edit/manufacturereditjs.js'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isEditing</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editingFormHbs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returnGeneralProductEditingPage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recordId</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findByPk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recordId</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result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currentCategory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currentManufacturer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categoryOptions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manufacturerOptions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generalProduct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result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findOne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where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Category_ID</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result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Category_ID_FK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category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currentCategory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Category_Name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else</w:t>
      </w:r>
      <w:r w:rsidRPr="009E5C61">
        <w:rPr>
          <w:rFonts w:ascii="Consolas" w:eastAsia="Times New Roman" w:hAnsi="Consolas" w:cs="Courier New"/>
          <w:i/>
          <w:iCs/>
          <w:color w:val="C792EA"/>
          <w:sz w:val="18"/>
          <w:szCs w:val="18"/>
          <w:lang w:val="en-US"/>
        </w:rPr>
        <w:br/>
        <w:t xml:space="preserve">                </w:t>
      </w:r>
      <w:r w:rsidRPr="009E5C61">
        <w:rPr>
          <w:rFonts w:ascii="Consolas" w:eastAsia="Times New Roman" w:hAnsi="Consolas" w:cs="Courier New"/>
          <w:color w:val="EEFFFF"/>
          <w:sz w:val="18"/>
          <w:szCs w:val="18"/>
          <w:lang w:val="en-US"/>
        </w:rPr>
        <w:t xml:space="preserve">currentCategory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'No category selected'</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findOne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where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Manufacturer_ID</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Manufacturer_ID_FK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manufacturer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currentManufacturer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Manufacturer_Name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else</w:t>
      </w:r>
      <w:r w:rsidRPr="009E5C61">
        <w:rPr>
          <w:rFonts w:ascii="Consolas" w:eastAsia="Times New Roman" w:hAnsi="Consolas" w:cs="Courier New"/>
          <w:i/>
          <w:iCs/>
          <w:color w:val="C792EA"/>
          <w:sz w:val="18"/>
          <w:szCs w:val="18"/>
          <w:lang w:val="en-US"/>
        </w:rPr>
        <w:br/>
        <w:t xml:space="preserve">                   </w:t>
      </w:r>
      <w:r w:rsidRPr="009E5C61">
        <w:rPr>
          <w:rFonts w:ascii="Consolas" w:eastAsia="Times New Roman" w:hAnsi="Consolas" w:cs="Courier New"/>
          <w:color w:val="EEFFFF"/>
          <w:sz w:val="18"/>
          <w:szCs w:val="18"/>
          <w:lang w:val="en-US"/>
        </w:rPr>
        <w:t xml:space="preserve">currentManufacturer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'No manufacturer selected'</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findAll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categories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categories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forEach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category </w:t>
      </w:r>
      <w:r w:rsidRPr="009E5C61">
        <w:rPr>
          <w:rFonts w:ascii="Consolas" w:eastAsia="Times New Roman" w:hAnsi="Consolas" w:cs="Courier New"/>
          <w:color w:val="89DDFF"/>
          <w:sz w:val="18"/>
          <w:szCs w:val="18"/>
          <w:lang w:val="en-US"/>
        </w:rPr>
        <w:t xml:space="preserve">=&gt; </w:t>
      </w:r>
      <w:r w:rsidRPr="009E5C61">
        <w:rPr>
          <w:rFonts w:ascii="Consolas" w:eastAsia="Times New Roman" w:hAnsi="Consolas" w:cs="Courier New"/>
          <w:color w:val="EEFFFF"/>
          <w:sz w:val="18"/>
          <w:szCs w:val="18"/>
          <w:lang w:val="en-US"/>
        </w:rPr>
        <w:t xml:space="preserve">categoryOptions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lastRenderedPageBreak/>
        <w:t>`&lt;option&gt;</w:t>
      </w:r>
      <w:r w:rsidRPr="009E5C61">
        <w:rPr>
          <w:rFonts w:ascii="Consolas" w:eastAsia="Times New Roman" w:hAnsi="Consolas" w:cs="Courier New"/>
          <w:color w:val="EEFFFF"/>
          <w:sz w:val="18"/>
          <w:szCs w:val="18"/>
          <w:lang w:val="en-US"/>
        </w:rPr>
        <w: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Category_Name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&lt;/option&gt;`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findAll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manufacturers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manufacturers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forEach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manufacturer </w:t>
      </w:r>
      <w:r w:rsidRPr="009E5C61">
        <w:rPr>
          <w:rFonts w:ascii="Consolas" w:eastAsia="Times New Roman" w:hAnsi="Consolas" w:cs="Courier New"/>
          <w:color w:val="89DDFF"/>
          <w:sz w:val="18"/>
          <w:szCs w:val="18"/>
          <w:lang w:val="en-US"/>
        </w:rPr>
        <w:t xml:space="preserve">=&gt; </w:t>
      </w:r>
      <w:r w:rsidRPr="009E5C61">
        <w:rPr>
          <w:rFonts w:ascii="Consolas" w:eastAsia="Times New Roman" w:hAnsi="Consolas" w:cs="Courier New"/>
          <w:color w:val="EEFFFF"/>
          <w:sz w:val="18"/>
          <w:szCs w:val="18"/>
          <w:lang w:val="en-US"/>
        </w:rPr>
        <w:t xml:space="preserve">manufacturerOptions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`&lt;option&gt;</w:t>
      </w:r>
      <w:r w:rsidRPr="009E5C61">
        <w:rPr>
          <w:rFonts w:ascii="Consolas" w:eastAsia="Times New Roman" w:hAnsi="Consolas" w:cs="Courier New"/>
          <w:color w:val="EEFFFF"/>
          <w:sz w:val="18"/>
          <w:szCs w:val="18"/>
          <w:lang w:val="en-US"/>
        </w:rPr>
        <w: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Manufacturer_Name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&lt;/option&gt;`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'views/admin/edit/generalproductedit.hbs'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'{productName}'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Product_Name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'{currentCategory}'</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currentCategory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'{categoryOptions}'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categoryOptions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'{currentManufacturer}'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currentManufacturer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'{manufacturerOptions}'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manufacturerOptions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'{productImage}'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General_Product_Image_Path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'{productDescription}'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General_Product_Description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'{requestPath}'</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originalUrl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'/submit'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Product Editing'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'/javascripts/admin/edit/generalproducteditjs.js'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isEditing</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editingFormHbs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returnSubProductEditingPage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 xml:space="preserve">function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recordId</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findByPk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recordId</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result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currentGeneralProduct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generalProductOptions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subProduct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result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findOne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where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General_Product_ID</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General_Product_ID_FK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generalProduct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currentGeneralProduct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Product_Name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findAll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generalProducts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generalProducts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length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'views/admin/edit/subproductedit.hbs'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'{currentGeneralProduct}'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currentGeneralProduct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'{generalproductoptions}'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'No general 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'{subproductcode}'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Sub_Product_Code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'{subproductprice}'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Price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'{subproductdescription}'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Sub_Product_Description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'{requestPath}'</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originalUrl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'/submit'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Sub Product Editing'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lastRenderedPageBreak/>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'/javascripts/admin/edit/subproducteditjs.js'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isEditing</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editingFormHbs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else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counter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generalProducts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forEach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generalProduct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generalProductOptions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`&lt;option&gt;</w:t>
      </w:r>
      <w:r w:rsidRPr="009E5C61">
        <w:rPr>
          <w:rFonts w:ascii="Consolas" w:eastAsia="Times New Roman" w:hAnsi="Consolas" w:cs="Courier New"/>
          <w:color w:val="EEFFFF"/>
          <w:sz w:val="18"/>
          <w:szCs w:val="18"/>
          <w:lang w:val="en-US"/>
        </w:rPr>
        <w: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Product_Name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&lt;/option&gt;`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counter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counter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generalProducts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length</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'views/admin/edit/subproductedit.hbs'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'{currentGeneralProduct}'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currentGeneralProduct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'{generalproductoptions}'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generalProductOptions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'{subproductcode}'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Sub_Product_Code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'{subproductprice}'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Price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'{subproductdescription}'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Sub_Product_Description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'{requestPath}'</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originalUrl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'/submit'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Sub Product Editing'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'/javascripts/admin/edit/subproducteditjs.js'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isEditing</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editingFormHbs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function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filePath</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fileHtml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fs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readFileSync</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filePath</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err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data</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err</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else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FCB6B"/>
          <w:sz w:val="18"/>
          <w:szCs w:val="18"/>
          <w:lang w:val="en-US"/>
        </w:rPr>
        <w:t>console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log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err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source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fileHtml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toString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template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Handlebars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compile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source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return </w:t>
      </w:r>
      <w:r w:rsidRPr="009E5C61">
        <w:rPr>
          <w:rFonts w:ascii="Consolas" w:eastAsia="Times New Roman" w:hAnsi="Consolas" w:cs="Courier New"/>
          <w:color w:val="EEFFFF"/>
          <w:sz w:val="18"/>
          <w:szCs w:val="18"/>
          <w:lang w:val="en-US"/>
        </w:rPr>
        <w:t>template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fileHtml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logoutAdmin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 xml:space="preserve">function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user </w:t>
      </w:r>
      <w:r w:rsidRPr="009E5C61">
        <w:rPr>
          <w:rFonts w:ascii="Consolas" w:eastAsia="Times New Roman" w:hAnsi="Consolas" w:cs="Courier New"/>
          <w:color w:val="89DDFF"/>
          <w:sz w:val="18"/>
          <w:szCs w:val="18"/>
          <w:lang w:val="en-US"/>
        </w:rPr>
        <w:t xml:space="preserve">&amp;&amp; </w:t>
      </w:r>
      <w:r w:rsidRPr="009E5C61">
        <w:rPr>
          <w:rFonts w:ascii="Consolas" w:eastAsia="Times New Roman" w:hAnsi="Consolas" w:cs="Courier New"/>
          <w:color w:val="C3E88D"/>
          <w:sz w:val="18"/>
          <w:szCs w:val="18"/>
          <w:lang w:val="en-US"/>
        </w:rPr>
        <w:t xml:space="preserve">'Admin_ID' </w:t>
      </w:r>
      <w:r w:rsidRPr="009E5C61">
        <w:rPr>
          <w:rFonts w:ascii="Consolas" w:eastAsia="Times New Roman" w:hAnsi="Consolas" w:cs="Courier New"/>
          <w:i/>
          <w:iCs/>
          <w:color w:val="C792EA"/>
          <w:sz w:val="18"/>
          <w:szCs w:val="18"/>
          <w:lang w:val="en-US"/>
        </w:rPr>
        <w:t xml:space="preserve">in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user</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logout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redirect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else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lastRenderedPageBreak/>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redirect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w:t>
      </w:r>
    </w:p>
    <w:p w14:paraId="0A4F1EC0" w14:textId="34F3DD42" w:rsidR="00453A0F" w:rsidRPr="009E5C61" w:rsidRDefault="00453A0F" w:rsidP="00453A0F">
      <w:pPr>
        <w:rPr>
          <w:lang w:val="en-US"/>
        </w:rPr>
      </w:pPr>
      <w:r w:rsidRPr="009E5C61">
        <w:rPr>
          <w:rFonts w:ascii="Courier New" w:hAnsi="Courier New" w:cs="Courier New"/>
          <w:color w:val="000000"/>
          <w:sz w:val="20"/>
          <w:szCs w:val="20"/>
          <w:lang w:val="en-US"/>
        </w:rPr>
        <w:t> </w:t>
      </w:r>
    </w:p>
    <w:p w14:paraId="4BA40670" w14:textId="701FADA7" w:rsidR="00453A0F" w:rsidRDefault="00453A0F" w:rsidP="00453A0F">
      <w:pPr>
        <w:pStyle w:val="20"/>
        <w:numPr>
          <w:ilvl w:val="0"/>
          <w:numId w:val="0"/>
        </w:numPr>
        <w:ind w:left="284"/>
        <w:jc w:val="right"/>
      </w:pPr>
      <w:bookmarkStart w:id="63" w:name="_Toc42678996"/>
      <w:r>
        <w:t>Додаток В</w:t>
      </w:r>
      <w:bookmarkEnd w:id="63"/>
    </w:p>
    <w:p w14:paraId="0A55DC5A" w14:textId="18A3BABA" w:rsidR="00066DD5" w:rsidRDefault="00066DD5" w:rsidP="00066DD5">
      <w:pPr>
        <w:pStyle w:val="11"/>
        <w:rPr>
          <w:lang w:val="en-US"/>
        </w:rPr>
      </w:pPr>
      <w:r>
        <w:t xml:space="preserve">Лістинг </w:t>
      </w:r>
      <w:r>
        <w:rPr>
          <w:lang w:val="en-US"/>
        </w:rPr>
        <w:t>app.js:</w:t>
      </w:r>
    </w:p>
    <w:p w14:paraId="5C3F33F5" w14:textId="57C6BC1C" w:rsidR="00066DD5" w:rsidRPr="001512C8" w:rsidRDefault="00066DD5" w:rsidP="00066DD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uk-UA"/>
        </w:rPr>
      </w:pP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82AAFF"/>
          <w:sz w:val="18"/>
          <w:szCs w:val="18"/>
          <w:lang w:val="en-US"/>
        </w:rPr>
        <w:t xml:space="preserve">createError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'http-errors'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EEFFFF"/>
          <w:sz w:val="18"/>
          <w:szCs w:val="18"/>
          <w:lang w:val="en-US"/>
        </w:rPr>
        <w:t xml:space="preserve">express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'express'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82AAFF"/>
          <w:sz w:val="18"/>
          <w:szCs w:val="18"/>
          <w:lang w:val="en-US"/>
        </w:rPr>
        <w:t xml:space="preserve">expressHbs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'express-handlebars'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82AAFF"/>
          <w:sz w:val="18"/>
          <w:szCs w:val="18"/>
          <w:lang w:val="en-US"/>
        </w:rPr>
        <w:t xml:space="preserve">session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'express-session'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EEFFFF"/>
          <w:sz w:val="18"/>
          <w:szCs w:val="18"/>
          <w:lang w:val="en-US"/>
        </w:rPr>
        <w:t xml:space="preserve">passport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'passport'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EEFFFF"/>
          <w:sz w:val="18"/>
          <w:szCs w:val="18"/>
          <w:lang w:val="en-US"/>
        </w:rPr>
        <w:t xml:space="preserve">flash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'connect-flash'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EEFFFF"/>
          <w:sz w:val="18"/>
          <w:szCs w:val="18"/>
          <w:lang w:val="en-US"/>
        </w:rPr>
        <w:t xml:space="preserve">bodyParser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'body-parser'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EEFFFF"/>
          <w:sz w:val="18"/>
          <w:szCs w:val="18"/>
          <w:lang w:val="en-US"/>
        </w:rPr>
        <w:t xml:space="preserve">path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'path'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82AAFF"/>
          <w:sz w:val="18"/>
          <w:szCs w:val="18"/>
          <w:lang w:val="en-US"/>
        </w:rPr>
        <w:t xml:space="preserve">cookieParser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'cookie-parser'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82AAFF"/>
          <w:sz w:val="18"/>
          <w:szCs w:val="18"/>
          <w:lang w:val="en-US"/>
        </w:rPr>
        <w:t xml:space="preserve">logger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'morgan'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82AAFF"/>
          <w:sz w:val="18"/>
          <w:szCs w:val="18"/>
          <w:lang w:val="en-US"/>
        </w:rPr>
        <w:t xml:space="preserve">sassMiddleware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'node-sass-middleware'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EEFFFF"/>
          <w:sz w:val="18"/>
          <w:szCs w:val="18"/>
          <w:lang w:val="en-US"/>
        </w:rPr>
        <w:t xml:space="preserve">fs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'fs'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Handlebars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'handlebars'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allowInsecurePrototypeAccess</w:t>
      </w:r>
      <w:r w:rsidRPr="00066DD5">
        <w:rPr>
          <w:rFonts w:ascii="Consolas" w:eastAsia="Times New Roman" w:hAnsi="Consolas" w:cs="Courier New"/>
          <w:color w:val="89DDFF"/>
          <w:sz w:val="18"/>
          <w:szCs w:val="18"/>
          <w:lang w:val="en-US"/>
        </w:rPr>
        <w:t>} = require(</w:t>
      </w:r>
      <w:r w:rsidRPr="00066DD5">
        <w:rPr>
          <w:rFonts w:ascii="Consolas" w:eastAsia="Times New Roman" w:hAnsi="Consolas" w:cs="Courier New"/>
          <w:color w:val="C3E88D"/>
          <w:sz w:val="18"/>
          <w:szCs w:val="18"/>
          <w:lang w:val="en-US"/>
        </w:rPr>
        <w:t>'@handlebars/allow-prototype-access'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EEFFFF"/>
          <w:sz w:val="18"/>
          <w:szCs w:val="18"/>
          <w:lang w:val="en-US"/>
        </w:rPr>
        <w:t xml:space="preserve">app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express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616161"/>
          <w:sz w:val="18"/>
          <w:szCs w:val="18"/>
          <w:lang w:val="en-US"/>
        </w:rPr>
        <w:t>// controllers</w:t>
      </w:r>
      <w:r w:rsidRPr="00066DD5">
        <w:rPr>
          <w:rFonts w:ascii="Consolas" w:eastAsia="Times New Roman" w:hAnsi="Consolas" w:cs="Courier New"/>
          <w:i/>
          <w:iCs/>
          <w:color w:val="616161"/>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contactsController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'./controllers/contactsController.js'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homeController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'./controllers/homeController.js'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categoriesController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'./controllers/categoriesController.js'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productController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'./controllers/productController.js'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searchController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'./controllers/searchController.js'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cartController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'./controllers/cartController.js'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orderController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'./controllers/orderController.js'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616161"/>
          <w:sz w:val="18"/>
          <w:szCs w:val="18"/>
          <w:lang w:val="en-US"/>
        </w:rPr>
        <w:t>// routers</w:t>
      </w:r>
      <w:r w:rsidRPr="00066DD5">
        <w:rPr>
          <w:rFonts w:ascii="Consolas" w:eastAsia="Times New Roman" w:hAnsi="Consolas" w:cs="Courier New"/>
          <w:i/>
          <w:iCs/>
          <w:color w:val="616161"/>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adminRouter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'./routes/admin/adminrouter'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userRouter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'./routes/userrouter'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require(</w:t>
      </w:r>
      <w:r w:rsidRPr="00066DD5">
        <w:rPr>
          <w:rFonts w:ascii="Consolas" w:eastAsia="Times New Roman" w:hAnsi="Consolas" w:cs="Courier New"/>
          <w:color w:val="C3E88D"/>
          <w:sz w:val="18"/>
          <w:szCs w:val="18"/>
          <w:lang w:val="en-US"/>
        </w:rPr>
        <w:t>'./config/passport'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616161"/>
          <w:sz w:val="18"/>
          <w:szCs w:val="18"/>
          <w:lang w:val="en-US"/>
        </w:rPr>
        <w:t>// view engine setup</w:t>
      </w:r>
      <w:r w:rsidRPr="00066DD5">
        <w:rPr>
          <w:rFonts w:ascii="Consolas" w:eastAsia="Times New Roman" w:hAnsi="Consolas" w:cs="Courier New"/>
          <w:i/>
          <w:iCs/>
          <w:color w:val="616161"/>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set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'views'</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path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join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__dirname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'views'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engine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'hbs'</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82AAFF"/>
          <w:sz w:val="18"/>
          <w:szCs w:val="18"/>
          <w:lang w:val="en-US"/>
        </w:rPr>
        <w:t>expressHbs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layoutsDir</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'views/layouts'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defaultLayout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'layout'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extname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'hbs'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handlebars</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82AAFF"/>
          <w:sz w:val="18"/>
          <w:szCs w:val="18"/>
          <w:lang w:val="en-US"/>
        </w:rPr>
        <w:t>allowInsecurePrototypeAccess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Handlebars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helpers</w:t>
      </w:r>
      <w:r w:rsidRPr="00066DD5">
        <w:rPr>
          <w:rFonts w:ascii="Consolas" w:eastAsia="Times New Roman" w:hAnsi="Consolas" w:cs="Courier New"/>
          <w:color w:val="89DDFF"/>
          <w:sz w:val="18"/>
          <w:szCs w:val="18"/>
          <w:lang w:val="en-US"/>
        </w:rPr>
        <w:t>: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82AAFF"/>
          <w:sz w:val="18"/>
          <w:szCs w:val="18"/>
          <w:lang w:val="en-US"/>
        </w:rPr>
        <w:t>isId</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function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key</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options</w:t>
      </w:r>
      <w:r w:rsidRPr="00066DD5">
        <w:rPr>
          <w:rFonts w:ascii="Consolas" w:eastAsia="Times New Roman" w:hAnsi="Consolas" w:cs="Courier New"/>
          <w:color w:val="89DDFF"/>
          <w:sz w:val="18"/>
          <w:szCs w:val="18"/>
          <w:lang w:val="en-US"/>
        </w:rPr>
        <w:t>)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FFCB6B"/>
          <w:sz w:val="18"/>
          <w:szCs w:val="18"/>
          <w:lang w:val="en-US"/>
        </w:rPr>
        <w:t>console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log</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key</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 xml:space="preserve">if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 xml:space="preserve">key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 xml:space="preserve">'Admin_ID'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 xml:space="preserve">key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 xml:space="preserve">'Category_ID'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 xml:space="preserve">key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 xml:space="preserve">'Manufacturer_ID'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 xml:space="preserve">key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 xml:space="preserve">'General_Product_ID'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 xml:space="preserve">key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'Sub_Product_ID'</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 xml:space="preserve">return </w:t>
      </w:r>
      <w:r w:rsidRPr="00066DD5">
        <w:rPr>
          <w:rFonts w:ascii="Consolas" w:eastAsia="Times New Roman" w:hAnsi="Consolas" w:cs="Courier New"/>
          <w:color w:val="F78C6C"/>
          <w:sz w:val="18"/>
          <w:szCs w:val="18"/>
          <w:lang w:val="en-US"/>
        </w:rPr>
        <w:t>options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fn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FF5370"/>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else</w:t>
      </w:r>
      <w:r w:rsidRPr="00066DD5">
        <w:rPr>
          <w:rFonts w:ascii="Consolas" w:eastAsia="Times New Roman" w:hAnsi="Consolas" w:cs="Courier New"/>
          <w:i/>
          <w:iCs/>
          <w:color w:val="C792EA"/>
          <w:sz w:val="18"/>
          <w:szCs w:val="18"/>
          <w:lang w:val="en-US"/>
        </w:rPr>
        <w:br/>
        <w:t xml:space="preserve">                    return </w:t>
      </w:r>
      <w:r w:rsidRPr="00066DD5">
        <w:rPr>
          <w:rFonts w:ascii="Consolas" w:eastAsia="Times New Roman" w:hAnsi="Consolas" w:cs="Courier New"/>
          <w:color w:val="F78C6C"/>
          <w:sz w:val="18"/>
          <w:szCs w:val="18"/>
          <w:lang w:val="en-US"/>
        </w:rPr>
        <w:t>options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inverse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FF5370"/>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82AAFF"/>
          <w:sz w:val="18"/>
          <w:szCs w:val="18"/>
          <w:lang w:val="en-US"/>
        </w:rPr>
        <w:t>isHaveContent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function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length</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options</w:t>
      </w:r>
      <w:r w:rsidRPr="00066DD5">
        <w:rPr>
          <w:rFonts w:ascii="Consolas" w:eastAsia="Times New Roman" w:hAnsi="Consolas" w:cs="Courier New"/>
          <w:color w:val="89DDFF"/>
          <w:sz w:val="18"/>
          <w:szCs w:val="18"/>
          <w:lang w:val="en-US"/>
        </w:rPr>
        <w:t>)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 xml:space="preserve">if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parseInt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length</w:t>
      </w:r>
      <w:r w:rsidRPr="00066DD5">
        <w:rPr>
          <w:rFonts w:ascii="Consolas" w:eastAsia="Times New Roman" w:hAnsi="Consolas" w:cs="Courier New"/>
          <w:color w:val="89DDFF"/>
          <w:sz w:val="18"/>
          <w:szCs w:val="18"/>
          <w:lang w:val="en-US"/>
        </w:rPr>
        <w:t xml:space="preserve">) &gt; </w:t>
      </w:r>
      <w:r w:rsidRPr="00066DD5">
        <w:rPr>
          <w:rFonts w:ascii="Consolas" w:eastAsia="Times New Roman" w:hAnsi="Consolas" w:cs="Courier New"/>
          <w:color w:val="F78C6C"/>
          <w:sz w:val="18"/>
          <w:szCs w:val="18"/>
          <w:lang w:val="en-US"/>
        </w:rPr>
        <w:t>0</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 xml:space="preserve">return </w:t>
      </w:r>
      <w:r w:rsidRPr="00066DD5">
        <w:rPr>
          <w:rFonts w:ascii="Consolas" w:eastAsia="Times New Roman" w:hAnsi="Consolas" w:cs="Courier New"/>
          <w:color w:val="F78C6C"/>
          <w:sz w:val="18"/>
          <w:szCs w:val="18"/>
          <w:lang w:val="en-US"/>
        </w:rPr>
        <w:t>options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fn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FF5370"/>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else</w:t>
      </w:r>
      <w:r w:rsidRPr="00066DD5">
        <w:rPr>
          <w:rFonts w:ascii="Consolas" w:eastAsia="Times New Roman" w:hAnsi="Consolas" w:cs="Courier New"/>
          <w:i/>
          <w:iCs/>
          <w:color w:val="C792EA"/>
          <w:sz w:val="18"/>
          <w:szCs w:val="18"/>
          <w:lang w:val="en-US"/>
        </w:rPr>
        <w:br/>
        <w:t xml:space="preserve">                    return </w:t>
      </w:r>
      <w:r w:rsidRPr="00066DD5">
        <w:rPr>
          <w:rFonts w:ascii="Consolas" w:eastAsia="Times New Roman" w:hAnsi="Consolas" w:cs="Courier New"/>
          <w:color w:val="F78C6C"/>
          <w:sz w:val="18"/>
          <w:szCs w:val="18"/>
          <w:lang w:val="en-US"/>
        </w:rPr>
        <w:t>options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inverse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FF5370"/>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lastRenderedPageBreak/>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EEFFFF"/>
          <w:sz w:val="18"/>
          <w:szCs w:val="18"/>
          <w:lang w:val="en-US"/>
        </w:rPr>
        <w:t xml:space="preserve">SequelizeStore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'connect-session-sequelize'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session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Store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sequelize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 xml:space="preserve">Sequelize </w:t>
      </w:r>
      <w:r w:rsidRPr="00066DD5">
        <w:rPr>
          <w:rFonts w:ascii="Consolas" w:eastAsia="Times New Roman" w:hAnsi="Consolas" w:cs="Courier New"/>
          <w:color w:val="89DDFF"/>
          <w:sz w:val="18"/>
          <w:szCs w:val="18"/>
          <w:lang w:val="en-US"/>
        </w:rPr>
        <w:t>} = require(</w:t>
      </w:r>
      <w:r w:rsidRPr="00066DD5">
        <w:rPr>
          <w:rFonts w:ascii="Consolas" w:eastAsia="Times New Roman" w:hAnsi="Consolas" w:cs="Courier New"/>
          <w:color w:val="C3E88D"/>
          <w:sz w:val="18"/>
          <w:szCs w:val="18"/>
          <w:lang w:val="en-US"/>
        </w:rPr>
        <w:t>'./models/sequelize'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Category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'./models/product/category'</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Sequelize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sequelize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SubProduct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'./models/product/subproduct'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Sequelize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sequelize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GeneralProduct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'./models/product/generalproduct'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Sequelize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sequelize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EEFFFF"/>
          <w:sz w:val="18"/>
          <w:szCs w:val="18"/>
          <w:lang w:val="en-US"/>
        </w:rPr>
        <w:t xml:space="preserve">SessionSequelize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 xml:space="preserve">new </w:t>
      </w:r>
      <w:r w:rsidRPr="00066DD5">
        <w:rPr>
          <w:rFonts w:ascii="Consolas" w:eastAsia="Times New Roman" w:hAnsi="Consolas" w:cs="Courier New"/>
          <w:color w:val="EEFFFF"/>
          <w:sz w:val="18"/>
          <w:szCs w:val="18"/>
          <w:lang w:val="en-US"/>
        </w:rPr>
        <w:t>sequelize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C3E88D"/>
          <w:sz w:val="18"/>
          <w:szCs w:val="18"/>
          <w:lang w:val="en-US"/>
        </w:rPr>
        <w:t>'sessiondatabase'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C3E88D"/>
          <w:sz w:val="18"/>
          <w:szCs w:val="18"/>
          <w:lang w:val="en-US"/>
        </w:rPr>
        <w:t>'username'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C3E88D"/>
          <w:sz w:val="18"/>
          <w:szCs w:val="18"/>
          <w:lang w:val="en-US"/>
        </w:rPr>
        <w:t>'password'</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C3E88D"/>
          <w:sz w:val="18"/>
          <w:szCs w:val="18"/>
          <w:lang w:val="en-US"/>
        </w:rPr>
        <w:t>"dialect"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"sqlite"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C3E88D"/>
          <w:sz w:val="18"/>
          <w:szCs w:val="18"/>
          <w:lang w:val="en-US"/>
        </w:rPr>
        <w:t>"storage"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"./session.sqlite"</w:t>
      </w:r>
      <w:r w:rsidRPr="00066DD5">
        <w:rPr>
          <w:rFonts w:ascii="Consolas" w:eastAsia="Times New Roman" w:hAnsi="Consolas" w:cs="Courier New"/>
          <w:color w:val="C3E88D"/>
          <w:sz w:val="18"/>
          <w:szCs w:val="18"/>
          <w:lang w:val="en-US"/>
        </w:rPr>
        <w:br/>
        <w:t xml:space="preserve">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EEFFFF"/>
          <w:sz w:val="18"/>
          <w:szCs w:val="18"/>
          <w:lang w:val="en-US"/>
        </w:rPr>
        <w:t xml:space="preserve">sessionStore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 xml:space="preserve">new </w:t>
      </w:r>
      <w:r w:rsidRPr="00066DD5">
        <w:rPr>
          <w:rFonts w:ascii="Consolas" w:eastAsia="Times New Roman" w:hAnsi="Consolas" w:cs="Courier New"/>
          <w:color w:val="EEFFFF"/>
          <w:sz w:val="18"/>
          <w:szCs w:val="18"/>
          <w:lang w:val="en-US"/>
        </w:rPr>
        <w:t>SequelizeStore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db</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SessionSequelize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checkExpirationInterval</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 xml:space="preserve">60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 xml:space="preserve">60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1000</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expiration</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 xml:space="preserve">24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 xml:space="preserve">60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 xml:space="preserve">60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1000</w:t>
      </w:r>
      <w:r w:rsidRPr="00066DD5">
        <w:rPr>
          <w:rFonts w:ascii="Consolas" w:eastAsia="Times New Roman" w:hAnsi="Consolas" w:cs="Courier New"/>
          <w:color w:val="F78C6C"/>
          <w:sz w:val="18"/>
          <w:szCs w:val="18"/>
          <w:lang w:val="en-US"/>
        </w:rPr>
        <w:br/>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set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'view engine'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'hbs'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logger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'dev'</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express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json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express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urlencoded</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extended</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 xml:space="preserve">false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bodyParser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urlencoded</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extended</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 xml:space="preserve">true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bodyParser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json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cookieParser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session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secret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'adminsecret'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resave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false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saveUninitialized</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false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store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sessionStore</w:t>
      </w:r>
      <w:r w:rsidRPr="00066DD5">
        <w:rPr>
          <w:rFonts w:ascii="Consolas" w:eastAsia="Times New Roman" w:hAnsi="Consolas" w:cs="Courier New"/>
          <w:color w:val="EEFFFF"/>
          <w:sz w:val="18"/>
          <w:szCs w:val="18"/>
          <w:lang w:val="en-US"/>
        </w:rPr>
        <w:br/>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sessionStore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sync</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flash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passport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initialize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passport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session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sassMiddleware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src</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path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join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__dirname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'public'</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dest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path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join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__dirname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'public'</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indentedSyntax</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true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616161"/>
          <w:sz w:val="18"/>
          <w:szCs w:val="18"/>
          <w:lang w:val="en-US"/>
        </w:rPr>
        <w:t>// true = .sass and false = .scss</w:t>
      </w:r>
      <w:r w:rsidRPr="00066DD5">
        <w:rPr>
          <w:rFonts w:ascii="Consolas" w:eastAsia="Times New Roman" w:hAnsi="Consolas" w:cs="Courier New"/>
          <w:i/>
          <w:iCs/>
          <w:color w:val="616161"/>
          <w:sz w:val="18"/>
          <w:szCs w:val="18"/>
          <w:lang w:val="en-US"/>
        </w:rPr>
        <w:br/>
        <w:t xml:space="preserve">  </w:t>
      </w:r>
      <w:r w:rsidRPr="00066DD5">
        <w:rPr>
          <w:rFonts w:ascii="Consolas" w:eastAsia="Times New Roman" w:hAnsi="Consolas" w:cs="Courier New"/>
          <w:color w:val="EEFFFF"/>
          <w:sz w:val="18"/>
          <w:szCs w:val="18"/>
          <w:lang w:val="en-US"/>
        </w:rPr>
        <w:t>sourceMap</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true</w:t>
      </w:r>
      <w:r w:rsidRPr="00066DD5">
        <w:rPr>
          <w:rFonts w:ascii="Consolas" w:eastAsia="Times New Roman" w:hAnsi="Consolas" w:cs="Courier New"/>
          <w:i/>
          <w:iCs/>
          <w:color w:val="C792EA"/>
          <w:sz w:val="18"/>
          <w:szCs w:val="18"/>
          <w:lang w:val="en-US"/>
        </w:rPr>
        <w:br/>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express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static</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path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join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__dirname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'public'</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82AAFF"/>
          <w:sz w:val="18"/>
          <w:szCs w:val="18"/>
          <w:lang w:val="en-US"/>
        </w:rPr>
        <w:t xml:space="preserve">csrf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'csurf'</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EEFFFF"/>
          <w:sz w:val="18"/>
          <w:szCs w:val="18"/>
          <w:lang w:val="en-US"/>
        </w:rPr>
        <w:t xml:space="preserve">csrfProtection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 xml:space="preserve">new </w:t>
      </w:r>
      <w:r w:rsidRPr="00066DD5">
        <w:rPr>
          <w:rFonts w:ascii="Consolas" w:eastAsia="Times New Roman" w:hAnsi="Consolas" w:cs="Courier New"/>
          <w:color w:val="82AAFF"/>
          <w:sz w:val="18"/>
          <w:szCs w:val="18"/>
          <w:lang w:val="en-US"/>
        </w:rPr>
        <w:t>csrf</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csrfProtection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 xml:space="preserve">function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next</w:t>
      </w:r>
      <w:r w:rsidRPr="00066DD5">
        <w:rPr>
          <w:rFonts w:ascii="Consolas" w:eastAsia="Times New Roman" w:hAnsi="Consolas" w:cs="Courier New"/>
          <w:color w:val="89DDFF"/>
          <w:sz w:val="18"/>
          <w:szCs w:val="18"/>
          <w:lang w:val="en-US"/>
        </w:rPr>
        <w:t>)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locals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 xml:space="preserve">login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isAuthenticated</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locals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 xml:space="preserve">session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session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Category</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findAll</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then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 xml:space="preserve">categories </w:t>
      </w:r>
      <w:r w:rsidRPr="00066DD5">
        <w:rPr>
          <w:rFonts w:ascii="Consolas" w:eastAsia="Times New Roman" w:hAnsi="Consolas" w:cs="Courier New"/>
          <w:color w:val="89DDFF"/>
          <w:sz w:val="18"/>
          <w:szCs w:val="18"/>
          <w:lang w:val="en-US"/>
        </w:rPr>
        <w:t>=&gt;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locals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 xml:space="preserve">categories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categories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F78C6C"/>
          <w:sz w:val="18"/>
          <w:szCs w:val="18"/>
          <w:lang w:val="en-US"/>
        </w:rPr>
        <w:t>next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89DDFF"/>
          <w:sz w:val="18"/>
          <w:szCs w:val="18"/>
          <w:lang w:val="en-US"/>
        </w:rPr>
        <w:b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get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'/trytoorder'</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orderController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tryToRedirectToOrderPage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get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'/order'</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82AAFF"/>
          <w:sz w:val="18"/>
          <w:szCs w:val="18"/>
          <w:lang w:val="en-US"/>
        </w:rPr>
        <w:t>isLoggedIn</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orderController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returnOrderPage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post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'/placeorder'</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orderController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placeOrder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'/user'</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userRouter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'/admin'</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adminRouter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get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'/addtocart/:id'</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cartController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addProductToCart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get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'/reduce/:id'</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cartController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reduceProductQty</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lastRenderedPageBreak/>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get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'/remove/:id'</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cartController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removeProduct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get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'/cart'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cartController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returnCartPage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get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'/products/filter'</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searchController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returnFilteredProducts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get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'/search'</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searchController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returnProductsByName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'/product/:productId'</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 xml:space="preserve">function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productController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returnProductPage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params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productId</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'/categories/:categoryId/filter'</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 xml:space="preserve">function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categoriesController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returnFilteredProducts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params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categoryId</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'/categories/:categoryId'</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function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 xml:space="preserve">let </w:t>
      </w:r>
      <w:r w:rsidRPr="00066DD5">
        <w:rPr>
          <w:rFonts w:ascii="Consolas" w:eastAsia="Times New Roman" w:hAnsi="Consolas" w:cs="Courier New"/>
          <w:color w:val="EEFFFF"/>
          <w:sz w:val="18"/>
          <w:szCs w:val="18"/>
          <w:lang w:val="en-US"/>
        </w:rPr>
        <w:t xml:space="preserve">categoryId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params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categoryId</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categoriesController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returnCategoryProductsPage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categoryId</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'/contacts'</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contactsController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returnContactsPage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homeController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returnHomePage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function </w:t>
      </w:r>
      <w:r w:rsidRPr="00066DD5">
        <w:rPr>
          <w:rFonts w:ascii="Consolas" w:eastAsia="Times New Roman" w:hAnsi="Consolas" w:cs="Courier New"/>
          <w:color w:val="82AAFF"/>
          <w:sz w:val="18"/>
          <w:szCs w:val="18"/>
          <w:lang w:val="en-US"/>
        </w:rPr>
        <w:t>isLoggedIn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next</w:t>
      </w:r>
      <w:r w:rsidRPr="00066DD5">
        <w:rPr>
          <w:rFonts w:ascii="Consolas" w:eastAsia="Times New Roman" w:hAnsi="Consolas" w:cs="Courier New"/>
          <w:color w:val="89DDFF"/>
          <w:sz w:val="18"/>
          <w:szCs w:val="18"/>
          <w:lang w:val="en-US"/>
        </w:rPr>
        <w:t>)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 xml:space="preserve">if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user</w:t>
      </w:r>
      <w:r w:rsidRPr="00066DD5">
        <w:rPr>
          <w:rFonts w:ascii="Consolas" w:eastAsia="Times New Roman" w:hAnsi="Consolas" w:cs="Courier New"/>
          <w:color w:val="89DDFF"/>
          <w:sz w:val="18"/>
          <w:szCs w:val="18"/>
          <w:lang w:val="en-US"/>
        </w:rPr>
        <w:t>)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 xml:space="preserve">let </w:t>
      </w:r>
      <w:r w:rsidRPr="00066DD5">
        <w:rPr>
          <w:rFonts w:ascii="Consolas" w:eastAsia="Times New Roman" w:hAnsi="Consolas" w:cs="Courier New"/>
          <w:color w:val="EEFFFF"/>
          <w:sz w:val="18"/>
          <w:szCs w:val="18"/>
          <w:lang w:val="en-US"/>
        </w:rPr>
        <w:t xml:space="preserve">isUser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 xml:space="preserve">'User_ID' </w:t>
      </w:r>
      <w:r w:rsidRPr="00066DD5">
        <w:rPr>
          <w:rFonts w:ascii="Consolas" w:eastAsia="Times New Roman" w:hAnsi="Consolas" w:cs="Courier New"/>
          <w:i/>
          <w:iCs/>
          <w:color w:val="C792EA"/>
          <w:sz w:val="18"/>
          <w:szCs w:val="18"/>
          <w:lang w:val="en-US"/>
        </w:rPr>
        <w:t xml:space="preserve">in </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user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 xml:space="preserve">if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isAuthenticated</w:t>
      </w:r>
      <w:r w:rsidRPr="00066DD5">
        <w:rPr>
          <w:rFonts w:ascii="Consolas" w:eastAsia="Times New Roman" w:hAnsi="Consolas" w:cs="Courier New"/>
          <w:color w:val="89DDFF"/>
          <w:sz w:val="18"/>
          <w:szCs w:val="18"/>
          <w:lang w:val="en-US"/>
        </w:rPr>
        <w:t xml:space="preserve">() &amp;&amp; </w:t>
      </w:r>
      <w:r w:rsidRPr="00066DD5">
        <w:rPr>
          <w:rFonts w:ascii="Consolas" w:eastAsia="Times New Roman" w:hAnsi="Consolas" w:cs="Courier New"/>
          <w:color w:val="EEFFFF"/>
          <w:sz w:val="18"/>
          <w:szCs w:val="18"/>
          <w:lang w:val="en-US"/>
        </w:rPr>
        <w:t>isUser</w:t>
      </w:r>
      <w:r w:rsidRPr="00066DD5">
        <w:rPr>
          <w:rFonts w:ascii="Consolas" w:eastAsia="Times New Roman" w:hAnsi="Consolas" w:cs="Courier New"/>
          <w:color w:val="89DDFF"/>
          <w:sz w:val="18"/>
          <w:szCs w:val="18"/>
          <w:lang w:val="en-US"/>
        </w:rPr>
        <w:t>)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 xml:space="preserve">return </w:t>
      </w:r>
      <w:r w:rsidRPr="00066DD5">
        <w:rPr>
          <w:rFonts w:ascii="Consolas" w:eastAsia="Times New Roman" w:hAnsi="Consolas" w:cs="Courier New"/>
          <w:color w:val="F78C6C"/>
          <w:sz w:val="18"/>
          <w:szCs w:val="18"/>
          <w:lang w:val="en-US"/>
        </w:rPr>
        <w:t>next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redirect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'/cart'</w:t>
      </w:r>
      <w:r>
        <w:rPr>
          <w:rFonts w:ascii="Consolas" w:eastAsia="Times New Roman" w:hAnsi="Consolas" w:cs="Courier New"/>
          <w:color w:val="89DDFF"/>
          <w:sz w:val="18"/>
          <w:szCs w:val="18"/>
          <w:lang w:val="en-US"/>
        </w:rPr>
        <w:t>);</w:t>
      </w:r>
      <w:r>
        <w:rPr>
          <w:rFonts w:ascii="Consolas" w:eastAsia="Times New Roman" w:hAnsi="Consolas" w:cs="Courier New"/>
          <w:color w:val="89DDFF"/>
          <w:sz w:val="18"/>
          <w:szCs w:val="18"/>
          <w:lang w:val="en-US"/>
        </w:rPr>
        <w:br/>
        <w:t>}</w:t>
      </w:r>
      <w:r w:rsidRPr="00066DD5">
        <w:rPr>
          <w:rFonts w:ascii="Consolas" w:eastAsia="Times New Roman" w:hAnsi="Consolas" w:cs="Courier New"/>
          <w:i/>
          <w:iCs/>
          <w:color w:val="616161"/>
          <w:sz w:val="18"/>
          <w:szCs w:val="18"/>
          <w:lang w:val="en-US"/>
        </w:rPr>
        <w:br/>
      </w:r>
      <w:r w:rsidRPr="00066DD5">
        <w:rPr>
          <w:rFonts w:ascii="Consolas" w:eastAsia="Times New Roman" w:hAnsi="Consolas" w:cs="Courier New"/>
          <w:i/>
          <w:iCs/>
          <w:color w:val="616161"/>
          <w:sz w:val="18"/>
          <w:szCs w:val="18"/>
          <w:lang w:val="en-US"/>
        </w:rPr>
        <w:br/>
      </w:r>
      <w:r w:rsidRPr="00066DD5">
        <w:rPr>
          <w:rFonts w:ascii="Consolas" w:eastAsia="Times New Roman" w:hAnsi="Consolas" w:cs="Courier New"/>
          <w:color w:val="89DDFF"/>
          <w:sz w:val="18"/>
          <w:szCs w:val="18"/>
          <w:lang w:val="en-US"/>
        </w:rPr>
        <w:t>module.</w:t>
      </w:r>
      <w:r w:rsidRPr="00066DD5">
        <w:rPr>
          <w:rFonts w:ascii="Consolas" w:eastAsia="Times New Roman" w:hAnsi="Consolas" w:cs="Courier New"/>
          <w:color w:val="EEFFFF"/>
          <w:sz w:val="18"/>
          <w:szCs w:val="18"/>
          <w:lang w:val="en-US"/>
        </w:rPr>
        <w:t xml:space="preserve">exports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listen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3000</w:t>
      </w:r>
      <w:r w:rsidRPr="00066DD5">
        <w:rPr>
          <w:rFonts w:ascii="Consolas" w:eastAsia="Times New Roman" w:hAnsi="Consolas" w:cs="Courier New"/>
          <w:color w:val="89DDFF"/>
          <w:sz w:val="18"/>
          <w:szCs w:val="18"/>
          <w:lang w:val="en-US"/>
        </w:rPr>
        <w:t>);</w:t>
      </w:r>
    </w:p>
    <w:p w14:paraId="6CA6C92D" w14:textId="2C360101" w:rsidR="00715D8F" w:rsidRDefault="00715D8F" w:rsidP="00715D8F">
      <w:pPr>
        <w:pStyle w:val="11"/>
        <w:rPr>
          <w:lang w:val="en-US"/>
        </w:rPr>
      </w:pPr>
      <w:r>
        <w:t xml:space="preserve">Лістинг </w:t>
      </w:r>
      <w:r>
        <w:rPr>
          <w:lang w:val="en-US"/>
        </w:rPr>
        <w:t>admincreatecontroller.js:</w:t>
      </w:r>
    </w:p>
    <w:p w14:paraId="56D9F895" w14:textId="77777777" w:rsidR="00715D8F" w:rsidRPr="00715D8F" w:rsidRDefault="00715D8F" w:rsidP="00715D8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715D8F">
        <w:rPr>
          <w:rFonts w:ascii="Consolas" w:eastAsia="Times New Roman" w:hAnsi="Consolas" w:cs="Courier New"/>
          <w:i/>
          <w:iCs/>
          <w:color w:val="C792EA"/>
          <w:sz w:val="18"/>
          <w:szCs w:val="18"/>
          <w:lang w:val="en-US"/>
        </w:rPr>
        <w:t>const</w:t>
      </w:r>
      <w:proofErr w:type="gramEnd"/>
      <w:r w:rsidRPr="00715D8F">
        <w:rPr>
          <w:rFonts w:ascii="Consolas" w:eastAsia="Times New Roman" w:hAnsi="Consolas" w:cs="Courier New"/>
          <w:i/>
          <w:iCs/>
          <w:color w:val="C792EA"/>
          <w:sz w:val="18"/>
          <w:szCs w:val="18"/>
          <w:lang w:val="en-US"/>
        </w:rPr>
        <w:t xml:space="preserv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Sequelize </w:t>
      </w:r>
      <w:r w:rsidRPr="00715D8F">
        <w:rPr>
          <w:rFonts w:ascii="Consolas" w:eastAsia="Times New Roman" w:hAnsi="Consolas" w:cs="Courier New"/>
          <w:color w:val="89DDFF"/>
          <w:sz w:val="18"/>
          <w:szCs w:val="18"/>
          <w:lang w:val="en-US"/>
        </w:rPr>
        <w:t>} = require(</w:t>
      </w:r>
      <w:r w:rsidRPr="00715D8F">
        <w:rPr>
          <w:rFonts w:ascii="Consolas" w:eastAsia="Times New Roman" w:hAnsi="Consolas" w:cs="Courier New"/>
          <w:color w:val="C3E88D"/>
          <w:sz w:val="18"/>
          <w:szCs w:val="18"/>
          <w:lang w:val="en-US"/>
        </w:rPr>
        <w:t>'../../models/sequelize'</w:t>
      </w:r>
      <w:r w:rsidRPr="00715D8F">
        <w:rPr>
          <w:rFonts w:ascii="Consolas" w:eastAsia="Times New Roman" w:hAnsi="Consolas" w:cs="Courier New"/>
          <w:color w:val="89DDFF"/>
          <w:sz w:val="18"/>
          <w:szCs w:val="18"/>
          <w:lang w:val="en-US"/>
        </w:rPr>
        <w: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Admin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'../../models/admin/admin'</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Category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'../../models/product/category'</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Manufacturer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'../../models/product/manufacturer'</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GeneralProduct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'../../models/product/generalproduct'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SubProduct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createNewAdmin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login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login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password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Admin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Login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login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admin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admin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'Admin exists'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EEFFFF"/>
          <w:sz w:val="18"/>
          <w:szCs w:val="18"/>
          <w:lang w:val="en-US"/>
        </w:rPr>
        <w:t>Admin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create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Login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login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Password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password</w:t>
      </w:r>
      <w:r w:rsidRPr="00715D8F">
        <w:rPr>
          <w:rFonts w:ascii="Consolas" w:eastAsia="Times New Roman" w:hAnsi="Consolas" w:cs="Courier New"/>
          <w:color w:val="EEFFFF"/>
          <w:sz w:val="18"/>
          <w:szCs w:val="18"/>
          <w:lang w:val="en-US"/>
        </w:rPr>
        <w:br/>
        <w:t xml:space="preserv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created'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'Creation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createNewCategory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categoryName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Category_Name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categoryName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category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'Category exists'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EEFFFF"/>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create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Category_Name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categoryName</w:t>
      </w:r>
      <w:r w:rsidRPr="00715D8F">
        <w:rPr>
          <w:rFonts w:ascii="Consolas" w:eastAsia="Times New Roman" w:hAnsi="Consolas" w:cs="Courier New"/>
          <w:color w:val="EEFFFF"/>
          <w:sz w:val="18"/>
          <w:szCs w:val="18"/>
          <w:lang w:val="en-US"/>
        </w:rPr>
        <w:br/>
        <w:t xml:space="preserv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created'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lastRenderedPageBreak/>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'Creation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createNewManufacturer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manufacturerName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manufacturerLogoURL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manufacturerLogoURL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Manufacturer_Name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manufacturer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'Manufacturer exists'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else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create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Manufacturer_Logo_Path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manufacturerLogoURL</w:t>
      </w:r>
      <w:r w:rsidRPr="00715D8F">
        <w:rPr>
          <w:rFonts w:ascii="Consolas" w:eastAsia="Times New Roman" w:hAnsi="Consolas" w:cs="Courier New"/>
          <w:color w:val="EEFFFF"/>
          <w:sz w:val="18"/>
          <w:szCs w:val="18"/>
          <w:lang w:val="en-US"/>
        </w:rPr>
        <w:br/>
        <w:t xml:space="preserv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created'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'Creation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createNewGeneralProduct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productName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productName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category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manufacturer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imageURL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imageURL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description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description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categoryId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manufacturerId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Category_Name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categoryId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Category_ID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Manufacturer_Name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manufacturerId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create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Product_Name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productName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General_Product_Image_Path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imageURL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General_Product_Description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description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Category_ID_FK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categoryId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manufacturerId</w:t>
      </w:r>
      <w:r w:rsidRPr="00715D8F">
        <w:rPr>
          <w:rFonts w:ascii="Consolas" w:eastAsia="Times New Roman" w:hAnsi="Consolas" w:cs="Courier New"/>
          <w:color w:val="EEFFFF"/>
          <w:sz w:val="18"/>
          <w:szCs w:val="18"/>
          <w:lang w:val="en-US"/>
        </w:rPr>
        <w:br/>
        <w:t xml:space="preserv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created'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'Creation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createNewSubProduct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generalProductId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Product_Name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generalProduct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generalProductId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General_Product_ID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create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General_Product_ID_FK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generalProductId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Sub_Product_Code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code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Price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Sub_Product_Description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description</w:t>
      </w:r>
      <w:r w:rsidRPr="00715D8F">
        <w:rPr>
          <w:rFonts w:ascii="Consolas" w:eastAsia="Times New Roman" w:hAnsi="Consolas" w:cs="Courier New"/>
          <w:color w:val="EEFFFF"/>
          <w:sz w:val="18"/>
          <w:szCs w:val="18"/>
          <w:lang w:val="en-US"/>
        </w:rPr>
        <w:br/>
        <w:t xml:space="preserv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created'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lastRenderedPageBreak/>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'Creation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p>
    <w:p w14:paraId="2ED14BD2" w14:textId="41F0806E" w:rsidR="00715D8F" w:rsidRDefault="00715D8F" w:rsidP="00715D8F">
      <w:pPr>
        <w:pStyle w:val="11"/>
      </w:pPr>
      <w:r>
        <w:t xml:space="preserve">Лістинг </w:t>
      </w:r>
      <w:r>
        <w:rPr>
          <w:lang w:val="en-US"/>
        </w:rPr>
        <w:t xml:space="preserve">admineditcontroller.js: </w:t>
      </w:r>
    </w:p>
    <w:p w14:paraId="6E3493BB" w14:textId="77777777" w:rsidR="00715D8F" w:rsidRPr="00715D8F" w:rsidRDefault="00715D8F" w:rsidP="00715D8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715D8F">
        <w:rPr>
          <w:rFonts w:ascii="Consolas" w:eastAsia="Times New Roman" w:hAnsi="Consolas" w:cs="Courier New"/>
          <w:i/>
          <w:iCs/>
          <w:color w:val="C792EA"/>
          <w:sz w:val="18"/>
          <w:szCs w:val="18"/>
          <w:lang w:val="en-US"/>
        </w:rPr>
        <w:t>const</w:t>
      </w:r>
      <w:proofErr w:type="gramEnd"/>
      <w:r w:rsidRPr="00715D8F">
        <w:rPr>
          <w:rFonts w:ascii="Consolas" w:eastAsia="Times New Roman" w:hAnsi="Consolas" w:cs="Courier New"/>
          <w:i/>
          <w:iCs/>
          <w:color w:val="C792EA"/>
          <w:sz w:val="18"/>
          <w:szCs w:val="18"/>
          <w:lang w:val="en-US"/>
        </w:rPr>
        <w:t xml:space="preserv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Sequelize </w:t>
      </w:r>
      <w:r w:rsidRPr="00715D8F">
        <w:rPr>
          <w:rFonts w:ascii="Consolas" w:eastAsia="Times New Roman" w:hAnsi="Consolas" w:cs="Courier New"/>
          <w:color w:val="89DDFF"/>
          <w:sz w:val="18"/>
          <w:szCs w:val="18"/>
          <w:lang w:val="en-US"/>
        </w:rPr>
        <w:t>} = require(</w:t>
      </w:r>
      <w:r w:rsidRPr="00715D8F">
        <w:rPr>
          <w:rFonts w:ascii="Consolas" w:eastAsia="Times New Roman" w:hAnsi="Consolas" w:cs="Courier New"/>
          <w:color w:val="C3E88D"/>
          <w:sz w:val="18"/>
          <w:szCs w:val="18"/>
          <w:lang w:val="en-US"/>
        </w:rPr>
        <w:t>'../../models/sequelize'</w:t>
      </w:r>
      <w:r w:rsidRPr="00715D8F">
        <w:rPr>
          <w:rFonts w:ascii="Consolas" w:eastAsia="Times New Roman" w:hAnsi="Consolas" w:cs="Courier New"/>
          <w:color w:val="89DDFF"/>
          <w:sz w:val="18"/>
          <w:szCs w:val="18"/>
          <w:lang w:val="en-US"/>
        </w:rPr>
        <w: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Admin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'../../models/admin/admin'</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Category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'../../models/product/category'</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Manufacturer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'../../models/product/manufacturer'</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GeneralProduct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'../../models/product/generalproduct'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SubProduct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editAdmin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login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login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oldPassword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oldPassword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isChangePassword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newPassword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newPassword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Admin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Admin_ID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admin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admin</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admin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validatePassword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oldPassword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'Password mismatched'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EEFFFF"/>
          <w:sz w:val="18"/>
          <w:szCs w:val="18"/>
          <w:lang w:val="en-US"/>
        </w:rPr>
        <w:t>Admin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update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Login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login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Password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Admin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generatePassword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newPassword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Admin_ID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updated'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else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Admin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Admin_ID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admin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admin</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admin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validatePassword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oldPassword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'Password mismatched'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EEFFFF"/>
          <w:sz w:val="18"/>
          <w:szCs w:val="18"/>
          <w:lang w:val="en-US"/>
        </w:rPr>
        <w:t>Admin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update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Login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login</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Admin_ID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updated'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editCategory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Category_ID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category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category</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lastRenderedPageBreak/>
        <w:t xml:space="preserve">            </w:t>
      </w:r>
      <w:r w:rsidRPr="00715D8F">
        <w:rPr>
          <w:rFonts w:ascii="Consolas" w:eastAsia="Times New Roman" w:hAnsi="Consolas" w:cs="Courier New"/>
          <w:color w:val="EEFFFF"/>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update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Category_Name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categoryName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Category_ID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updated'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editManufacturer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Manufacturer_ID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manufacturer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manufacturer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update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Manufacturer_Logo_Path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manufacturerLogo</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Manufacturer_ID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updated'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editGeneralProduct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generalProductInstance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categoryId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manufacturerId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categoryName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manufacturerName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productName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productName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description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description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imageURL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imageURL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General_Product_ID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generalProduct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generalProductInstance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Category_Name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categoryName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category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categoryId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Category_ID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Manufacturer_Name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manufacturer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manufacturerId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generalProductInstance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update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Product_Name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productName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General_Product_Description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description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General_Product_Image_Path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imageURL</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Category_ID_FK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categoryId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General_Product_ID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updated'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lastRenderedPageBreak/>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editSubProduct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subProductInstance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generalProductId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findByPk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subProduct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subProductInstance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Product_Name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generalProduct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generalProductId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General_Product_ID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if</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subProductInstance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update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Sub_Product_Description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description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Sub_Product_Code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code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Price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price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General_Product_ID_FK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generalProductId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Sub_Product_ID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updated'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p>
    <w:p w14:paraId="427BD19B" w14:textId="18D0C8B9" w:rsidR="00715D8F" w:rsidRDefault="00715D8F" w:rsidP="00715D8F">
      <w:pPr>
        <w:pStyle w:val="11"/>
        <w:rPr>
          <w:lang w:val="en-US"/>
        </w:rPr>
      </w:pPr>
      <w:r>
        <w:t xml:space="preserve">Лістинг </w:t>
      </w:r>
      <w:r>
        <w:rPr>
          <w:lang w:val="en-US"/>
        </w:rPr>
        <w:t xml:space="preserve">adminsignincontroller.js: </w:t>
      </w:r>
    </w:p>
    <w:p w14:paraId="2DC3FC6C" w14:textId="77777777" w:rsidR="00715D8F" w:rsidRPr="00715D8F" w:rsidRDefault="00715D8F" w:rsidP="00715D8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82AAFF"/>
          <w:sz w:val="18"/>
          <w:szCs w:val="18"/>
          <w:lang w:val="en-US"/>
        </w:rPr>
        <w:t xml:space="preserve">csrf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'csurf'</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var </w:t>
      </w:r>
      <w:r w:rsidRPr="00715D8F">
        <w:rPr>
          <w:rFonts w:ascii="Consolas" w:eastAsia="Times New Roman" w:hAnsi="Consolas" w:cs="Courier New"/>
          <w:color w:val="EEFFFF"/>
          <w:sz w:val="18"/>
          <w:szCs w:val="18"/>
          <w:lang w:val="en-US"/>
        </w:rPr>
        <w:t xml:space="preserve">csrfProtection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new </w:t>
      </w:r>
      <w:r w:rsidRPr="00715D8F">
        <w:rPr>
          <w:rFonts w:ascii="Consolas" w:eastAsia="Times New Roman" w:hAnsi="Consolas" w:cs="Courier New"/>
          <w:color w:val="82AAFF"/>
          <w:sz w:val="18"/>
          <w:szCs w:val="18"/>
          <w:lang w:val="en-US"/>
        </w:rPr>
        <w:t>csrf</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returnAdminSignInPage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'admin/adminsignin'</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'Admin Sign-In'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layout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'adminlayout'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p>
    <w:p w14:paraId="1AD1C5E7" w14:textId="77777777" w:rsidR="00715D8F" w:rsidRDefault="00715D8F" w:rsidP="00715D8F">
      <w:pPr>
        <w:pStyle w:val="11"/>
        <w:rPr>
          <w:lang w:val="en-US"/>
        </w:rPr>
      </w:pPr>
      <w:r>
        <w:t xml:space="preserve">Лістинг </w:t>
      </w:r>
      <w:r>
        <w:rPr>
          <w:lang w:val="en-US"/>
        </w:rPr>
        <w:t>prodilecontroller.js:</w:t>
      </w:r>
    </w:p>
    <w:p w14:paraId="65F5D937" w14:textId="77777777" w:rsidR="00715D8F" w:rsidRPr="00715D8F" w:rsidRDefault="00715D8F" w:rsidP="00715D8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715D8F">
        <w:rPr>
          <w:rFonts w:ascii="Consolas" w:eastAsia="Times New Roman" w:hAnsi="Consolas" w:cs="Courier New"/>
          <w:i/>
          <w:iCs/>
          <w:color w:val="C792EA"/>
          <w:sz w:val="18"/>
          <w:szCs w:val="18"/>
          <w:lang w:val="en-US"/>
        </w:rPr>
        <w:t>const</w:t>
      </w:r>
      <w:proofErr w:type="gramEnd"/>
      <w:r w:rsidRPr="00715D8F">
        <w:rPr>
          <w:rFonts w:ascii="Consolas" w:eastAsia="Times New Roman" w:hAnsi="Consolas" w:cs="Courier New"/>
          <w:i/>
          <w:iCs/>
          <w:color w:val="C792EA"/>
          <w:sz w:val="18"/>
          <w:szCs w:val="18"/>
          <w:lang w:val="en-US"/>
        </w:rPr>
        <w:t xml:space="preserv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Sequelize </w:t>
      </w:r>
      <w:r w:rsidRPr="00715D8F">
        <w:rPr>
          <w:rFonts w:ascii="Consolas" w:eastAsia="Times New Roman" w:hAnsi="Consolas" w:cs="Courier New"/>
          <w:color w:val="89DDFF"/>
          <w:sz w:val="18"/>
          <w:szCs w:val="18"/>
          <w:lang w:val="en-US"/>
        </w:rPr>
        <w:t>} = require(</w:t>
      </w:r>
      <w:r w:rsidRPr="00715D8F">
        <w:rPr>
          <w:rFonts w:ascii="Consolas" w:eastAsia="Times New Roman" w:hAnsi="Consolas" w:cs="Courier New"/>
          <w:color w:val="C3E88D"/>
          <w:sz w:val="18"/>
          <w:szCs w:val="18"/>
          <w:lang w:val="en-US"/>
        </w:rPr>
        <w:t>'../../models/sequelize'</w:t>
      </w:r>
      <w:r w:rsidRPr="00715D8F">
        <w:rPr>
          <w:rFonts w:ascii="Consolas" w:eastAsia="Times New Roman" w:hAnsi="Consolas" w:cs="Courier New"/>
          <w:color w:val="89DDFF"/>
          <w:sz w:val="18"/>
          <w:szCs w:val="18"/>
          <w:lang w:val="en-US"/>
        </w:rPr>
        <w: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User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'../../models/user/user'</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GeneralProduct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'../../models/product/generalproduct'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SubProduct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'../../models/product/subproduct'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Order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'../../models/user/order'</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OrderProduct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'../../models/user/orderproduct'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var </w:t>
      </w:r>
      <w:r w:rsidRPr="00715D8F">
        <w:rPr>
          <w:rFonts w:ascii="Consolas" w:eastAsia="Times New Roman" w:hAnsi="Consolas" w:cs="Courier New"/>
          <w:color w:val="82AAFF"/>
          <w:sz w:val="18"/>
          <w:szCs w:val="18"/>
          <w:lang w:val="en-US"/>
        </w:rPr>
        <w:t xml:space="preserve">Cart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'../../models/helpers/cart'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returnProfilePage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if</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 xml:space="preserve">'User_ID' </w:t>
      </w:r>
      <w:r w:rsidRPr="00715D8F">
        <w:rPr>
          <w:rFonts w:ascii="Consolas" w:eastAsia="Times New Roman" w:hAnsi="Consolas" w:cs="Courier New"/>
          <w:i/>
          <w:iCs/>
          <w:color w:val="C792EA"/>
          <w:sz w:val="18"/>
          <w:szCs w:val="18"/>
          <w:lang w:val="en-US"/>
        </w:rPr>
        <w:t xml:space="preserve">in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userOrders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findByPk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user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findAll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User_ID_FK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orders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orders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length </w:t>
      </w:r>
      <w:r w:rsidRPr="00715D8F">
        <w:rPr>
          <w:rFonts w:ascii="Consolas" w:eastAsia="Times New Roman" w:hAnsi="Consolas" w:cs="Courier New"/>
          <w:color w:val="89DDFF"/>
          <w:sz w:val="18"/>
          <w:szCs w:val="18"/>
          <w:lang w:val="en-US"/>
        </w:rPr>
        <w:t xml:space="preserve">&gt;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orderCounter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lastRenderedPageBreak/>
        <w:t xml:space="preserve">                    </w:t>
      </w:r>
      <w:r w:rsidRPr="00715D8F">
        <w:rPr>
          <w:rFonts w:ascii="Consolas" w:eastAsia="Times New Roman" w:hAnsi="Consolas" w:cs="Courier New"/>
          <w:color w:val="F78C6C"/>
          <w:sz w:val="18"/>
          <w:szCs w:val="18"/>
          <w:lang w:val="en-US"/>
        </w:rPr>
        <w:t>orders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forEach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order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orderCart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new </w:t>
      </w:r>
      <w:r w:rsidRPr="00715D8F">
        <w:rPr>
          <w:rFonts w:ascii="Consolas" w:eastAsia="Times New Roman" w:hAnsi="Consolas" w:cs="Courier New"/>
          <w:color w:val="82AA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orderForHbs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findAll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Order_ID_FK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order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Order_ID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orderProducts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orderProductsCounter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orderProducts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forEach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orderProduct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findByPk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orderProduct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Sub_Product_ID_FK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subProduct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findByPk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General_Product_ID_FK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generalProduct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for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&lt; </w:t>
      </w:r>
      <w:r w:rsidRPr="00715D8F">
        <w:rPr>
          <w:rFonts w:ascii="Consolas" w:eastAsia="Times New Roman" w:hAnsi="Consolas" w:cs="Courier New"/>
          <w:color w:val="F78C6C"/>
          <w:sz w:val="18"/>
          <w:szCs w:val="18"/>
          <w:lang w:val="en-US"/>
        </w:rPr>
        <w:t>orderProduct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Product_Amount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add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subProduct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Product_Name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 xml:space="preserve">', </w:t>
      </w:r>
      <w:r w:rsidRPr="00715D8F">
        <w:rPr>
          <w:rFonts w:ascii="Consolas" w:eastAsia="Times New Roman" w:hAnsi="Consolas" w:cs="Courier New"/>
          <w:color w:val="C3E88D"/>
          <w:sz w:val="18"/>
          <w:szCs w:val="18"/>
        </w:rPr>
        <w:t>код</w:t>
      </w:r>
      <w:r w:rsidRPr="00715D8F">
        <w:rPr>
          <w:rFonts w:ascii="Consolas" w:eastAsia="Times New Roman" w:hAnsi="Consolas" w:cs="Courier New"/>
          <w:color w:val="C3E88D"/>
          <w:sz w:val="18"/>
          <w:szCs w:val="18"/>
          <w:lang w:val="en-US"/>
        </w:rPr>
        <w:t xml:space="preserve">: '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Sub_Product_Code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Sub_Product_ID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orderProductsCounter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orderProductsCounter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orderProducts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options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year</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'numeric'</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month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'numeric'</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day</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'numeric'</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hour</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'2-digit'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minute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'2-digit'</w:t>
      </w:r>
      <w:r w:rsidRPr="00715D8F">
        <w:rPr>
          <w:rFonts w:ascii="Consolas" w:eastAsia="Times New Roman" w:hAnsi="Consolas" w:cs="Courier New"/>
          <w:color w:val="C3E88D"/>
          <w:sz w:val="18"/>
          <w:szCs w:val="18"/>
          <w:lang w:val="en-US"/>
        </w:rPr>
        <w:br/>
        <w:t xml:space="preserv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orderForHbs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orderDate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new </w:t>
      </w:r>
      <w:r w:rsidRPr="00715D8F">
        <w:rPr>
          <w:rFonts w:ascii="Consolas" w:eastAsia="Times New Roman" w:hAnsi="Consolas" w:cs="Courier New"/>
          <w:color w:val="EEFFFF"/>
          <w:sz w:val="18"/>
          <w:szCs w:val="18"/>
          <w:lang w:val="en-US"/>
        </w:rPr>
        <w:t>Date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Date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parse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order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Order_Datetime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toLocaleString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options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orderForHbs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order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orderForHbs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lastName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order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Last_Name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orderForHbs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totalPrice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orderCart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totalPrice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orderForHbs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totalQty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orderCart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totalQty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orderForHbs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products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orderCart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generateArray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userOrders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push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orderForHbs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orderCounter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orderCounter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orders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'profile'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C3E88D"/>
          <w:sz w:val="18"/>
          <w:szCs w:val="18"/>
        </w:rPr>
        <w:t>Садівник</w:t>
      </w:r>
      <w:r w:rsidRPr="00715D8F">
        <w:rPr>
          <w:rFonts w:ascii="Consolas" w:eastAsia="Times New Roman" w:hAnsi="Consolas" w:cs="Courier New"/>
          <w:color w:val="C3E88D"/>
          <w:sz w:val="18"/>
          <w:szCs w:val="18"/>
          <w:lang w:val="en-US"/>
        </w:rPr>
        <w:t xml:space="preserve"> - </w:t>
      </w:r>
      <w:r w:rsidRPr="00715D8F">
        <w:rPr>
          <w:rFonts w:ascii="Consolas" w:eastAsia="Times New Roman" w:hAnsi="Consolas" w:cs="Courier New"/>
          <w:color w:val="C3E88D"/>
          <w:sz w:val="18"/>
          <w:szCs w:val="18"/>
        </w:rPr>
        <w:t>Особистий</w:t>
      </w:r>
      <w:r w:rsidRPr="00715D8F">
        <w:rPr>
          <w:rFonts w:ascii="Consolas" w:eastAsia="Times New Roman" w:hAnsi="Consolas" w:cs="Courier New"/>
          <w:color w:val="C3E88D"/>
          <w:sz w:val="18"/>
          <w:szCs w:val="18"/>
          <w:lang w:val="en-US"/>
        </w:rPr>
        <w:t xml:space="preserve"> </w:t>
      </w:r>
      <w:r w:rsidRPr="00715D8F">
        <w:rPr>
          <w:rFonts w:ascii="Consolas" w:eastAsia="Times New Roman" w:hAnsi="Consolas" w:cs="Courier New"/>
          <w:color w:val="C3E88D"/>
          <w:sz w:val="18"/>
          <w:szCs w:val="18"/>
        </w:rPr>
        <w:t>кабінет</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orders</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userOrders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scripts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script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'/javascripts/profilejs.js'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else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'profile'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C3E88D"/>
          <w:sz w:val="18"/>
          <w:szCs w:val="18"/>
        </w:rPr>
        <w:t>Садівник</w:t>
      </w:r>
      <w:r w:rsidRPr="00715D8F">
        <w:rPr>
          <w:rFonts w:ascii="Consolas" w:eastAsia="Times New Roman" w:hAnsi="Consolas" w:cs="Courier New"/>
          <w:color w:val="C3E88D"/>
          <w:sz w:val="18"/>
          <w:szCs w:val="18"/>
          <w:lang w:val="en-US"/>
        </w:rPr>
        <w:t xml:space="preserve"> - </w:t>
      </w:r>
      <w:r w:rsidRPr="00715D8F">
        <w:rPr>
          <w:rFonts w:ascii="Consolas" w:eastAsia="Times New Roman" w:hAnsi="Consolas" w:cs="Courier New"/>
          <w:color w:val="C3E88D"/>
          <w:sz w:val="18"/>
          <w:szCs w:val="18"/>
        </w:rPr>
        <w:t>Особистий</w:t>
      </w:r>
      <w:r w:rsidRPr="00715D8F">
        <w:rPr>
          <w:rFonts w:ascii="Consolas" w:eastAsia="Times New Roman" w:hAnsi="Consolas" w:cs="Courier New"/>
          <w:color w:val="C3E88D"/>
          <w:sz w:val="18"/>
          <w:szCs w:val="18"/>
          <w:lang w:val="en-US"/>
        </w:rPr>
        <w:t xml:space="preserve"> </w:t>
      </w:r>
      <w:r w:rsidRPr="00715D8F">
        <w:rPr>
          <w:rFonts w:ascii="Consolas" w:eastAsia="Times New Roman" w:hAnsi="Consolas" w:cs="Courier New"/>
          <w:color w:val="C3E88D"/>
          <w:sz w:val="18"/>
          <w:szCs w:val="18"/>
        </w:rPr>
        <w:t>кабінет</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orders</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userOrders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scripts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script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'/javascripts/profilejs.js'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changePersonalData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userId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findByPk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userId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user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user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values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values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lastRenderedPageBreak/>
        <w:t xml:space="preserve">            </w:t>
      </w:r>
      <w:r w:rsidRPr="00715D8F">
        <w:rPr>
          <w:rFonts w:ascii="Consolas" w:eastAsia="Times New Roman" w:hAnsi="Consolas" w:cs="Courier New"/>
          <w:color w:val="EEFFFF"/>
          <w:sz w:val="18"/>
          <w:szCs w:val="18"/>
          <w:lang w:val="en-US"/>
        </w:rPr>
        <w:t>values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Last_Name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lastName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values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Surname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surname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birthDate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values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Birth_Date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birthDate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sex</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values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Sex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sex</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update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values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User_ID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updated'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changeContactsData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userId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findByPk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userId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user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user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values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phoneNumber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values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Mobile_Phone_Number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phoneNumber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update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values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User_ID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updated'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changePasswordData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userId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findByPk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userId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user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user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values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validatePassword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oldPassword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'Password mismatched'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else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values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Password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generatePassword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newPassword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update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values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User_ID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updated'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r>
      <w:r w:rsidRPr="00715D8F">
        <w:rPr>
          <w:rFonts w:ascii="Consolas" w:eastAsia="Times New Roman" w:hAnsi="Consolas" w:cs="Courier New"/>
          <w:i/>
          <w:iCs/>
          <w:color w:val="C792EA"/>
          <w:sz w:val="18"/>
          <w:szCs w:val="18"/>
          <w:lang w:val="en-US"/>
        </w:rPr>
        <w:lastRenderedPageBreak/>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p>
    <w:p w14:paraId="30EB086D" w14:textId="77777777" w:rsidR="00715D8F" w:rsidRDefault="00715D8F" w:rsidP="00715D8F">
      <w:pPr>
        <w:pStyle w:val="11"/>
        <w:rPr>
          <w:lang w:val="en-US"/>
        </w:rPr>
      </w:pPr>
      <w:r>
        <w:t xml:space="preserve">Лістинг </w:t>
      </w:r>
      <w:r>
        <w:rPr>
          <w:lang w:val="en-US"/>
        </w:rPr>
        <w:t>signupcontroller.js:</w:t>
      </w:r>
    </w:p>
    <w:p w14:paraId="082CF221" w14:textId="77777777" w:rsidR="00715D8F" w:rsidRPr="00715D8F" w:rsidRDefault="00715D8F" w:rsidP="00715D8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715D8F">
        <w:rPr>
          <w:rFonts w:ascii="Consolas" w:eastAsia="Times New Roman" w:hAnsi="Consolas" w:cs="Courier New"/>
          <w:i/>
          <w:iCs/>
          <w:color w:val="C792EA"/>
          <w:sz w:val="18"/>
          <w:szCs w:val="18"/>
          <w:lang w:val="en-US"/>
        </w:rPr>
        <w:t>const</w:t>
      </w:r>
      <w:proofErr w:type="gramEnd"/>
      <w:r w:rsidRPr="00715D8F">
        <w:rPr>
          <w:rFonts w:ascii="Consolas" w:eastAsia="Times New Roman" w:hAnsi="Consolas" w:cs="Courier New"/>
          <w:i/>
          <w:iCs/>
          <w:color w:val="C792EA"/>
          <w:sz w:val="18"/>
          <w:szCs w:val="18"/>
          <w:lang w:val="en-US"/>
        </w:rPr>
        <w:t xml:space="preserv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Sequelize </w:t>
      </w:r>
      <w:r w:rsidRPr="00715D8F">
        <w:rPr>
          <w:rFonts w:ascii="Consolas" w:eastAsia="Times New Roman" w:hAnsi="Consolas" w:cs="Courier New"/>
          <w:color w:val="89DDFF"/>
          <w:sz w:val="18"/>
          <w:szCs w:val="18"/>
          <w:lang w:val="en-US"/>
        </w:rPr>
        <w:t>} = require(</w:t>
      </w:r>
      <w:r w:rsidRPr="00715D8F">
        <w:rPr>
          <w:rFonts w:ascii="Consolas" w:eastAsia="Times New Roman" w:hAnsi="Consolas" w:cs="Courier New"/>
          <w:color w:val="C3E88D"/>
          <w:sz w:val="18"/>
          <w:szCs w:val="18"/>
          <w:lang w:val="en-US"/>
        </w:rPr>
        <w:t>'../../models/sequelize'</w:t>
      </w:r>
      <w:r w:rsidRPr="00715D8F">
        <w:rPr>
          <w:rFonts w:ascii="Consolas" w:eastAsia="Times New Roman" w:hAnsi="Consolas" w:cs="Courier New"/>
          <w:color w:val="89DDFF"/>
          <w:sz w:val="18"/>
          <w:szCs w:val="18"/>
          <w:lang w:val="en-US"/>
        </w:rPr>
        <w: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User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'../../models/user/user'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tryToRegisterUser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email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email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password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Email</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email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user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'Email exists'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create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Email</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email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Password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password</w:t>
      </w:r>
      <w:r w:rsidRPr="00715D8F">
        <w:rPr>
          <w:rFonts w:ascii="Consolas" w:eastAsia="Times New Roman" w:hAnsi="Consolas" w:cs="Courier New"/>
          <w:color w:val="EEFFFF"/>
          <w:sz w:val="18"/>
          <w:szCs w:val="18"/>
          <w:lang w:val="en-US"/>
        </w:rPr>
        <w:br/>
        <w:t xml:space="preserv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created'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 xml:space="preserve">catch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'Creation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p>
    <w:p w14:paraId="523D202B" w14:textId="77777777" w:rsidR="00715D8F" w:rsidRDefault="00715D8F" w:rsidP="00715D8F">
      <w:pPr>
        <w:pStyle w:val="11"/>
        <w:rPr>
          <w:lang w:val="en-US"/>
        </w:rPr>
      </w:pPr>
      <w:r>
        <w:t xml:space="preserve">Лістинг </w:t>
      </w:r>
      <w:r>
        <w:rPr>
          <w:lang w:val="en-US"/>
        </w:rPr>
        <w:t>cartcontroller.js:</w:t>
      </w:r>
    </w:p>
    <w:p w14:paraId="4C1106E7" w14:textId="77777777" w:rsidR="00715D8F" w:rsidRPr="00715D8F" w:rsidRDefault="00715D8F" w:rsidP="00715D8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715D8F">
        <w:rPr>
          <w:rFonts w:ascii="Consolas" w:eastAsia="Times New Roman" w:hAnsi="Consolas" w:cs="Courier New"/>
          <w:i/>
          <w:iCs/>
          <w:color w:val="C792EA"/>
          <w:sz w:val="18"/>
          <w:szCs w:val="18"/>
          <w:lang w:val="en-US"/>
        </w:rPr>
        <w:t>const</w:t>
      </w:r>
      <w:proofErr w:type="gramEnd"/>
      <w:r w:rsidRPr="00715D8F">
        <w:rPr>
          <w:rFonts w:ascii="Consolas" w:eastAsia="Times New Roman" w:hAnsi="Consolas" w:cs="Courier New"/>
          <w:i/>
          <w:iCs/>
          <w:color w:val="C792EA"/>
          <w:sz w:val="18"/>
          <w:szCs w:val="18"/>
          <w:lang w:val="en-US"/>
        </w:rPr>
        <w:t xml:space="preserv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Sequelize </w:t>
      </w:r>
      <w:r w:rsidRPr="00715D8F">
        <w:rPr>
          <w:rFonts w:ascii="Consolas" w:eastAsia="Times New Roman" w:hAnsi="Consolas" w:cs="Courier New"/>
          <w:color w:val="89DDFF"/>
          <w:sz w:val="18"/>
          <w:szCs w:val="18"/>
          <w:lang w:val="en-US"/>
        </w:rPr>
        <w:t>} = require(</w:t>
      </w:r>
      <w:r w:rsidRPr="00715D8F">
        <w:rPr>
          <w:rFonts w:ascii="Consolas" w:eastAsia="Times New Roman" w:hAnsi="Consolas" w:cs="Courier New"/>
          <w:color w:val="C3E88D"/>
          <w:sz w:val="18"/>
          <w:szCs w:val="18"/>
          <w:lang w:val="en-US"/>
        </w:rPr>
        <w:t>'../models/sequelize'</w:t>
      </w:r>
      <w:r w:rsidRPr="00715D8F">
        <w:rPr>
          <w:rFonts w:ascii="Consolas" w:eastAsia="Times New Roman" w:hAnsi="Consolas" w:cs="Courier New"/>
          <w:color w:val="89DDFF"/>
          <w:sz w:val="18"/>
          <w:szCs w:val="18"/>
          <w:lang w:val="en-US"/>
        </w:rPr>
        <w: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SubProduct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'../models/product/subproduct'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GeneralProduct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'../models/product/generalproduct'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var </w:t>
      </w:r>
      <w:r w:rsidRPr="00715D8F">
        <w:rPr>
          <w:rFonts w:ascii="Consolas" w:eastAsia="Times New Roman" w:hAnsi="Consolas" w:cs="Courier New"/>
          <w:color w:val="82AAFF"/>
          <w:sz w:val="18"/>
          <w:szCs w:val="18"/>
          <w:lang w:val="en-US"/>
        </w:rPr>
        <w:t xml:space="preserve">Cart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'../models/helpers/cart'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addProductToCart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productId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params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new </w:t>
      </w:r>
      <w:r w:rsidRPr="00715D8F">
        <w:rPr>
          <w:rFonts w:ascii="Consolas" w:eastAsia="Times New Roman" w:hAnsi="Consolas" w:cs="Courier New"/>
          <w:color w:val="82AA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findByPk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productId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then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subProduct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subProduct</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General_Product_ID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General_Product_ID_FK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generalProduct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add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subProduct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Product_Name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 xml:space="preserve">', </w:t>
      </w:r>
      <w:r w:rsidRPr="00715D8F">
        <w:rPr>
          <w:rFonts w:ascii="Consolas" w:eastAsia="Times New Roman" w:hAnsi="Consolas" w:cs="Courier New"/>
          <w:color w:val="C3E88D"/>
          <w:sz w:val="18"/>
          <w:szCs w:val="18"/>
        </w:rPr>
        <w:t>код</w:t>
      </w:r>
      <w:r w:rsidRPr="00715D8F">
        <w:rPr>
          <w:rFonts w:ascii="Consolas" w:eastAsia="Times New Roman" w:hAnsi="Consolas" w:cs="Courier New"/>
          <w:color w:val="C3E88D"/>
          <w:sz w:val="18"/>
          <w:szCs w:val="18"/>
          <w:lang w:val="en-US"/>
        </w:rPr>
        <w:t xml:space="preserve">: '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Sub_Product_Code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Sub_Product_ID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save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'Product added'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'Addition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reduceProductQty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productId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params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new </w:t>
      </w:r>
      <w:r w:rsidRPr="00715D8F">
        <w:rPr>
          <w:rFonts w:ascii="Consolas" w:eastAsia="Times New Roman" w:hAnsi="Consolas" w:cs="Courier New"/>
          <w:color w:val="82AA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reduceByOne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productId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save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'Reduced'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lastRenderedPageBreak/>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removeProduct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productId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params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new </w:t>
      </w:r>
      <w:r w:rsidRPr="00715D8F">
        <w:rPr>
          <w:rFonts w:ascii="Consolas" w:eastAsia="Times New Roman" w:hAnsi="Consolas" w:cs="Courier New"/>
          <w:color w:val="82AA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removeItem</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productId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save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'Removed'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returnCartPage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return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'cart'</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C3E88D"/>
          <w:sz w:val="18"/>
          <w:szCs w:val="18"/>
        </w:rPr>
        <w:t>Садівник</w:t>
      </w:r>
      <w:r w:rsidRPr="00715D8F">
        <w:rPr>
          <w:rFonts w:ascii="Consolas" w:eastAsia="Times New Roman" w:hAnsi="Consolas" w:cs="Courier New"/>
          <w:color w:val="C3E88D"/>
          <w:sz w:val="18"/>
          <w:szCs w:val="18"/>
          <w:lang w:val="en-US"/>
        </w:rPr>
        <w:t xml:space="preserve"> - </w:t>
      </w:r>
      <w:r w:rsidRPr="00715D8F">
        <w:rPr>
          <w:rFonts w:ascii="Consolas" w:eastAsia="Times New Roman" w:hAnsi="Consolas" w:cs="Courier New"/>
          <w:color w:val="C3E88D"/>
          <w:sz w:val="18"/>
          <w:szCs w:val="18"/>
        </w:rPr>
        <w:t>Корзина</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products</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F78C6C"/>
          <w:sz w:val="18"/>
          <w:szCs w:val="18"/>
          <w:lang w:val="en-US"/>
        </w:rPr>
        <w:t>null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EEFFFF"/>
          <w:sz w:val="18"/>
          <w:szCs w:val="18"/>
          <w:lang w:val="en-US"/>
        </w:rPr>
        <w:br/>
        <w:t xml:space="preserv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new </w:t>
      </w:r>
      <w:r w:rsidRPr="00715D8F">
        <w:rPr>
          <w:rFonts w:ascii="Consolas" w:eastAsia="Times New Roman" w:hAnsi="Consolas" w:cs="Courier New"/>
          <w:color w:val="82AA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'cart'</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C3E88D"/>
          <w:sz w:val="18"/>
          <w:szCs w:val="18"/>
        </w:rPr>
        <w:t>Садівник</w:t>
      </w:r>
      <w:r w:rsidRPr="00715D8F">
        <w:rPr>
          <w:rFonts w:ascii="Consolas" w:eastAsia="Times New Roman" w:hAnsi="Consolas" w:cs="Courier New"/>
          <w:color w:val="C3E88D"/>
          <w:sz w:val="18"/>
          <w:szCs w:val="18"/>
          <w:lang w:val="en-US"/>
        </w:rPr>
        <w:t xml:space="preserve"> - </w:t>
      </w:r>
      <w:r w:rsidRPr="00715D8F">
        <w:rPr>
          <w:rFonts w:ascii="Consolas" w:eastAsia="Times New Roman" w:hAnsi="Consolas" w:cs="Courier New"/>
          <w:color w:val="C3E88D"/>
          <w:sz w:val="18"/>
          <w:szCs w:val="18"/>
        </w:rPr>
        <w:t>Корзина</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products</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generateArray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totalPrice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totalPrice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scripts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script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'/javascripts/cartjs.js'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p>
    <w:p w14:paraId="1CB12252" w14:textId="49100BCA" w:rsidR="00715D8F" w:rsidRDefault="00715D8F" w:rsidP="00715D8F">
      <w:pPr>
        <w:pStyle w:val="11"/>
        <w:rPr>
          <w:lang w:val="en-US"/>
        </w:rPr>
      </w:pPr>
      <w:r>
        <w:rPr>
          <w:lang w:val="en-US"/>
        </w:rPr>
        <w:t xml:space="preserve"> </w:t>
      </w:r>
      <w:r>
        <w:t xml:space="preserve">Лістинг </w:t>
      </w:r>
      <w:r>
        <w:rPr>
          <w:lang w:val="en-US"/>
        </w:rPr>
        <w:t xml:space="preserve">categoriescontroller.js: </w:t>
      </w:r>
    </w:p>
    <w:p w14:paraId="610B18C2" w14:textId="77777777" w:rsidR="00715D8F" w:rsidRPr="00715D8F" w:rsidRDefault="00715D8F" w:rsidP="00715D8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715D8F">
        <w:rPr>
          <w:rFonts w:ascii="Consolas" w:eastAsia="Times New Roman" w:hAnsi="Consolas" w:cs="Courier New"/>
          <w:i/>
          <w:iCs/>
          <w:color w:val="C792EA"/>
          <w:sz w:val="18"/>
          <w:szCs w:val="18"/>
          <w:lang w:val="en-US"/>
        </w:rPr>
        <w:t>const</w:t>
      </w:r>
      <w:proofErr w:type="gramEnd"/>
      <w:r w:rsidRPr="00715D8F">
        <w:rPr>
          <w:rFonts w:ascii="Consolas" w:eastAsia="Times New Roman" w:hAnsi="Consolas" w:cs="Courier New"/>
          <w:i/>
          <w:iCs/>
          <w:color w:val="C792EA"/>
          <w:sz w:val="18"/>
          <w:szCs w:val="18"/>
          <w:lang w:val="en-US"/>
        </w:rPr>
        <w:t xml:space="preserv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Sequelize </w:t>
      </w:r>
      <w:r w:rsidRPr="00715D8F">
        <w:rPr>
          <w:rFonts w:ascii="Consolas" w:eastAsia="Times New Roman" w:hAnsi="Consolas" w:cs="Courier New"/>
          <w:color w:val="89DDFF"/>
          <w:sz w:val="18"/>
          <w:szCs w:val="18"/>
          <w:lang w:val="en-US"/>
        </w:rPr>
        <w:t>} = require(</w:t>
      </w:r>
      <w:r w:rsidRPr="00715D8F">
        <w:rPr>
          <w:rFonts w:ascii="Consolas" w:eastAsia="Times New Roman" w:hAnsi="Consolas" w:cs="Courier New"/>
          <w:color w:val="C3E88D"/>
          <w:sz w:val="18"/>
          <w:szCs w:val="18"/>
          <w:lang w:val="en-US"/>
        </w:rPr>
        <w:t>'../models/sequelize'</w:t>
      </w:r>
      <w:r w:rsidRPr="00715D8F">
        <w:rPr>
          <w:rFonts w:ascii="Consolas" w:eastAsia="Times New Roman" w:hAnsi="Consolas" w:cs="Courier New"/>
          <w:color w:val="89DDFF"/>
          <w:sz w:val="18"/>
          <w:szCs w:val="18"/>
          <w:lang w:val="en-US"/>
        </w:rPr>
        <w: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Op </w:t>
      </w:r>
      <w:r w:rsidRPr="00715D8F">
        <w:rPr>
          <w:rFonts w:ascii="Consolas" w:eastAsia="Times New Roman" w:hAnsi="Consolas" w:cs="Courier New"/>
          <w:color w:val="89DDFF"/>
          <w:sz w:val="18"/>
          <w:szCs w:val="18"/>
          <w:lang w:val="en-US"/>
        </w:rPr>
        <w:t>} = require(</w:t>
      </w:r>
      <w:r w:rsidRPr="00715D8F">
        <w:rPr>
          <w:rFonts w:ascii="Consolas" w:eastAsia="Times New Roman" w:hAnsi="Consolas" w:cs="Courier New"/>
          <w:color w:val="C3E88D"/>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Category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'../models/product/category'</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Manufacturer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'../models/product/manufacturer'</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GeneralProduct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'../models/product/generalproduct'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SubProduct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returnCategoryProductsPage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categoryId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categoryName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manufacturers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findByPk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categoryId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category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categoryName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Category_Name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findAll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Category_ID_FK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categoryId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generalProducts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length </w:t>
      </w:r>
      <w:r w:rsidRPr="00715D8F">
        <w:rPr>
          <w:rFonts w:ascii="Consolas" w:eastAsia="Times New Roman" w:hAnsi="Consolas" w:cs="Courier New"/>
          <w:color w:val="89DDFF"/>
          <w:sz w:val="18"/>
          <w:szCs w:val="18"/>
          <w:lang w:val="en-US"/>
        </w:rPr>
        <w:t xml:space="preserve">&gt;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counter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for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&lt;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Manufacturer_ID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Manufacturer_ID_FK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databaseManufacturer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some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manufacturer </w:t>
      </w:r>
      <w:r w:rsidRPr="00715D8F">
        <w:rPr>
          <w:rFonts w:ascii="Consolas" w:eastAsia="Times New Roman" w:hAnsi="Consolas" w:cs="Courier New"/>
          <w:color w:val="89DDFF"/>
          <w:sz w:val="18"/>
          <w:szCs w:val="18"/>
          <w:lang w:val="en-US"/>
        </w:rPr>
        <w:t xml:space="preserve">=&gt; </w:t>
      </w:r>
      <w:r w:rsidRPr="00715D8F">
        <w:rPr>
          <w:rFonts w:ascii="Consolas" w:eastAsia="Times New Roman" w:hAnsi="Consolas" w:cs="Courier New"/>
          <w:color w:val="F78C6C"/>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Manufacturer_ID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databaseManufacturer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push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databaseManufacturer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findAll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General_Product_ID_FK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General_Product_ID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subProducts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min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for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j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j </w:t>
      </w:r>
      <w:r w:rsidRPr="00715D8F">
        <w:rPr>
          <w:rFonts w:ascii="Consolas" w:eastAsia="Times New Roman" w:hAnsi="Consolas" w:cs="Courier New"/>
          <w:color w:val="89DDFF"/>
          <w:sz w:val="18"/>
          <w:szCs w:val="18"/>
          <w:lang w:val="en-US"/>
        </w:rPr>
        <w:t xml:space="preserve">&lt; </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j</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j</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Price </w:t>
      </w:r>
      <w:r w:rsidRPr="00715D8F">
        <w:rPr>
          <w:rFonts w:ascii="Consolas" w:eastAsia="Times New Roman" w:hAnsi="Consolas" w:cs="Courier New"/>
          <w:color w:val="89DDFF"/>
          <w:sz w:val="18"/>
          <w:szCs w:val="18"/>
          <w:lang w:val="en-US"/>
        </w:rPr>
        <w:t xml:space="preserve">&lt; </w:t>
      </w:r>
      <w:r w:rsidRPr="00715D8F">
        <w:rPr>
          <w:rFonts w:ascii="Consolas" w:eastAsia="Times New Roman" w:hAnsi="Consolas" w:cs="Courier New"/>
          <w:color w:val="EEFFFF"/>
          <w:sz w:val="18"/>
          <w:szCs w:val="18"/>
          <w:lang w:val="en-US"/>
        </w:rPr>
        <w:t>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min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j</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setDataValue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'minimumPrice'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 xml:space="preserve">] =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get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plain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i/>
          <w:iCs/>
          <w:color w:val="C792EA"/>
          <w:sz w:val="18"/>
          <w:szCs w:val="18"/>
          <w:lang w:val="en-US"/>
        </w:rPr>
        <w:t>true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counter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counter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generalProductChunks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chunkSize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4</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for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&lt;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chunkSize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generalProductChunks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push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slice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chunkSize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lastRenderedPageBreak/>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'categoryproducts'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C3E88D"/>
          <w:sz w:val="18"/>
          <w:szCs w:val="18"/>
        </w:rPr>
        <w:t>Садівник</w:t>
      </w:r>
      <w:r w:rsidRPr="00715D8F">
        <w:rPr>
          <w:rFonts w:ascii="Consolas" w:eastAsia="Times New Roman" w:hAnsi="Consolas" w:cs="Courier New"/>
          <w:color w:val="C3E88D"/>
          <w:sz w:val="18"/>
          <w:szCs w:val="18"/>
          <w:lang w:val="en-US"/>
        </w:rPr>
        <w:t xml:space="preserve"> - </w:t>
      </w:r>
      <w:r w:rsidRPr="00715D8F">
        <w:rPr>
          <w:rFonts w:ascii="Consolas" w:eastAsia="Times New Roman" w:hAnsi="Consolas" w:cs="Courier New"/>
          <w:color w:val="C3E88D"/>
          <w:sz w:val="18"/>
          <w:szCs w:val="18"/>
        </w:rPr>
        <w:t>Товари</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categoryName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categoryName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products</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generalProductChunks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manufacturers</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filterURL</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 xml:space="preserve">'/categories/'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 xml:space="preserve">categoryId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'/filter'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scripts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script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'/javascripts/categoryproductsjs.js'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else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'categoryproducts'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C3E88D"/>
          <w:sz w:val="18"/>
          <w:szCs w:val="18"/>
        </w:rPr>
        <w:t>Садівник</w:t>
      </w:r>
      <w:r w:rsidRPr="00715D8F">
        <w:rPr>
          <w:rFonts w:ascii="Consolas" w:eastAsia="Times New Roman" w:hAnsi="Consolas" w:cs="Courier New"/>
          <w:color w:val="C3E88D"/>
          <w:sz w:val="18"/>
          <w:szCs w:val="18"/>
          <w:lang w:val="en-US"/>
        </w:rPr>
        <w:t xml:space="preserve"> - </w:t>
      </w:r>
      <w:r w:rsidRPr="00715D8F">
        <w:rPr>
          <w:rFonts w:ascii="Consolas" w:eastAsia="Times New Roman" w:hAnsi="Consolas" w:cs="Courier New"/>
          <w:color w:val="C3E88D"/>
          <w:sz w:val="18"/>
          <w:szCs w:val="18"/>
        </w:rPr>
        <w:t>Товари</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categoryName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categoryName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manufacturers</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filterURL</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 xml:space="preserve">'/categories/'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 xml:space="preserve">categoryId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'/filter'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scripts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script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'/javascripts/categoryproductsjs.js'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EEFFFF"/>
          <w:sz w:val="18"/>
          <w:szCs w:val="18"/>
          <w:lang w:val="en-US"/>
        </w:rPr>
        <w:br/>
        <w:t xml:space="preserv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returnFilteredProducts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categoryId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manufacturer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query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options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options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Manufacturer_ID_FK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options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Category_ID_FK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categoryId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fromPrice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82AAFF"/>
          <w:sz w:val="18"/>
          <w:szCs w:val="18"/>
          <w:lang w:val="en-US"/>
        </w:rPr>
        <w:t>parseFloat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query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fromPrice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toPrice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82AAFF"/>
          <w:sz w:val="18"/>
          <w:szCs w:val="18"/>
          <w:lang w:val="en-US"/>
        </w:rPr>
        <w:t>parseFloat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query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toPrice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findAll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options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generalProducts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counter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forEach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generalProduct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findAll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General_Product_ID_FK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General_Product_ID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Price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Op</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between</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fromPrice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toPrice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subProducts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length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min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for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&lt; </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Price </w:t>
      </w:r>
      <w:r w:rsidRPr="00715D8F">
        <w:rPr>
          <w:rFonts w:ascii="Consolas" w:eastAsia="Times New Roman" w:hAnsi="Consolas" w:cs="Courier New"/>
          <w:color w:val="89DDFF"/>
          <w:sz w:val="18"/>
          <w:szCs w:val="18"/>
          <w:lang w:val="en-US"/>
        </w:rPr>
        <w:t xml:space="preserve">&lt; </w:t>
      </w:r>
      <w:r w:rsidRPr="00715D8F">
        <w:rPr>
          <w:rFonts w:ascii="Consolas" w:eastAsia="Times New Roman" w:hAnsi="Consolas" w:cs="Courier New"/>
          <w:color w:val="EEFFFF"/>
          <w:sz w:val="18"/>
          <w:szCs w:val="18"/>
          <w:lang w:val="en-US"/>
        </w:rPr>
        <w:t>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min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setDataValue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'minimumPrice'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 xml:space="preserve">generalProduct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get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plain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true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counter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else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index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indexOf</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splice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index</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1</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counter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JSON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stringify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p>
    <w:p w14:paraId="07A12C03" w14:textId="2A7FB1D2" w:rsidR="00715D8F" w:rsidRDefault="00715D8F" w:rsidP="00715D8F">
      <w:pPr>
        <w:pStyle w:val="11"/>
        <w:rPr>
          <w:lang w:val="en-US"/>
        </w:rPr>
      </w:pPr>
      <w:r>
        <w:t xml:space="preserve">Лістинг </w:t>
      </w:r>
      <w:r>
        <w:rPr>
          <w:lang w:val="en-US"/>
        </w:rPr>
        <w:t xml:space="preserve">contactscontroller.js: </w:t>
      </w:r>
    </w:p>
    <w:p w14:paraId="089E55B6" w14:textId="77777777" w:rsidR="00715D8F" w:rsidRPr="00715D8F" w:rsidRDefault="00715D8F" w:rsidP="00715D8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715D8F">
        <w:rPr>
          <w:rFonts w:ascii="Consolas" w:eastAsia="Times New Roman" w:hAnsi="Consolas" w:cs="Courier New"/>
          <w:i/>
          <w:iCs/>
          <w:color w:val="C792EA"/>
          <w:sz w:val="18"/>
          <w:szCs w:val="18"/>
          <w:lang w:val="en-US"/>
        </w:rPr>
        <w:t>const</w:t>
      </w:r>
      <w:proofErr w:type="gramEnd"/>
      <w:r w:rsidRPr="00715D8F">
        <w:rPr>
          <w:rFonts w:ascii="Consolas" w:eastAsia="Times New Roman" w:hAnsi="Consolas" w:cs="Courier New"/>
          <w:i/>
          <w:iCs/>
          <w:color w:val="C792EA"/>
          <w:sz w:val="18"/>
          <w:szCs w:val="18"/>
          <w:lang w:val="en-US"/>
        </w:rPr>
        <w:t xml:space="preserve"> </w:t>
      </w:r>
      <w:r w:rsidRPr="00715D8F">
        <w:rPr>
          <w:rFonts w:ascii="Consolas" w:eastAsia="Times New Roman" w:hAnsi="Consolas" w:cs="Courier New"/>
          <w:color w:val="EEFFFF"/>
          <w:sz w:val="18"/>
          <w:szCs w:val="18"/>
          <w:lang w:val="en-US"/>
        </w:rPr>
        <w:t xml:space="preserve">scripts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script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'/javascripts/contactsjs.js'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Sequelize </w:t>
      </w:r>
      <w:r w:rsidRPr="00715D8F">
        <w:rPr>
          <w:rFonts w:ascii="Consolas" w:eastAsia="Times New Roman" w:hAnsi="Consolas" w:cs="Courier New"/>
          <w:color w:val="89DDFF"/>
          <w:sz w:val="18"/>
          <w:szCs w:val="18"/>
          <w:lang w:val="en-US"/>
        </w:rPr>
        <w:t>} = require(</w:t>
      </w:r>
      <w:r w:rsidRPr="00715D8F">
        <w:rPr>
          <w:rFonts w:ascii="Consolas" w:eastAsia="Times New Roman" w:hAnsi="Consolas" w:cs="Courier New"/>
          <w:color w:val="C3E88D"/>
          <w:sz w:val="18"/>
          <w:szCs w:val="18"/>
          <w:lang w:val="en-US"/>
        </w:rPr>
        <w:t>'../models/sequelize'</w:t>
      </w:r>
      <w:r w:rsidRPr="00715D8F">
        <w:rPr>
          <w:rFonts w:ascii="Consolas" w:eastAsia="Times New Roman" w:hAnsi="Consolas" w:cs="Courier New"/>
          <w:color w:val="89DDFF"/>
          <w:sz w:val="18"/>
          <w:szCs w:val="18"/>
          <w:lang w:val="en-US"/>
        </w:rPr>
        <w: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Category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'../models/product/category'</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lastRenderedPageBreak/>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returnContactsPage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'contacts'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C3E88D"/>
          <w:sz w:val="18"/>
          <w:szCs w:val="18"/>
        </w:rPr>
        <w:t>Контакти</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scripts</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scripts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p>
    <w:p w14:paraId="7FD59FCD" w14:textId="6188D5B3" w:rsidR="00715D8F" w:rsidRDefault="00715D8F" w:rsidP="00715D8F">
      <w:pPr>
        <w:pStyle w:val="11"/>
        <w:rPr>
          <w:lang w:val="en-US"/>
        </w:rPr>
      </w:pPr>
      <w:r>
        <w:t xml:space="preserve">Лістинг </w:t>
      </w:r>
      <w:r>
        <w:rPr>
          <w:lang w:val="en-US"/>
        </w:rPr>
        <w:t xml:space="preserve">homecontroller.js: </w:t>
      </w:r>
    </w:p>
    <w:p w14:paraId="7D2D329C" w14:textId="77777777" w:rsidR="00715D8F" w:rsidRPr="00715D8F" w:rsidRDefault="00715D8F" w:rsidP="00715D8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715D8F">
        <w:rPr>
          <w:rFonts w:ascii="Consolas" w:eastAsia="Times New Roman" w:hAnsi="Consolas" w:cs="Courier New"/>
          <w:i/>
          <w:iCs/>
          <w:color w:val="C792EA"/>
          <w:sz w:val="18"/>
          <w:szCs w:val="18"/>
          <w:lang w:val="en-US"/>
        </w:rPr>
        <w:t>const</w:t>
      </w:r>
      <w:proofErr w:type="gramEnd"/>
      <w:r w:rsidRPr="00715D8F">
        <w:rPr>
          <w:rFonts w:ascii="Consolas" w:eastAsia="Times New Roman" w:hAnsi="Consolas" w:cs="Courier New"/>
          <w:i/>
          <w:iCs/>
          <w:color w:val="C792EA"/>
          <w:sz w:val="18"/>
          <w:szCs w:val="18"/>
          <w:lang w:val="en-US"/>
        </w:rPr>
        <w:t xml:space="preserv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Sequelize </w:t>
      </w:r>
      <w:r w:rsidRPr="00715D8F">
        <w:rPr>
          <w:rFonts w:ascii="Consolas" w:eastAsia="Times New Roman" w:hAnsi="Consolas" w:cs="Courier New"/>
          <w:color w:val="89DDFF"/>
          <w:sz w:val="18"/>
          <w:szCs w:val="18"/>
          <w:lang w:val="en-US"/>
        </w:rPr>
        <w:t>} = require(</w:t>
      </w:r>
      <w:r w:rsidRPr="00715D8F">
        <w:rPr>
          <w:rFonts w:ascii="Consolas" w:eastAsia="Times New Roman" w:hAnsi="Consolas" w:cs="Courier New"/>
          <w:color w:val="C3E88D"/>
          <w:sz w:val="18"/>
          <w:szCs w:val="18"/>
          <w:lang w:val="en-US"/>
        </w:rPr>
        <w:t>'../models/sequelize'</w:t>
      </w:r>
      <w:r w:rsidRPr="00715D8F">
        <w:rPr>
          <w:rFonts w:ascii="Consolas" w:eastAsia="Times New Roman" w:hAnsi="Consolas" w:cs="Courier New"/>
          <w:color w:val="89DDFF"/>
          <w:sz w:val="18"/>
          <w:szCs w:val="18"/>
          <w:lang w:val="en-US"/>
        </w:rPr>
        <w: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Category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'../models/product/category'</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Manufacturer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'../models/product/manufacturer'</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GeneralProduct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'../models/product/generalproduct'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SubProduct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returnHomePage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findAll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limit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8</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order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C3E88D"/>
          <w:sz w:val="18"/>
          <w:szCs w:val="18"/>
          <w:lang w:val="en-US"/>
        </w:rPr>
        <w:t>'updatedAt'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'DESC'</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generalProducts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length </w:t>
      </w:r>
      <w:r w:rsidRPr="00715D8F">
        <w:rPr>
          <w:rFonts w:ascii="Consolas" w:eastAsia="Times New Roman" w:hAnsi="Consolas" w:cs="Courier New"/>
          <w:color w:val="89DDFF"/>
          <w:sz w:val="18"/>
          <w:szCs w:val="18"/>
          <w:lang w:val="en-US"/>
        </w:rPr>
        <w:t xml:space="preserve">&gt;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counter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for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&lt;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findAll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General_Product_ID_FK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General_Product_ID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subProducts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if</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min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for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j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j </w:t>
      </w:r>
      <w:r w:rsidRPr="00715D8F">
        <w:rPr>
          <w:rFonts w:ascii="Consolas" w:eastAsia="Times New Roman" w:hAnsi="Consolas" w:cs="Courier New"/>
          <w:color w:val="89DDFF"/>
          <w:sz w:val="18"/>
          <w:szCs w:val="18"/>
          <w:lang w:val="en-US"/>
        </w:rPr>
        <w:t xml:space="preserve">&lt; </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j</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j</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Price </w:t>
      </w:r>
      <w:r w:rsidRPr="00715D8F">
        <w:rPr>
          <w:rFonts w:ascii="Consolas" w:eastAsia="Times New Roman" w:hAnsi="Consolas" w:cs="Courier New"/>
          <w:color w:val="89DDFF"/>
          <w:sz w:val="18"/>
          <w:szCs w:val="18"/>
          <w:lang w:val="en-US"/>
        </w:rPr>
        <w:t xml:space="preserve">&lt; </w:t>
      </w:r>
      <w:r w:rsidRPr="00715D8F">
        <w:rPr>
          <w:rFonts w:ascii="Consolas" w:eastAsia="Times New Roman" w:hAnsi="Consolas" w:cs="Courier New"/>
          <w:color w:val="EEFFFF"/>
          <w:sz w:val="18"/>
          <w:szCs w:val="18"/>
          <w:lang w:val="en-US"/>
        </w:rPr>
        <w:t>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min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j</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setDataValue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'minimumPrice'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 xml:space="preserve">] =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get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plain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true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counter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else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counter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counter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generalProductChunks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chunkSize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4</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for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&lt;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chunkSize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generalProductChunks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push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slice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chunkSize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'home'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C3E88D"/>
          <w:sz w:val="18"/>
          <w:szCs w:val="18"/>
        </w:rPr>
        <w:t>Садівник</w:t>
      </w:r>
      <w:r w:rsidRPr="00715D8F">
        <w:rPr>
          <w:rFonts w:ascii="Consolas" w:eastAsia="Times New Roman" w:hAnsi="Consolas" w:cs="Courier New"/>
          <w:color w:val="C3E88D"/>
          <w:sz w:val="18"/>
          <w:szCs w:val="18"/>
          <w:lang w:val="en-US"/>
        </w:rPr>
        <w:t xml:space="preserve"> - </w:t>
      </w:r>
      <w:r w:rsidRPr="00715D8F">
        <w:rPr>
          <w:rFonts w:ascii="Consolas" w:eastAsia="Times New Roman" w:hAnsi="Consolas" w:cs="Courier New"/>
          <w:color w:val="C3E88D"/>
          <w:sz w:val="18"/>
          <w:szCs w:val="18"/>
        </w:rPr>
        <w:t>головна</w:t>
      </w:r>
      <w:r w:rsidRPr="00715D8F">
        <w:rPr>
          <w:rFonts w:ascii="Consolas" w:eastAsia="Times New Roman" w:hAnsi="Consolas" w:cs="Courier New"/>
          <w:color w:val="C3E88D"/>
          <w:sz w:val="18"/>
          <w:szCs w:val="18"/>
          <w:lang w:val="en-US"/>
        </w:rPr>
        <w:t xml:space="preserve"> </w:t>
      </w:r>
      <w:r w:rsidRPr="00715D8F">
        <w:rPr>
          <w:rFonts w:ascii="Consolas" w:eastAsia="Times New Roman" w:hAnsi="Consolas" w:cs="Courier New"/>
          <w:color w:val="C3E88D"/>
          <w:sz w:val="18"/>
          <w:szCs w:val="18"/>
        </w:rPr>
        <w:t>сторінка</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products</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generalProductChunks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else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'home'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C3E88D"/>
          <w:sz w:val="18"/>
          <w:szCs w:val="18"/>
        </w:rPr>
        <w:t>Садівник</w:t>
      </w:r>
      <w:r w:rsidRPr="00715D8F">
        <w:rPr>
          <w:rFonts w:ascii="Consolas" w:eastAsia="Times New Roman" w:hAnsi="Consolas" w:cs="Courier New"/>
          <w:color w:val="C3E88D"/>
          <w:sz w:val="18"/>
          <w:szCs w:val="18"/>
          <w:lang w:val="en-US"/>
        </w:rPr>
        <w:t xml:space="preserve"> - </w:t>
      </w:r>
      <w:r w:rsidRPr="00715D8F">
        <w:rPr>
          <w:rFonts w:ascii="Consolas" w:eastAsia="Times New Roman" w:hAnsi="Consolas" w:cs="Courier New"/>
          <w:color w:val="C3E88D"/>
          <w:sz w:val="18"/>
          <w:szCs w:val="18"/>
        </w:rPr>
        <w:t>головна</w:t>
      </w:r>
      <w:r w:rsidRPr="00715D8F">
        <w:rPr>
          <w:rFonts w:ascii="Consolas" w:eastAsia="Times New Roman" w:hAnsi="Consolas" w:cs="Courier New"/>
          <w:color w:val="C3E88D"/>
          <w:sz w:val="18"/>
          <w:szCs w:val="18"/>
          <w:lang w:val="en-US"/>
        </w:rPr>
        <w:t xml:space="preserve"> </w:t>
      </w:r>
      <w:r w:rsidRPr="00715D8F">
        <w:rPr>
          <w:rFonts w:ascii="Consolas" w:eastAsia="Times New Roman" w:hAnsi="Consolas" w:cs="Courier New"/>
          <w:color w:val="C3E88D"/>
          <w:sz w:val="18"/>
          <w:szCs w:val="18"/>
        </w:rPr>
        <w:t>сторінка</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p>
    <w:p w14:paraId="597B12F6" w14:textId="33F7730F" w:rsidR="00715D8F" w:rsidRDefault="00715D8F" w:rsidP="00715D8F">
      <w:pPr>
        <w:pStyle w:val="11"/>
        <w:rPr>
          <w:lang w:val="en-US"/>
        </w:rPr>
      </w:pPr>
      <w:r>
        <w:t xml:space="preserve">Лістинг </w:t>
      </w:r>
      <w:r>
        <w:rPr>
          <w:lang w:val="en-US"/>
        </w:rPr>
        <w:t xml:space="preserve">ordercontroller.js: </w:t>
      </w:r>
    </w:p>
    <w:p w14:paraId="768B0E3F" w14:textId="77777777" w:rsidR="00715D8F" w:rsidRPr="00715D8F" w:rsidRDefault="00715D8F" w:rsidP="00715D8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715D8F">
        <w:rPr>
          <w:rFonts w:ascii="Consolas" w:eastAsia="Times New Roman" w:hAnsi="Consolas" w:cs="Courier New"/>
          <w:i/>
          <w:iCs/>
          <w:color w:val="C792EA"/>
          <w:sz w:val="18"/>
          <w:szCs w:val="18"/>
          <w:lang w:val="en-US"/>
        </w:rPr>
        <w:t>const</w:t>
      </w:r>
      <w:proofErr w:type="gramEnd"/>
      <w:r w:rsidRPr="00715D8F">
        <w:rPr>
          <w:rFonts w:ascii="Consolas" w:eastAsia="Times New Roman" w:hAnsi="Consolas" w:cs="Courier New"/>
          <w:i/>
          <w:iCs/>
          <w:color w:val="C792EA"/>
          <w:sz w:val="18"/>
          <w:szCs w:val="18"/>
          <w:lang w:val="en-US"/>
        </w:rPr>
        <w:t xml:space="preserv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Sequelize </w:t>
      </w:r>
      <w:r w:rsidRPr="00715D8F">
        <w:rPr>
          <w:rFonts w:ascii="Consolas" w:eastAsia="Times New Roman" w:hAnsi="Consolas" w:cs="Courier New"/>
          <w:color w:val="89DDFF"/>
          <w:sz w:val="18"/>
          <w:szCs w:val="18"/>
          <w:lang w:val="en-US"/>
        </w:rPr>
        <w:t>} = require(</w:t>
      </w:r>
      <w:r w:rsidRPr="00715D8F">
        <w:rPr>
          <w:rFonts w:ascii="Consolas" w:eastAsia="Times New Roman" w:hAnsi="Consolas" w:cs="Courier New"/>
          <w:color w:val="C3E88D"/>
          <w:sz w:val="18"/>
          <w:szCs w:val="18"/>
          <w:lang w:val="en-US"/>
        </w:rPr>
        <w:t>'../models/sequelize'</w:t>
      </w:r>
      <w:r w:rsidRPr="00715D8F">
        <w:rPr>
          <w:rFonts w:ascii="Consolas" w:eastAsia="Times New Roman" w:hAnsi="Consolas" w:cs="Courier New"/>
          <w:color w:val="89DDFF"/>
          <w:sz w:val="18"/>
          <w:szCs w:val="18"/>
          <w:lang w:val="en-US"/>
        </w:rPr>
        <w: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SubProduct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'../models/product/subproduct'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Order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'../models/user/order'</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OrderProduct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'../models/user/orderproduct'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lastRenderedPageBreak/>
        <w:br/>
      </w:r>
      <w:r w:rsidRPr="00715D8F">
        <w:rPr>
          <w:rFonts w:ascii="Consolas" w:eastAsia="Times New Roman" w:hAnsi="Consolas" w:cs="Courier New"/>
          <w:i/>
          <w:iCs/>
          <w:color w:val="C792EA"/>
          <w:sz w:val="18"/>
          <w:szCs w:val="18"/>
          <w:lang w:val="en-US"/>
        </w:rPr>
        <w:t xml:space="preserve">var </w:t>
      </w:r>
      <w:r w:rsidRPr="00715D8F">
        <w:rPr>
          <w:rFonts w:ascii="Consolas" w:eastAsia="Times New Roman" w:hAnsi="Consolas" w:cs="Courier New"/>
          <w:color w:val="82AAFF"/>
          <w:sz w:val="18"/>
          <w:szCs w:val="18"/>
          <w:lang w:val="en-US"/>
        </w:rPr>
        <w:t xml:space="preserve">Cart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'../models/helpers/cart'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returnOrderPage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return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redirect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new </w:t>
      </w:r>
      <w:r w:rsidRPr="00715D8F">
        <w:rPr>
          <w:rFonts w:ascii="Consolas" w:eastAsia="Times New Roman" w:hAnsi="Consolas" w:cs="Courier New"/>
          <w:color w:val="82AA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'order'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C3E88D"/>
          <w:sz w:val="18"/>
          <w:szCs w:val="18"/>
        </w:rPr>
        <w:t>Садівник</w:t>
      </w:r>
      <w:r w:rsidRPr="00715D8F">
        <w:rPr>
          <w:rFonts w:ascii="Consolas" w:eastAsia="Times New Roman" w:hAnsi="Consolas" w:cs="Courier New"/>
          <w:color w:val="C3E88D"/>
          <w:sz w:val="18"/>
          <w:szCs w:val="18"/>
          <w:lang w:val="en-US"/>
        </w:rPr>
        <w:t xml:space="preserve"> - </w:t>
      </w:r>
      <w:r w:rsidRPr="00715D8F">
        <w:rPr>
          <w:rFonts w:ascii="Consolas" w:eastAsia="Times New Roman" w:hAnsi="Consolas" w:cs="Courier New"/>
          <w:color w:val="C3E88D"/>
          <w:sz w:val="18"/>
          <w:szCs w:val="18"/>
        </w:rPr>
        <w:t>Оформлення</w:t>
      </w:r>
      <w:r w:rsidRPr="00715D8F">
        <w:rPr>
          <w:rFonts w:ascii="Consolas" w:eastAsia="Times New Roman" w:hAnsi="Consolas" w:cs="Courier New"/>
          <w:color w:val="C3E88D"/>
          <w:sz w:val="18"/>
          <w:szCs w:val="18"/>
          <w:lang w:val="en-US"/>
        </w:rPr>
        <w:t xml:space="preserve"> </w:t>
      </w:r>
      <w:r w:rsidRPr="00715D8F">
        <w:rPr>
          <w:rFonts w:ascii="Consolas" w:eastAsia="Times New Roman" w:hAnsi="Consolas" w:cs="Courier New"/>
          <w:color w:val="C3E88D"/>
          <w:sz w:val="18"/>
          <w:szCs w:val="18"/>
        </w:rPr>
        <w:t>Замовлення</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products</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generateArray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totalPrice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totalPrice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scripts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script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'/javascripts/orderjs.js'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tryToRedirectToOrderPage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isUser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 xml:space="preserve">'User_ID' </w:t>
      </w:r>
      <w:r w:rsidRPr="00715D8F">
        <w:rPr>
          <w:rFonts w:ascii="Consolas" w:eastAsia="Times New Roman" w:hAnsi="Consolas" w:cs="Courier New"/>
          <w:i/>
          <w:iCs/>
          <w:color w:val="C792EA"/>
          <w:sz w:val="18"/>
          <w:szCs w:val="18"/>
          <w:lang w:val="en-US"/>
        </w:rPr>
        <w:t xml:space="preserve">in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isAuthenticated</w:t>
      </w:r>
      <w:r w:rsidRPr="00715D8F">
        <w:rPr>
          <w:rFonts w:ascii="Consolas" w:eastAsia="Times New Roman" w:hAnsi="Consolas" w:cs="Courier New"/>
          <w:color w:val="89DDFF"/>
          <w:sz w:val="18"/>
          <w:szCs w:val="18"/>
          <w:lang w:val="en-US"/>
        </w:rPr>
        <w:t xml:space="preserve">() &amp;&amp; </w:t>
      </w:r>
      <w:r w:rsidRPr="00715D8F">
        <w:rPr>
          <w:rFonts w:ascii="Consolas" w:eastAsia="Times New Roman" w:hAnsi="Consolas" w:cs="Courier New"/>
          <w:color w:val="EEFFFF"/>
          <w:sz w:val="18"/>
          <w:szCs w:val="18"/>
          <w:lang w:val="en-US"/>
        </w:rPr>
        <w:t>isUser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'Redirect'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'Not logged'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else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orderUrl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'/order'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save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'Not logged'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placeOrder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return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'Redirect 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return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'Log 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isUser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 xml:space="preserve">'User_ID' </w:t>
      </w:r>
      <w:r w:rsidRPr="00715D8F">
        <w:rPr>
          <w:rFonts w:ascii="Consolas" w:eastAsia="Times New Roman" w:hAnsi="Consolas" w:cs="Courier New"/>
          <w:i/>
          <w:iCs/>
          <w:color w:val="C792EA"/>
          <w:sz w:val="18"/>
          <w:szCs w:val="18"/>
          <w:lang w:val="en-US"/>
        </w:rPr>
        <w:t xml:space="preserve">in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isAuthenticated</w:t>
      </w:r>
      <w:r w:rsidRPr="00715D8F">
        <w:rPr>
          <w:rFonts w:ascii="Consolas" w:eastAsia="Times New Roman" w:hAnsi="Consolas" w:cs="Courier New"/>
          <w:color w:val="89DDFF"/>
          <w:sz w:val="18"/>
          <w:szCs w:val="18"/>
          <w:lang w:val="en-US"/>
        </w:rPr>
        <w:t>() &amp;&amp; !</w:t>
      </w:r>
      <w:r w:rsidRPr="00715D8F">
        <w:rPr>
          <w:rFonts w:ascii="Consolas" w:eastAsia="Times New Roman" w:hAnsi="Consolas" w:cs="Courier New"/>
          <w:color w:val="EEFFFF"/>
          <w:sz w:val="18"/>
          <w:szCs w:val="18"/>
          <w:lang w:val="en-US"/>
        </w:rPr>
        <w:t>isUser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return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'Admin'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new </w:t>
      </w:r>
      <w:r w:rsidRPr="00715D8F">
        <w:rPr>
          <w:rFonts w:ascii="Consolas" w:eastAsia="Times New Roman" w:hAnsi="Consolas" w:cs="Courier New"/>
          <w:color w:val="82AA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create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Last_Name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lastName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City</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city</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Area</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area</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Street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street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House_Number</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building</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Apartment_Number</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apartment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Mobile_Phone_Number</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phone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User_ID_FK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User_ID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count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for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item </w:t>
      </w:r>
      <w:r w:rsidRPr="00715D8F">
        <w:rPr>
          <w:rFonts w:ascii="Consolas" w:eastAsia="Times New Roman" w:hAnsi="Consolas" w:cs="Courier New"/>
          <w:i/>
          <w:iCs/>
          <w:color w:val="C792EA"/>
          <w:sz w:val="18"/>
          <w:szCs w:val="18"/>
          <w:lang w:val="en-US"/>
        </w:rPr>
        <w:t xml:space="preserve">in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items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create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Product_Amount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items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item</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qty</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Sub_Product_ID_FK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items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item</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item</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Sub_Product_ID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Order_ID_FK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Order_ID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count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count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Object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keys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items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save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'Order placed'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'Creation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lastRenderedPageBreak/>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'Creation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p>
    <w:p w14:paraId="3705C40B" w14:textId="617E333A" w:rsidR="00715D8F" w:rsidRDefault="00715D8F" w:rsidP="00715D8F">
      <w:pPr>
        <w:pStyle w:val="11"/>
        <w:rPr>
          <w:lang w:val="en-US"/>
        </w:rPr>
      </w:pPr>
      <w:r>
        <w:t xml:space="preserve">Лістинг </w:t>
      </w:r>
      <w:r>
        <w:rPr>
          <w:lang w:val="en-US"/>
        </w:rPr>
        <w:t>productcontroller.js:</w:t>
      </w:r>
    </w:p>
    <w:p w14:paraId="7697280D" w14:textId="77777777" w:rsidR="00715D8F" w:rsidRPr="00715D8F" w:rsidRDefault="00715D8F" w:rsidP="00715D8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715D8F">
        <w:rPr>
          <w:rFonts w:ascii="Consolas" w:eastAsia="Times New Roman" w:hAnsi="Consolas" w:cs="Courier New"/>
          <w:i/>
          <w:iCs/>
          <w:color w:val="C792EA"/>
          <w:sz w:val="18"/>
          <w:szCs w:val="18"/>
          <w:lang w:val="en-US"/>
        </w:rPr>
        <w:t>const</w:t>
      </w:r>
      <w:proofErr w:type="gramEnd"/>
      <w:r w:rsidRPr="00715D8F">
        <w:rPr>
          <w:rFonts w:ascii="Consolas" w:eastAsia="Times New Roman" w:hAnsi="Consolas" w:cs="Courier New"/>
          <w:i/>
          <w:iCs/>
          <w:color w:val="C792EA"/>
          <w:sz w:val="18"/>
          <w:szCs w:val="18"/>
          <w:lang w:val="en-US"/>
        </w:rPr>
        <w:t xml:space="preserv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Sequelize </w:t>
      </w:r>
      <w:r w:rsidRPr="00715D8F">
        <w:rPr>
          <w:rFonts w:ascii="Consolas" w:eastAsia="Times New Roman" w:hAnsi="Consolas" w:cs="Courier New"/>
          <w:color w:val="89DDFF"/>
          <w:sz w:val="18"/>
          <w:szCs w:val="18"/>
          <w:lang w:val="en-US"/>
        </w:rPr>
        <w:t>} = require(</w:t>
      </w:r>
      <w:r w:rsidRPr="00715D8F">
        <w:rPr>
          <w:rFonts w:ascii="Consolas" w:eastAsia="Times New Roman" w:hAnsi="Consolas" w:cs="Courier New"/>
          <w:color w:val="C3E88D"/>
          <w:sz w:val="18"/>
          <w:szCs w:val="18"/>
          <w:lang w:val="en-US"/>
        </w:rPr>
        <w:t>'../models/sequelize'</w:t>
      </w:r>
      <w:r w:rsidRPr="00715D8F">
        <w:rPr>
          <w:rFonts w:ascii="Consolas" w:eastAsia="Times New Roman" w:hAnsi="Consolas" w:cs="Courier New"/>
          <w:color w:val="89DDFF"/>
          <w:sz w:val="18"/>
          <w:szCs w:val="18"/>
          <w:lang w:val="en-US"/>
        </w:rPr>
        <w: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Manufacturer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'../models/product/manufacturer'</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GeneralProduct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'../models/product/generalproduct'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SubProduct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returnProductPage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productId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productManufacturer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findByPk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productId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generalProduct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product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findByPk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Manufacturer_ID_FK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manufacturer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productManufacturer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findAll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General_Product_ID_FK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General_Product_ID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subProductsFromDatabase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subProducts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subProductsFromDatabase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'product'</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C3E88D"/>
          <w:sz w:val="18"/>
          <w:szCs w:val="18"/>
        </w:rPr>
        <w:t>Садівник</w:t>
      </w:r>
      <w:r w:rsidRPr="00715D8F">
        <w:rPr>
          <w:rFonts w:ascii="Consolas" w:eastAsia="Times New Roman" w:hAnsi="Consolas" w:cs="Courier New"/>
          <w:color w:val="C3E88D"/>
          <w:sz w:val="18"/>
          <w:szCs w:val="18"/>
          <w:lang w:val="en-US"/>
        </w:rPr>
        <w:t xml:space="preserve"> - '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Product_Name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product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productManufacturer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subProducts</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scripts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script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'/javascripts/productjs.js'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p>
    <w:p w14:paraId="41802F82" w14:textId="10BDA1E8" w:rsidR="00715D8F" w:rsidRDefault="001D5E10" w:rsidP="00715D8F">
      <w:pPr>
        <w:pStyle w:val="11"/>
        <w:rPr>
          <w:lang w:val="en-US"/>
        </w:rPr>
      </w:pPr>
      <w:r>
        <w:t xml:space="preserve">Лістинг </w:t>
      </w:r>
      <w:r>
        <w:rPr>
          <w:lang w:val="en-US"/>
        </w:rPr>
        <w:t xml:space="preserve">searchcontroller.js: </w:t>
      </w:r>
    </w:p>
    <w:p w14:paraId="75F0D6B1" w14:textId="77777777" w:rsidR="001D5E10" w:rsidRPr="001D5E10" w:rsidRDefault="001D5E10" w:rsidP="001D5E1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1D5E10">
        <w:rPr>
          <w:rFonts w:ascii="Consolas" w:eastAsia="Times New Roman" w:hAnsi="Consolas" w:cs="Courier New"/>
          <w:i/>
          <w:iCs/>
          <w:color w:val="C792EA"/>
          <w:sz w:val="18"/>
          <w:szCs w:val="18"/>
          <w:lang w:val="en-US"/>
        </w:rPr>
        <w:t>const</w:t>
      </w:r>
      <w:proofErr w:type="gramEnd"/>
      <w:r w:rsidRPr="001D5E10">
        <w:rPr>
          <w:rFonts w:ascii="Consolas" w:eastAsia="Times New Roman" w:hAnsi="Consolas" w:cs="Courier New"/>
          <w:i/>
          <w:iCs/>
          <w:color w:val="C792EA"/>
          <w:sz w:val="18"/>
          <w:szCs w:val="18"/>
          <w:lang w:val="en-US"/>
        </w:rPr>
        <w:t xml:space="preserv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sequelize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Sequelize </w:t>
      </w:r>
      <w:r w:rsidRPr="001D5E10">
        <w:rPr>
          <w:rFonts w:ascii="Consolas" w:eastAsia="Times New Roman" w:hAnsi="Consolas" w:cs="Courier New"/>
          <w:color w:val="89DDFF"/>
          <w:sz w:val="18"/>
          <w:szCs w:val="18"/>
          <w:lang w:val="en-US"/>
        </w:rPr>
        <w:t>} = require(</w:t>
      </w:r>
      <w:r w:rsidRPr="001D5E10">
        <w:rPr>
          <w:rFonts w:ascii="Consolas" w:eastAsia="Times New Roman" w:hAnsi="Consolas" w:cs="Courier New"/>
          <w:color w:val="C3E88D"/>
          <w:sz w:val="18"/>
          <w:szCs w:val="18"/>
          <w:lang w:val="en-US"/>
        </w:rPr>
        <w:t>'../models/sequelize'</w:t>
      </w:r>
      <w:r w:rsidRPr="001D5E10">
        <w:rPr>
          <w:rFonts w:ascii="Consolas" w:eastAsia="Times New Roman" w:hAnsi="Consolas" w:cs="Courier New"/>
          <w:color w:val="89DDFF"/>
          <w:sz w:val="18"/>
          <w:szCs w:val="18"/>
          <w:lang w:val="en-US"/>
        </w:rPr>
        <w:t>)</w:t>
      </w:r>
      <w:proofErr w:type="gramStart"/>
      <w:r w:rsidRPr="001D5E10">
        <w:rPr>
          <w:rFonts w:ascii="Consolas" w:eastAsia="Times New Roman" w:hAnsi="Consolas" w:cs="Courier New"/>
          <w:color w:val="89DDFF"/>
          <w:sz w:val="18"/>
          <w:szCs w:val="18"/>
          <w:lang w:val="en-US"/>
        </w:rPr>
        <w:t>;</w:t>
      </w:r>
      <w:proofErr w:type="gramEnd"/>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Op </w:t>
      </w:r>
      <w:r w:rsidRPr="001D5E10">
        <w:rPr>
          <w:rFonts w:ascii="Consolas" w:eastAsia="Times New Roman" w:hAnsi="Consolas" w:cs="Courier New"/>
          <w:color w:val="89DDFF"/>
          <w:sz w:val="18"/>
          <w:szCs w:val="18"/>
          <w:lang w:val="en-US"/>
        </w:rPr>
        <w:t>} = require(</w:t>
      </w:r>
      <w:r w:rsidRPr="001D5E10">
        <w:rPr>
          <w:rFonts w:ascii="Consolas" w:eastAsia="Times New Roman" w:hAnsi="Consolas" w:cs="Courier New"/>
          <w:color w:val="C3E88D"/>
          <w:sz w:val="18"/>
          <w:szCs w:val="18"/>
          <w:lang w:val="en-US"/>
        </w:rPr>
        <w:t>'sequelize'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Category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'../models/product/category'</w:t>
      </w:r>
      <w:proofErr w:type="gramStart"/>
      <w:r w:rsidRPr="001D5E10">
        <w:rPr>
          <w:rFonts w:ascii="Consolas" w:eastAsia="Times New Roman" w:hAnsi="Consolas" w:cs="Courier New"/>
          <w:color w:val="89DDFF"/>
          <w:sz w:val="18"/>
          <w:szCs w:val="18"/>
          <w:lang w:val="en-US"/>
        </w:rPr>
        <w:t>)(</w:t>
      </w:r>
      <w:proofErr w:type="gramEnd"/>
      <w:r w:rsidRPr="001D5E10">
        <w:rPr>
          <w:rFonts w:ascii="Consolas" w:eastAsia="Times New Roman" w:hAnsi="Consolas" w:cs="Courier New"/>
          <w:color w:val="EEFFFF"/>
          <w:sz w:val="18"/>
          <w:szCs w:val="18"/>
          <w:lang w:val="en-US"/>
        </w:rPr>
        <w:t>Sequelize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sequelize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Manufacturer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'../models/product/manufacturer'</w:t>
      </w:r>
      <w:proofErr w:type="gramStart"/>
      <w:r w:rsidRPr="001D5E10">
        <w:rPr>
          <w:rFonts w:ascii="Consolas" w:eastAsia="Times New Roman" w:hAnsi="Consolas" w:cs="Courier New"/>
          <w:color w:val="89DDFF"/>
          <w:sz w:val="18"/>
          <w:szCs w:val="18"/>
          <w:lang w:val="en-US"/>
        </w:rPr>
        <w:t>)(</w:t>
      </w:r>
      <w:proofErr w:type="gramEnd"/>
      <w:r w:rsidRPr="001D5E10">
        <w:rPr>
          <w:rFonts w:ascii="Consolas" w:eastAsia="Times New Roman" w:hAnsi="Consolas" w:cs="Courier New"/>
          <w:color w:val="EEFFFF"/>
          <w:sz w:val="18"/>
          <w:szCs w:val="18"/>
          <w:lang w:val="en-US"/>
        </w:rPr>
        <w:t>Sequelize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sequelize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GeneralProduct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'../models/product/generalproduct'</w:t>
      </w:r>
      <w:proofErr w:type="gramStart"/>
      <w:r w:rsidRPr="001D5E10">
        <w:rPr>
          <w:rFonts w:ascii="Consolas" w:eastAsia="Times New Roman" w:hAnsi="Consolas" w:cs="Courier New"/>
          <w:color w:val="89DDFF"/>
          <w:sz w:val="18"/>
          <w:szCs w:val="18"/>
          <w:lang w:val="en-US"/>
        </w:rPr>
        <w:t>)(</w:t>
      </w:r>
      <w:proofErr w:type="gramEnd"/>
      <w:r w:rsidRPr="001D5E10">
        <w:rPr>
          <w:rFonts w:ascii="Consolas" w:eastAsia="Times New Roman" w:hAnsi="Consolas" w:cs="Courier New"/>
          <w:color w:val="EEFFFF"/>
          <w:sz w:val="18"/>
          <w:szCs w:val="18"/>
          <w:lang w:val="en-US"/>
        </w:rPr>
        <w:t>Sequelize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sequelize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SubProduct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'../models/product/subproduct'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Sequelize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sequelize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exports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 xml:space="preserve">returnProductsByName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 xml:space="preserve">function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productName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query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searchText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manufacturers </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filteredCategories </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GeneralProduct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findAll</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where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Product_Name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Op</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like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 xml:space="preserv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productName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then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generalProducts </w:t>
      </w:r>
      <w:r w:rsidRPr="001D5E10">
        <w:rPr>
          <w:rFonts w:ascii="Consolas" w:eastAsia="Times New Roman" w:hAnsi="Consolas" w:cs="Courier New"/>
          <w:color w:val="89DDFF"/>
          <w:sz w:val="18"/>
          <w:szCs w:val="18"/>
          <w:lang w:val="en-US"/>
        </w:rPr>
        <w:t>=&gt;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length </w:t>
      </w:r>
      <w:r w:rsidRPr="001D5E10">
        <w:rPr>
          <w:rFonts w:ascii="Consolas" w:eastAsia="Times New Roman" w:hAnsi="Consolas" w:cs="Courier New"/>
          <w:color w:val="89DDFF"/>
          <w:sz w:val="18"/>
          <w:szCs w:val="18"/>
          <w:lang w:val="en-US"/>
        </w:rPr>
        <w:t xml:space="preserve">&gt;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counter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for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i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i </w:t>
      </w:r>
      <w:r w:rsidRPr="001D5E10">
        <w:rPr>
          <w:rFonts w:ascii="Consolas" w:eastAsia="Times New Roman" w:hAnsi="Consolas" w:cs="Courier New"/>
          <w:color w:val="89DDFF"/>
          <w:sz w:val="18"/>
          <w:szCs w:val="18"/>
          <w:lang w:val="en-US"/>
        </w:rPr>
        <w:t xml:space="preserve">&lt;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length</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Manufacturer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findOne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where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Manufacturer_ID</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Manufacturer_ID_FK</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then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databaseManufacturer </w:t>
      </w:r>
      <w:r w:rsidRPr="001D5E10">
        <w:rPr>
          <w:rFonts w:ascii="Consolas" w:eastAsia="Times New Roman" w:hAnsi="Consolas" w:cs="Courier New"/>
          <w:color w:val="89DDFF"/>
          <w:sz w:val="18"/>
          <w:szCs w:val="18"/>
          <w:lang w:val="en-US"/>
        </w:rPr>
        <w:t>=&gt;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manufacturers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some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manufacturer </w:t>
      </w:r>
      <w:r w:rsidRPr="001D5E10">
        <w:rPr>
          <w:rFonts w:ascii="Consolas" w:eastAsia="Times New Roman" w:hAnsi="Consolas" w:cs="Courier New"/>
          <w:color w:val="89DDFF"/>
          <w:sz w:val="18"/>
          <w:szCs w:val="18"/>
          <w:lang w:val="en-US"/>
        </w:rPr>
        <w:t xml:space="preserve">=&gt; </w:t>
      </w:r>
      <w:r w:rsidRPr="001D5E10">
        <w:rPr>
          <w:rFonts w:ascii="Consolas" w:eastAsia="Times New Roman" w:hAnsi="Consolas" w:cs="Courier New"/>
          <w:color w:val="F78C6C"/>
          <w:sz w:val="18"/>
          <w:szCs w:val="18"/>
          <w:lang w:val="en-US"/>
        </w:rPr>
        <w:t>manufacturer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Manufacturer_ID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databaseManufacturer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Manufacturer_ID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manufacturers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push</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databaseManufacturer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Category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findOne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where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Category_ID</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Category_ID_FK</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 xml:space="preserve">then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databaseCategory </w:t>
      </w:r>
      <w:r w:rsidRPr="001D5E10">
        <w:rPr>
          <w:rFonts w:ascii="Consolas" w:eastAsia="Times New Roman" w:hAnsi="Consolas" w:cs="Courier New"/>
          <w:color w:val="89DDFF"/>
          <w:sz w:val="18"/>
          <w:szCs w:val="18"/>
          <w:lang w:val="en-US"/>
        </w:rPr>
        <w:t>=&gt;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filteredCategories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some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category </w:t>
      </w:r>
      <w:r w:rsidRPr="001D5E10">
        <w:rPr>
          <w:rFonts w:ascii="Consolas" w:eastAsia="Times New Roman" w:hAnsi="Consolas" w:cs="Courier New"/>
          <w:color w:val="89DDFF"/>
          <w:sz w:val="18"/>
          <w:szCs w:val="18"/>
          <w:lang w:val="en-US"/>
        </w:rPr>
        <w:t xml:space="preserve">=&gt; </w:t>
      </w:r>
      <w:r w:rsidRPr="001D5E10">
        <w:rPr>
          <w:rFonts w:ascii="Consolas" w:eastAsia="Times New Roman" w:hAnsi="Consolas" w:cs="Courier New"/>
          <w:color w:val="F78C6C"/>
          <w:sz w:val="18"/>
          <w:szCs w:val="18"/>
          <w:lang w:val="en-US"/>
        </w:rPr>
        <w:t>category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Manufacturer_ID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databaseCategory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Manufacturer_ID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filteredCategories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push</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databaseCategory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lastRenderedPageBreak/>
        <w:t xml:space="preserve">                        </w:t>
      </w:r>
      <w:r w:rsidRPr="001D5E10">
        <w:rPr>
          <w:rFonts w:ascii="Consolas" w:eastAsia="Times New Roman" w:hAnsi="Consolas" w:cs="Courier New"/>
          <w:color w:val="EEFFFF"/>
          <w:sz w:val="18"/>
          <w:szCs w:val="18"/>
          <w:lang w:val="en-US"/>
        </w:rPr>
        <w:t>SubProduct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findAll</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where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General_Product_ID_FK</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General_Product_ID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then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subProducts </w:t>
      </w:r>
      <w:r w:rsidRPr="001D5E10">
        <w:rPr>
          <w:rFonts w:ascii="Consolas" w:eastAsia="Times New Roman" w:hAnsi="Consolas" w:cs="Courier New"/>
          <w:color w:val="89DDFF"/>
          <w:sz w:val="18"/>
          <w:szCs w:val="18"/>
          <w:lang w:val="en-US"/>
        </w:rPr>
        <w:t>=&gt;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min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subProducts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Price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for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i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i </w:t>
      </w:r>
      <w:r w:rsidRPr="001D5E10">
        <w:rPr>
          <w:rFonts w:ascii="Consolas" w:eastAsia="Times New Roman" w:hAnsi="Consolas" w:cs="Courier New"/>
          <w:color w:val="89DDFF"/>
          <w:sz w:val="18"/>
          <w:szCs w:val="18"/>
          <w:lang w:val="en-US"/>
        </w:rPr>
        <w:t xml:space="preserve">&lt; </w:t>
      </w:r>
      <w:r w:rsidRPr="001D5E10">
        <w:rPr>
          <w:rFonts w:ascii="Consolas" w:eastAsia="Times New Roman" w:hAnsi="Consolas" w:cs="Courier New"/>
          <w:color w:val="F78C6C"/>
          <w:sz w:val="18"/>
          <w:szCs w:val="18"/>
          <w:lang w:val="en-US"/>
        </w:rPr>
        <w:t>subProducts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length</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subProducts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Price </w:t>
      </w:r>
      <w:r w:rsidRPr="001D5E10">
        <w:rPr>
          <w:rFonts w:ascii="Consolas" w:eastAsia="Times New Roman" w:hAnsi="Consolas" w:cs="Courier New"/>
          <w:color w:val="89DDFF"/>
          <w:sz w:val="18"/>
          <w:szCs w:val="18"/>
          <w:lang w:val="en-US"/>
        </w:rPr>
        <w:t xml:space="preserve">&lt; </w:t>
      </w:r>
      <w:r w:rsidRPr="001D5E10">
        <w:rPr>
          <w:rFonts w:ascii="Consolas" w:eastAsia="Times New Roman" w:hAnsi="Consolas" w:cs="Courier New"/>
          <w:color w:val="EEFFFF"/>
          <w:sz w:val="18"/>
          <w:szCs w:val="18"/>
          <w:lang w:val="en-US"/>
        </w:rPr>
        <w:t>min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 xml:space="preserve">min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subProducts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Price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setDataValue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'minimumPrice'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min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 xml:space="preserve">] =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get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plain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C792EA"/>
          <w:sz w:val="18"/>
          <w:szCs w:val="18"/>
          <w:lang w:val="en-US"/>
        </w:rPr>
        <w:t>true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counter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counter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length</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generalProductChunks </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chunkSize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4</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for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i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i </w:t>
      </w:r>
      <w:r w:rsidRPr="001D5E10">
        <w:rPr>
          <w:rFonts w:ascii="Consolas" w:eastAsia="Times New Roman" w:hAnsi="Consolas" w:cs="Courier New"/>
          <w:color w:val="89DDFF"/>
          <w:sz w:val="18"/>
          <w:szCs w:val="18"/>
          <w:lang w:val="en-US"/>
        </w:rPr>
        <w:t xml:space="preserve">&lt;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length</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i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chunkSize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generalProductChunks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push</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slice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i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chunkSize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render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'products'</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title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C3E88D"/>
          <w:sz w:val="18"/>
          <w:szCs w:val="18"/>
        </w:rPr>
        <w:t>Садівник</w:t>
      </w:r>
      <w:r w:rsidRPr="001D5E10">
        <w:rPr>
          <w:rFonts w:ascii="Consolas" w:eastAsia="Times New Roman" w:hAnsi="Consolas" w:cs="Courier New"/>
          <w:color w:val="C3E88D"/>
          <w:sz w:val="18"/>
          <w:szCs w:val="18"/>
          <w:lang w:val="en-US"/>
        </w:rPr>
        <w:t xml:space="preserve"> - </w:t>
      </w:r>
      <w:r w:rsidRPr="001D5E10">
        <w:rPr>
          <w:rFonts w:ascii="Consolas" w:eastAsia="Times New Roman" w:hAnsi="Consolas" w:cs="Courier New"/>
          <w:color w:val="C3E88D"/>
          <w:sz w:val="18"/>
          <w:szCs w:val="18"/>
        </w:rPr>
        <w:t>Пошук</w:t>
      </w:r>
      <w:r w:rsidRPr="001D5E10">
        <w:rPr>
          <w:rFonts w:ascii="Consolas" w:eastAsia="Times New Roman" w:hAnsi="Consolas" w:cs="Courier New"/>
          <w:color w:val="C3E88D"/>
          <w:sz w:val="18"/>
          <w:szCs w:val="18"/>
          <w:lang w:val="en-US"/>
        </w:rPr>
        <w:t xml:space="preserve"> </w:t>
      </w:r>
      <w:r w:rsidRPr="001D5E10">
        <w:rPr>
          <w:rFonts w:ascii="Consolas" w:eastAsia="Times New Roman" w:hAnsi="Consolas" w:cs="Courier New"/>
          <w:color w:val="C3E88D"/>
          <w:sz w:val="18"/>
          <w:szCs w:val="18"/>
        </w:rPr>
        <w:t>за</w:t>
      </w:r>
      <w:r w:rsidRPr="001D5E10">
        <w:rPr>
          <w:rFonts w:ascii="Consolas" w:eastAsia="Times New Roman" w:hAnsi="Consolas" w:cs="Courier New"/>
          <w:color w:val="C3E88D"/>
          <w:sz w:val="18"/>
          <w:szCs w:val="18"/>
          <w:lang w:val="en-US"/>
        </w:rPr>
        <w:t xml:space="preserve"> </w:t>
      </w:r>
      <w:r w:rsidRPr="001D5E10">
        <w:rPr>
          <w:rFonts w:ascii="Consolas" w:eastAsia="Times New Roman" w:hAnsi="Consolas" w:cs="Courier New"/>
          <w:color w:val="C3E88D"/>
          <w:sz w:val="18"/>
          <w:szCs w:val="18"/>
        </w:rPr>
        <w:t>назвою</w:t>
      </w:r>
      <w:r w:rsidRPr="001D5E10">
        <w:rPr>
          <w:rFonts w:ascii="Consolas" w:eastAsia="Times New Roman" w:hAnsi="Consolas" w:cs="Courier New"/>
          <w:color w:val="C3E88D"/>
          <w:sz w:val="18"/>
          <w:szCs w:val="18"/>
          <w:lang w:val="en-US"/>
        </w:rPr>
        <w:t xml:space="preserve"> "'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productName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productName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productName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products</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generalProductChunks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filteredCategories</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filteredCategories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manufacturers</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manufacturers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isHaveRecords</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true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filterURL</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'/products/filter'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scripts</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script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'/javascripts/productsjs.js'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csrfToken</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csrfToken</w:t>
      </w:r>
      <w:r w:rsidRPr="001D5E10">
        <w:rPr>
          <w:rFonts w:ascii="Consolas" w:eastAsia="Times New Roman" w:hAnsi="Consolas" w:cs="Courier New"/>
          <w:color w:val="EEFFFF"/>
          <w:sz w:val="18"/>
          <w:szCs w:val="18"/>
          <w:lang w:val="en-US"/>
        </w:rPr>
        <w:br/>
        <w:t xml:space="preserve">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render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'products'</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title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C3E88D"/>
          <w:sz w:val="18"/>
          <w:szCs w:val="18"/>
        </w:rPr>
        <w:t>Садівник</w:t>
      </w:r>
      <w:r w:rsidRPr="001D5E10">
        <w:rPr>
          <w:rFonts w:ascii="Consolas" w:eastAsia="Times New Roman" w:hAnsi="Consolas" w:cs="Courier New"/>
          <w:color w:val="C3E88D"/>
          <w:sz w:val="18"/>
          <w:szCs w:val="18"/>
          <w:lang w:val="en-US"/>
        </w:rPr>
        <w:t xml:space="preserve"> - </w:t>
      </w:r>
      <w:r w:rsidRPr="001D5E10">
        <w:rPr>
          <w:rFonts w:ascii="Consolas" w:eastAsia="Times New Roman" w:hAnsi="Consolas" w:cs="Courier New"/>
          <w:color w:val="C3E88D"/>
          <w:sz w:val="18"/>
          <w:szCs w:val="18"/>
        </w:rPr>
        <w:t>Пошук</w:t>
      </w:r>
      <w:r w:rsidRPr="001D5E10">
        <w:rPr>
          <w:rFonts w:ascii="Consolas" w:eastAsia="Times New Roman" w:hAnsi="Consolas" w:cs="Courier New"/>
          <w:color w:val="C3E88D"/>
          <w:sz w:val="18"/>
          <w:szCs w:val="18"/>
          <w:lang w:val="en-US"/>
        </w:rPr>
        <w:t xml:space="preserve"> </w:t>
      </w:r>
      <w:r w:rsidRPr="001D5E10">
        <w:rPr>
          <w:rFonts w:ascii="Consolas" w:eastAsia="Times New Roman" w:hAnsi="Consolas" w:cs="Courier New"/>
          <w:color w:val="C3E88D"/>
          <w:sz w:val="18"/>
          <w:szCs w:val="18"/>
        </w:rPr>
        <w:t>за</w:t>
      </w:r>
      <w:r w:rsidRPr="001D5E10">
        <w:rPr>
          <w:rFonts w:ascii="Consolas" w:eastAsia="Times New Roman" w:hAnsi="Consolas" w:cs="Courier New"/>
          <w:color w:val="C3E88D"/>
          <w:sz w:val="18"/>
          <w:szCs w:val="18"/>
          <w:lang w:val="en-US"/>
        </w:rPr>
        <w:t xml:space="preserve"> </w:t>
      </w:r>
      <w:r w:rsidRPr="001D5E10">
        <w:rPr>
          <w:rFonts w:ascii="Consolas" w:eastAsia="Times New Roman" w:hAnsi="Consolas" w:cs="Courier New"/>
          <w:color w:val="C3E88D"/>
          <w:sz w:val="18"/>
          <w:szCs w:val="18"/>
        </w:rPr>
        <w:t>назвою</w:t>
      </w:r>
      <w:r w:rsidRPr="001D5E10">
        <w:rPr>
          <w:rFonts w:ascii="Consolas" w:eastAsia="Times New Roman" w:hAnsi="Consolas" w:cs="Courier New"/>
          <w:color w:val="C3E88D"/>
          <w:sz w:val="18"/>
          <w:szCs w:val="18"/>
          <w:lang w:val="en-US"/>
        </w:rPr>
        <w:t xml:space="preserve"> "'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productName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productName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productName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isHaveRecords</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false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filterURL</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'/products/filter'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scripts</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script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'/javascripts/productsjs.js'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csrfToken</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csrfToken</w:t>
      </w:r>
      <w:r w:rsidRPr="001D5E10">
        <w:rPr>
          <w:rFonts w:ascii="Consolas" w:eastAsia="Times New Roman" w:hAnsi="Consolas" w:cs="Courier New"/>
          <w:color w:val="EEFFFF"/>
          <w:sz w:val="18"/>
          <w:szCs w:val="18"/>
          <w:lang w:val="en-US"/>
        </w:rPr>
        <w:br/>
        <w:t xml:space="preserve">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exports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 xml:space="preserve">returnFilteredProducts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 xml:space="preserve">function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category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query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category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manufacturer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query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manufacturer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productName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query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productName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options </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where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options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where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Product_Name </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Op</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like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 xml:space="preserv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productName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category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options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where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Category_ID_FK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category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manufacturer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options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where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Manufacturer_ID_FK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manufacturer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GeneralProduct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findAll</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options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then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generalProducts </w:t>
      </w:r>
      <w:r w:rsidRPr="001D5E10">
        <w:rPr>
          <w:rFonts w:ascii="Consolas" w:eastAsia="Times New Roman" w:hAnsi="Consolas" w:cs="Courier New"/>
          <w:color w:val="89DDFF"/>
          <w:sz w:val="18"/>
          <w:szCs w:val="18"/>
          <w:lang w:val="en-US"/>
        </w:rPr>
        <w:t>=&gt;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length </w:t>
      </w:r>
      <w:r w:rsidRPr="001D5E10">
        <w:rPr>
          <w:rFonts w:ascii="Consolas" w:eastAsia="Times New Roman" w:hAnsi="Consolas" w:cs="Courier New"/>
          <w:color w:val="89DDFF"/>
          <w:sz w:val="18"/>
          <w:szCs w:val="18"/>
          <w:lang w:val="en-US"/>
        </w:rPr>
        <w:t xml:space="preserve">&gt;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counter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forEach</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generalProduct </w:t>
      </w:r>
      <w:r w:rsidRPr="001D5E10">
        <w:rPr>
          <w:rFonts w:ascii="Consolas" w:eastAsia="Times New Roman" w:hAnsi="Consolas" w:cs="Courier New"/>
          <w:color w:val="89DDFF"/>
          <w:sz w:val="18"/>
          <w:szCs w:val="18"/>
          <w:lang w:val="en-US"/>
        </w:rPr>
        <w:t>=&gt;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SubProduct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findAll</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where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General_Product_ID_FK</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generalProduct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General_Product_ID</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Price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Op</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between</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query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fromPrice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query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toPrice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then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subProducts </w:t>
      </w:r>
      <w:r w:rsidRPr="001D5E10">
        <w:rPr>
          <w:rFonts w:ascii="Consolas" w:eastAsia="Times New Roman" w:hAnsi="Consolas" w:cs="Courier New"/>
          <w:color w:val="89DDFF"/>
          <w:sz w:val="18"/>
          <w:szCs w:val="18"/>
          <w:lang w:val="en-US"/>
        </w:rPr>
        <w:t>=&gt;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subProducts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length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min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subProducts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Price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for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i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i </w:t>
      </w:r>
      <w:r w:rsidRPr="001D5E10">
        <w:rPr>
          <w:rFonts w:ascii="Consolas" w:eastAsia="Times New Roman" w:hAnsi="Consolas" w:cs="Courier New"/>
          <w:color w:val="89DDFF"/>
          <w:sz w:val="18"/>
          <w:szCs w:val="18"/>
          <w:lang w:val="en-US"/>
        </w:rPr>
        <w:t xml:space="preserve">&lt; </w:t>
      </w:r>
      <w:r w:rsidRPr="001D5E10">
        <w:rPr>
          <w:rFonts w:ascii="Consolas" w:eastAsia="Times New Roman" w:hAnsi="Consolas" w:cs="Courier New"/>
          <w:color w:val="F78C6C"/>
          <w:sz w:val="18"/>
          <w:szCs w:val="18"/>
          <w:lang w:val="en-US"/>
        </w:rPr>
        <w:t>subProducts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length</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subProducts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Price </w:t>
      </w:r>
      <w:r w:rsidRPr="001D5E10">
        <w:rPr>
          <w:rFonts w:ascii="Consolas" w:eastAsia="Times New Roman" w:hAnsi="Consolas" w:cs="Courier New"/>
          <w:color w:val="89DDFF"/>
          <w:sz w:val="18"/>
          <w:szCs w:val="18"/>
          <w:lang w:val="en-US"/>
        </w:rPr>
        <w:t xml:space="preserve">&lt; </w:t>
      </w:r>
      <w:r w:rsidRPr="001D5E10">
        <w:rPr>
          <w:rFonts w:ascii="Consolas" w:eastAsia="Times New Roman" w:hAnsi="Consolas" w:cs="Courier New"/>
          <w:color w:val="EEFFFF"/>
          <w:sz w:val="18"/>
          <w:szCs w:val="18"/>
          <w:lang w:val="en-US"/>
        </w:rPr>
        <w:t>min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 xml:space="preserve">min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subProducts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Price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lastRenderedPageBreak/>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generalProduct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setDataValue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'minimumPrice'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min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 xml:space="preserve">generalProduct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generalProduct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get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plain</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true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counter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index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indexOf</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generalProduct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splice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index</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1</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counter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length</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send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JSON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stringify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else</w:t>
      </w:r>
      <w:r w:rsidRPr="001D5E10">
        <w:rPr>
          <w:rFonts w:ascii="Consolas" w:eastAsia="Times New Roman" w:hAnsi="Consolas" w:cs="Courier New"/>
          <w:i/>
          <w:iCs/>
          <w:color w:val="C792EA"/>
          <w:sz w:val="18"/>
          <w:szCs w:val="18"/>
          <w:lang w:val="en-US"/>
        </w:rPr>
        <w:b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send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w:t>
      </w:r>
    </w:p>
    <w:p w14:paraId="787103F2" w14:textId="77777777" w:rsidR="001D5E10" w:rsidRDefault="001D5E10" w:rsidP="00715D8F">
      <w:pPr>
        <w:pStyle w:val="11"/>
      </w:pPr>
    </w:p>
    <w:p w14:paraId="55F8F2A8" w14:textId="1B4D1D7D" w:rsidR="001D5E10" w:rsidRDefault="001D5E10" w:rsidP="00715D8F">
      <w:pPr>
        <w:pStyle w:val="11"/>
        <w:rPr>
          <w:lang w:val="en-US"/>
        </w:rPr>
      </w:pPr>
      <w:r>
        <w:t xml:space="preserve">Лістинг </w:t>
      </w:r>
      <w:r>
        <w:rPr>
          <w:lang w:val="en-US"/>
        </w:rPr>
        <w:t>cart.js:</w:t>
      </w:r>
    </w:p>
    <w:p w14:paraId="5814841D" w14:textId="77777777" w:rsidR="001D5E10" w:rsidRPr="001D5E10" w:rsidRDefault="001D5E10" w:rsidP="001D5E1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1D5E10">
        <w:rPr>
          <w:rFonts w:ascii="Consolas" w:eastAsia="Times New Roman" w:hAnsi="Consolas" w:cs="Courier New"/>
          <w:color w:val="89DDFF"/>
          <w:sz w:val="18"/>
          <w:szCs w:val="18"/>
          <w:lang w:val="en-US"/>
        </w:rPr>
        <w:t>module.</w:t>
      </w:r>
      <w:r w:rsidRPr="001D5E10">
        <w:rPr>
          <w:rFonts w:ascii="Consolas" w:eastAsia="Times New Roman" w:hAnsi="Consolas" w:cs="Courier New"/>
          <w:color w:val="EEFFFF"/>
          <w:sz w:val="18"/>
          <w:szCs w:val="18"/>
          <w:lang w:val="en-US"/>
        </w:rPr>
        <w:t xml:space="preserve">exports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 xml:space="preserve">function </w:t>
      </w:r>
      <w:r w:rsidRPr="001D5E10">
        <w:rPr>
          <w:rFonts w:ascii="Consolas" w:eastAsia="Times New Roman" w:hAnsi="Consolas" w:cs="Courier New"/>
          <w:color w:val="82AAFF"/>
          <w:sz w:val="18"/>
          <w:szCs w:val="18"/>
          <w:lang w:val="en-US"/>
        </w:rPr>
        <w:t>Cart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oldCart</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items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oldCart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items </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totalQty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oldCart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totalQty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totalPrice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oldCart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totalPrice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 xml:space="preserve">add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 xml:space="preserve">function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item</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productName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Sub_Product_ID</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storedItem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items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Sub_Product_ID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storedItem</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 xml:space="preserve">storedItem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items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Sub_Product_ID</w:t>
      </w:r>
      <w:r w:rsidRPr="001D5E10">
        <w:rPr>
          <w:rFonts w:ascii="Consolas" w:eastAsia="Times New Roman" w:hAnsi="Consolas" w:cs="Courier New"/>
          <w:color w:val="89DDFF"/>
          <w:sz w:val="18"/>
          <w:szCs w:val="18"/>
          <w:lang w:val="en-US"/>
        </w:rPr>
        <w:t xml:space="preserve">] = { </w:t>
      </w:r>
      <w:r w:rsidRPr="001D5E10">
        <w:rPr>
          <w:rFonts w:ascii="Consolas" w:eastAsia="Times New Roman" w:hAnsi="Consolas" w:cs="Courier New"/>
          <w:color w:val="EEFFFF"/>
          <w:sz w:val="18"/>
          <w:szCs w:val="18"/>
          <w:lang w:val="en-US"/>
        </w:rPr>
        <w:t>item</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item</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qty</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price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item</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Price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productName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 xml:space="preserve">productName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storedItem</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qty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storedItem</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price </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Math</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round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items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Sub_Product_ID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item</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Price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Number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EPSILON</w:t>
      </w:r>
      <w:r w:rsidRPr="001D5E10">
        <w:rPr>
          <w:rFonts w:ascii="Consolas" w:eastAsia="Times New Roman" w:hAnsi="Consolas" w:cs="Courier New"/>
          <w:color w:val="89DDFF"/>
          <w:sz w:val="18"/>
          <w:szCs w:val="18"/>
          <w:lang w:val="en-US"/>
        </w:rPr>
        <w:t xml:space="preserve">) * </w:t>
      </w:r>
      <w:r w:rsidRPr="001D5E10">
        <w:rPr>
          <w:rFonts w:ascii="Consolas" w:eastAsia="Times New Roman" w:hAnsi="Consolas" w:cs="Courier New"/>
          <w:color w:val="F78C6C"/>
          <w:sz w:val="18"/>
          <w:szCs w:val="18"/>
          <w:lang w:val="en-US"/>
        </w:rPr>
        <w:t>100</w:t>
      </w:r>
      <w:r w:rsidRPr="001D5E10">
        <w:rPr>
          <w:rFonts w:ascii="Consolas" w:eastAsia="Times New Roman" w:hAnsi="Consolas" w:cs="Courier New"/>
          <w:color w:val="89DDFF"/>
          <w:sz w:val="18"/>
          <w:szCs w:val="18"/>
          <w:lang w:val="en-US"/>
        </w:rPr>
        <w:t xml:space="preserve">) / </w:t>
      </w:r>
      <w:r w:rsidRPr="001D5E10">
        <w:rPr>
          <w:rFonts w:ascii="Consolas" w:eastAsia="Times New Roman" w:hAnsi="Consolas" w:cs="Courier New"/>
          <w:color w:val="F78C6C"/>
          <w:sz w:val="18"/>
          <w:szCs w:val="18"/>
          <w:lang w:val="en-US"/>
        </w:rPr>
        <w:t xml:space="preserve">100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storedItem</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qty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toFixed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2</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totalQty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totalPrice </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totalPrice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Math</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round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items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Sub_Product_ID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item</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Price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Number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EPSILON</w:t>
      </w:r>
      <w:r w:rsidRPr="001D5E10">
        <w:rPr>
          <w:rFonts w:ascii="Consolas" w:eastAsia="Times New Roman" w:hAnsi="Consolas" w:cs="Courier New"/>
          <w:color w:val="89DDFF"/>
          <w:sz w:val="18"/>
          <w:szCs w:val="18"/>
          <w:lang w:val="en-US"/>
        </w:rPr>
        <w:t xml:space="preserve">) * </w:t>
      </w:r>
      <w:r w:rsidRPr="001D5E10">
        <w:rPr>
          <w:rFonts w:ascii="Consolas" w:eastAsia="Times New Roman" w:hAnsi="Consolas" w:cs="Courier New"/>
          <w:color w:val="F78C6C"/>
          <w:sz w:val="18"/>
          <w:szCs w:val="18"/>
          <w:lang w:val="en-US"/>
        </w:rPr>
        <w:t>100</w:t>
      </w:r>
      <w:r w:rsidRPr="001D5E10">
        <w:rPr>
          <w:rFonts w:ascii="Consolas" w:eastAsia="Times New Roman" w:hAnsi="Consolas" w:cs="Courier New"/>
          <w:color w:val="89DDFF"/>
          <w:sz w:val="18"/>
          <w:szCs w:val="18"/>
          <w:lang w:val="en-US"/>
        </w:rPr>
        <w:t xml:space="preserve">) / </w:t>
      </w:r>
      <w:r w:rsidRPr="001D5E10">
        <w:rPr>
          <w:rFonts w:ascii="Consolas" w:eastAsia="Times New Roman" w:hAnsi="Consolas" w:cs="Courier New"/>
          <w:color w:val="F78C6C"/>
          <w:sz w:val="18"/>
          <w:szCs w:val="18"/>
          <w:lang w:val="en-US"/>
        </w:rPr>
        <w:t>100</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toFixed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2</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 xml:space="preserve">reduceByOne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function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Sub_Product_ID</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items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Sub_Product_ID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qty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items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Sub_Product_ID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price </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items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Sub_Product_ID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price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Math</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round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items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Sub_Product_ID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item</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Price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Number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EPSILON</w:t>
      </w:r>
      <w:r w:rsidRPr="001D5E10">
        <w:rPr>
          <w:rFonts w:ascii="Consolas" w:eastAsia="Times New Roman" w:hAnsi="Consolas" w:cs="Courier New"/>
          <w:color w:val="89DDFF"/>
          <w:sz w:val="18"/>
          <w:szCs w:val="18"/>
          <w:lang w:val="en-US"/>
        </w:rPr>
        <w:t xml:space="preserve">) * </w:t>
      </w:r>
      <w:r w:rsidRPr="001D5E10">
        <w:rPr>
          <w:rFonts w:ascii="Consolas" w:eastAsia="Times New Roman" w:hAnsi="Consolas" w:cs="Courier New"/>
          <w:color w:val="F78C6C"/>
          <w:sz w:val="18"/>
          <w:szCs w:val="18"/>
          <w:lang w:val="en-US"/>
        </w:rPr>
        <w:t>100</w:t>
      </w:r>
      <w:r w:rsidRPr="001D5E10">
        <w:rPr>
          <w:rFonts w:ascii="Consolas" w:eastAsia="Times New Roman" w:hAnsi="Consolas" w:cs="Courier New"/>
          <w:color w:val="89DDFF"/>
          <w:sz w:val="18"/>
          <w:szCs w:val="18"/>
          <w:lang w:val="en-US"/>
        </w:rPr>
        <w:t xml:space="preserve">) / </w:t>
      </w:r>
      <w:r w:rsidRPr="001D5E10">
        <w:rPr>
          <w:rFonts w:ascii="Consolas" w:eastAsia="Times New Roman" w:hAnsi="Consolas" w:cs="Courier New"/>
          <w:color w:val="F78C6C"/>
          <w:sz w:val="18"/>
          <w:szCs w:val="18"/>
          <w:lang w:val="en-US"/>
        </w:rPr>
        <w:t>100</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toFixed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2</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totalQty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totalPrice </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totalPrice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Math</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round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items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Sub_Product_ID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item</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Price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Number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EPSILON</w:t>
      </w:r>
      <w:r w:rsidRPr="001D5E10">
        <w:rPr>
          <w:rFonts w:ascii="Consolas" w:eastAsia="Times New Roman" w:hAnsi="Consolas" w:cs="Courier New"/>
          <w:color w:val="89DDFF"/>
          <w:sz w:val="18"/>
          <w:szCs w:val="18"/>
          <w:lang w:val="en-US"/>
        </w:rPr>
        <w:t xml:space="preserve">) * </w:t>
      </w:r>
      <w:r w:rsidRPr="001D5E10">
        <w:rPr>
          <w:rFonts w:ascii="Consolas" w:eastAsia="Times New Roman" w:hAnsi="Consolas" w:cs="Courier New"/>
          <w:color w:val="F78C6C"/>
          <w:sz w:val="18"/>
          <w:szCs w:val="18"/>
          <w:lang w:val="en-US"/>
        </w:rPr>
        <w:t>100</w:t>
      </w:r>
      <w:r w:rsidRPr="001D5E10">
        <w:rPr>
          <w:rFonts w:ascii="Consolas" w:eastAsia="Times New Roman" w:hAnsi="Consolas" w:cs="Courier New"/>
          <w:color w:val="89DDFF"/>
          <w:sz w:val="18"/>
          <w:szCs w:val="18"/>
          <w:lang w:val="en-US"/>
        </w:rPr>
        <w:t xml:space="preserve">) / </w:t>
      </w:r>
      <w:r w:rsidRPr="001D5E10">
        <w:rPr>
          <w:rFonts w:ascii="Consolas" w:eastAsia="Times New Roman" w:hAnsi="Consolas" w:cs="Courier New"/>
          <w:color w:val="F78C6C"/>
          <w:sz w:val="18"/>
          <w:szCs w:val="18"/>
          <w:lang w:val="en-US"/>
        </w:rPr>
        <w:t>100</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toFixed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2</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items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Sub_Product_ID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qty </w:t>
      </w:r>
      <w:r w:rsidRPr="001D5E10">
        <w:rPr>
          <w:rFonts w:ascii="Consolas" w:eastAsia="Times New Roman" w:hAnsi="Consolas" w:cs="Courier New"/>
          <w:color w:val="89DDFF"/>
          <w:sz w:val="18"/>
          <w:szCs w:val="18"/>
          <w:lang w:val="en-US"/>
        </w:rPr>
        <w:t xml:space="preserve">&lt;=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delete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items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Sub_Product_ID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 xml:space="preserve">removeItem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function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Sub_Product_ID</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totalQty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items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Sub_Product_ID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qty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totalPrice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items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Sub_Product_ID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price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delete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items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Sub_Product_ID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 xml:space="preserve">generateArray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 xml:space="preserve">function </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arrayToReturn </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for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Sub_Product_ID </w:t>
      </w:r>
      <w:r w:rsidRPr="001D5E10">
        <w:rPr>
          <w:rFonts w:ascii="Consolas" w:eastAsia="Times New Roman" w:hAnsi="Consolas" w:cs="Courier New"/>
          <w:i/>
          <w:iCs/>
          <w:color w:val="C792EA"/>
          <w:sz w:val="18"/>
          <w:szCs w:val="18"/>
          <w:lang w:val="en-US"/>
        </w:rPr>
        <w:t xml:space="preserve">in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items</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arrayToReturn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push</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items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Sub_Product_ID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return </w:t>
      </w:r>
      <w:r w:rsidRPr="001D5E10">
        <w:rPr>
          <w:rFonts w:ascii="Consolas" w:eastAsia="Times New Roman" w:hAnsi="Consolas" w:cs="Courier New"/>
          <w:color w:val="EEFFFF"/>
          <w:sz w:val="18"/>
          <w:szCs w:val="18"/>
          <w:lang w:val="en-US"/>
        </w:rPr>
        <w:t>arrayToReturn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lastRenderedPageBreak/>
        <w:t xml:space="preserve">    }</w:t>
      </w:r>
      <w:r w:rsidRPr="001D5E10">
        <w:rPr>
          <w:rFonts w:ascii="Consolas" w:eastAsia="Times New Roman" w:hAnsi="Consolas" w:cs="Courier New"/>
          <w:color w:val="89DDFF"/>
          <w:sz w:val="18"/>
          <w:szCs w:val="18"/>
          <w:lang w:val="en-US"/>
        </w:rPr>
        <w:br/>
        <w:t>};</w:t>
      </w:r>
    </w:p>
    <w:p w14:paraId="296B3346" w14:textId="37A3A61E" w:rsidR="001D5E10" w:rsidRDefault="001D5E10" w:rsidP="00715D8F">
      <w:pPr>
        <w:pStyle w:val="11"/>
        <w:rPr>
          <w:lang w:val="en-US"/>
        </w:rPr>
      </w:pPr>
      <w:r>
        <w:t xml:space="preserve">Лістинг </w:t>
      </w:r>
      <w:r>
        <w:rPr>
          <w:lang w:val="en-US"/>
        </w:rPr>
        <w:t xml:space="preserve">tablelink.js: </w:t>
      </w:r>
    </w:p>
    <w:p w14:paraId="0612DE95" w14:textId="77777777" w:rsidR="001D5E10" w:rsidRPr="001D5E10" w:rsidRDefault="001D5E10" w:rsidP="001D5E1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1D5E10">
        <w:rPr>
          <w:rFonts w:ascii="Consolas" w:eastAsia="Times New Roman" w:hAnsi="Consolas" w:cs="Courier New"/>
          <w:color w:val="89DDFF"/>
          <w:sz w:val="18"/>
          <w:szCs w:val="18"/>
          <w:lang w:val="en-US"/>
        </w:rPr>
        <w:t>module.</w:t>
      </w:r>
      <w:r w:rsidRPr="001D5E10">
        <w:rPr>
          <w:rFonts w:ascii="Consolas" w:eastAsia="Times New Roman" w:hAnsi="Consolas" w:cs="Courier New"/>
          <w:color w:val="EEFFFF"/>
          <w:sz w:val="18"/>
          <w:szCs w:val="18"/>
          <w:lang w:val="en-US"/>
        </w:rPr>
        <w:t xml:space="preserve">exports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 xml:space="preserve">class </w:t>
      </w:r>
      <w:r w:rsidRPr="001D5E10">
        <w:rPr>
          <w:rFonts w:ascii="Consolas" w:eastAsia="Times New Roman" w:hAnsi="Consolas" w:cs="Courier New"/>
          <w:color w:val="FFCB6B"/>
          <w:sz w:val="18"/>
          <w:szCs w:val="18"/>
          <w:lang w:val="en-US"/>
        </w:rPr>
        <w:t xml:space="preserve">panelTabel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proofErr w:type="gramStart"/>
      <w:r w:rsidRPr="001D5E10">
        <w:rPr>
          <w:rFonts w:ascii="Consolas" w:eastAsia="Times New Roman" w:hAnsi="Consolas" w:cs="Courier New"/>
          <w:color w:val="82AAFF"/>
          <w:sz w:val="18"/>
          <w:szCs w:val="18"/>
          <w:lang w:val="en-US"/>
        </w:rPr>
        <w:t>constructor</w:t>
      </w:r>
      <w:r w:rsidRPr="001D5E10">
        <w:rPr>
          <w:rFonts w:ascii="Consolas" w:eastAsia="Times New Roman" w:hAnsi="Consolas" w:cs="Courier New"/>
          <w:color w:val="89DDFF"/>
          <w:sz w:val="18"/>
          <w:szCs w:val="18"/>
          <w:lang w:val="en-US"/>
        </w:rPr>
        <w:t>(</w:t>
      </w:r>
      <w:proofErr w:type="gramEnd"/>
      <w:r w:rsidRPr="001D5E10">
        <w:rPr>
          <w:rFonts w:ascii="Consolas" w:eastAsia="Times New Roman" w:hAnsi="Consolas" w:cs="Courier New"/>
          <w:color w:val="F78C6C"/>
          <w:sz w:val="18"/>
          <w:szCs w:val="18"/>
          <w:lang w:val="en-US"/>
        </w:rPr>
        <w:t>link</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tableName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link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link</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FF5370"/>
          <w:sz w:val="18"/>
          <w:szCs w:val="18"/>
          <w:lang w:val="en-US"/>
        </w:rPr>
        <w:t>this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tableName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w:t>
      </w:r>
    </w:p>
    <w:p w14:paraId="1C2894C2" w14:textId="34E9A55E" w:rsidR="001D5E10" w:rsidRDefault="001D5E10" w:rsidP="00715D8F">
      <w:pPr>
        <w:pStyle w:val="11"/>
        <w:rPr>
          <w:lang w:val="en-US"/>
        </w:rPr>
      </w:pPr>
      <w:r>
        <w:t xml:space="preserve">Лістинг </w:t>
      </w:r>
      <w:r>
        <w:rPr>
          <w:lang w:val="en-US"/>
        </w:rPr>
        <w:t>createRouter.js:</w:t>
      </w:r>
    </w:p>
    <w:p w14:paraId="07CCF055" w14:textId="77777777" w:rsidR="001D5E10" w:rsidRPr="001D5E10" w:rsidRDefault="001D5E10" w:rsidP="001D5E1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1D5E10">
        <w:rPr>
          <w:rFonts w:ascii="Consolas" w:eastAsia="Times New Roman" w:hAnsi="Consolas" w:cs="Courier New"/>
          <w:i/>
          <w:iCs/>
          <w:color w:val="C792EA"/>
          <w:sz w:val="18"/>
          <w:szCs w:val="18"/>
          <w:lang w:val="en-US"/>
        </w:rPr>
        <w:t>const</w:t>
      </w:r>
      <w:proofErr w:type="gramEnd"/>
      <w:r w:rsidRPr="001D5E10">
        <w:rPr>
          <w:rFonts w:ascii="Consolas" w:eastAsia="Times New Roman" w:hAnsi="Consolas" w:cs="Courier New"/>
          <w:i/>
          <w:iCs/>
          <w:color w:val="C792EA"/>
          <w:sz w:val="18"/>
          <w:szCs w:val="18"/>
          <w:lang w:val="en-US"/>
        </w:rPr>
        <w:t xml:space="preserve"> </w:t>
      </w:r>
      <w:r w:rsidRPr="001D5E10">
        <w:rPr>
          <w:rFonts w:ascii="Consolas" w:eastAsia="Times New Roman" w:hAnsi="Consolas" w:cs="Courier New"/>
          <w:color w:val="EEFFFF"/>
          <w:sz w:val="18"/>
          <w:szCs w:val="18"/>
          <w:lang w:val="en-US"/>
        </w:rPr>
        <w:t xml:space="preserve">express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'express'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adminCreateController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'../../controllers/admin/admincreatecontroller'</w:t>
      </w:r>
      <w:r w:rsidRPr="001D5E10">
        <w:rPr>
          <w:rFonts w:ascii="Consolas" w:eastAsia="Times New Roman" w:hAnsi="Consolas" w:cs="Courier New"/>
          <w:color w:val="89DDFF"/>
          <w:sz w:val="18"/>
          <w:szCs w:val="18"/>
          <w:lang w:val="en-US"/>
        </w:rPr>
        <w:t>)</w:t>
      </w:r>
      <w:proofErr w:type="gramStart"/>
      <w:r w:rsidRPr="001D5E10">
        <w:rPr>
          <w:rFonts w:ascii="Consolas" w:eastAsia="Times New Roman" w:hAnsi="Consolas" w:cs="Courier New"/>
          <w:color w:val="89DDFF"/>
          <w:sz w:val="18"/>
          <w:szCs w:val="18"/>
          <w:lang w:val="en-US"/>
        </w:rPr>
        <w:t>;</w:t>
      </w:r>
      <w:proofErr w:type="gramEnd"/>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adminPanelController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'../../controllers/admin/adminpanelcontroller'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createRouter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express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616161"/>
          <w:sz w:val="18"/>
          <w:szCs w:val="18"/>
          <w:lang w:val="en-US"/>
        </w:rPr>
        <w:t>// Creation of admin with Fetch</w:t>
      </w:r>
      <w:r w:rsidRPr="001D5E10">
        <w:rPr>
          <w:rFonts w:ascii="Consolas" w:eastAsia="Times New Roman" w:hAnsi="Consolas" w:cs="Courier New"/>
          <w:i/>
          <w:iCs/>
          <w:color w:val="616161"/>
          <w:sz w:val="18"/>
          <w:szCs w:val="18"/>
          <w:lang w:val="en-US"/>
        </w:rPr>
        <w:br/>
      </w:r>
      <w:r w:rsidRPr="001D5E10">
        <w:rPr>
          <w:rFonts w:ascii="Consolas" w:eastAsia="Times New Roman" w:hAnsi="Consolas" w:cs="Courier New"/>
          <w:color w:val="EEFFFF"/>
          <w:sz w:val="18"/>
          <w:szCs w:val="18"/>
          <w:lang w:val="en-US"/>
        </w:rPr>
        <w:t>createRouter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post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'/admin/submit'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adminCreateController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createNewAdmin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createRouter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post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'/category/submit'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adminCreateController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createNewCategory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createRouter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post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'/manufacturer/submit'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adminCreateController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createNewManufacturer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createRouter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post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'/generalproduct/submit'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adminCreateController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createNewGeneralProduct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createRouter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post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'/subproduct/submit'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adminCreateController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createNewSubProduct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createRouter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use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'/:table'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function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params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table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if</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'admin'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adminPanelController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returnAdminCreationPage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'category'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adminPanelController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returnCategoryCreationPage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'manufacturer'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adminPanelController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returnManufacturerCreationPage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'generalproduct'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adminPanelController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returnGeneralProductCreationPage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else if</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'subproduct'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adminPanelController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returnSubProductCreationPage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t>module.</w:t>
      </w:r>
      <w:r w:rsidRPr="001D5E10">
        <w:rPr>
          <w:rFonts w:ascii="Consolas" w:eastAsia="Times New Roman" w:hAnsi="Consolas" w:cs="Courier New"/>
          <w:color w:val="EEFFFF"/>
          <w:sz w:val="18"/>
          <w:szCs w:val="18"/>
          <w:lang w:val="en-US"/>
        </w:rPr>
        <w:t xml:space="preserve">exports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createRouter</w:t>
      </w:r>
      <w:r w:rsidRPr="001D5E10">
        <w:rPr>
          <w:rFonts w:ascii="Consolas" w:eastAsia="Times New Roman" w:hAnsi="Consolas" w:cs="Courier New"/>
          <w:color w:val="89DDFF"/>
          <w:sz w:val="18"/>
          <w:szCs w:val="18"/>
          <w:lang w:val="en-US"/>
        </w:rPr>
        <w:t>;</w:t>
      </w:r>
    </w:p>
    <w:p w14:paraId="0279DFA5" w14:textId="76867DF2" w:rsidR="001D5E10" w:rsidRDefault="001D5E10" w:rsidP="00715D8F">
      <w:pPr>
        <w:pStyle w:val="11"/>
        <w:rPr>
          <w:lang w:val="en-US"/>
        </w:rPr>
      </w:pPr>
      <w:r>
        <w:t xml:space="preserve">Лістинг </w:t>
      </w:r>
      <w:r>
        <w:rPr>
          <w:lang w:val="en-US"/>
        </w:rPr>
        <w:t>deleteRouter.js:</w:t>
      </w:r>
    </w:p>
    <w:p w14:paraId="11F45207" w14:textId="77777777" w:rsidR="001D5E10" w:rsidRPr="001D5E10" w:rsidRDefault="001D5E10" w:rsidP="001D5E1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1D5E10">
        <w:rPr>
          <w:rFonts w:ascii="Consolas" w:eastAsia="Times New Roman" w:hAnsi="Consolas" w:cs="Courier New"/>
          <w:i/>
          <w:iCs/>
          <w:color w:val="C792EA"/>
          <w:sz w:val="18"/>
          <w:szCs w:val="18"/>
          <w:lang w:val="en-US"/>
        </w:rPr>
        <w:t>const</w:t>
      </w:r>
      <w:proofErr w:type="gramEnd"/>
      <w:r w:rsidRPr="001D5E10">
        <w:rPr>
          <w:rFonts w:ascii="Consolas" w:eastAsia="Times New Roman" w:hAnsi="Consolas" w:cs="Courier New"/>
          <w:i/>
          <w:iCs/>
          <w:color w:val="C792EA"/>
          <w:sz w:val="18"/>
          <w:szCs w:val="18"/>
          <w:lang w:val="en-US"/>
        </w:rPr>
        <w:t xml:space="preserve"> </w:t>
      </w:r>
      <w:r w:rsidRPr="001D5E10">
        <w:rPr>
          <w:rFonts w:ascii="Consolas" w:eastAsia="Times New Roman" w:hAnsi="Consolas" w:cs="Courier New"/>
          <w:color w:val="EEFFFF"/>
          <w:sz w:val="18"/>
          <w:szCs w:val="18"/>
          <w:lang w:val="en-US"/>
        </w:rPr>
        <w:t xml:space="preserve">express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'express'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adminDeleteController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'../../controllers/admin/admindeletecontroller'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deleteRouter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express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deleteRouter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use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'/:table/:id'</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function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params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table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recordId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params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if</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'admin'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adminDeleteController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deleteAdmin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recordId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'category'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adminDeleteController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deleteCategory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recordId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'manufacturer'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adminDeleteController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deleteManufacturer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recordId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'generalproduct'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adminDeleteController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deleteGeneralProduct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recordId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'subproduct'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adminDeleteController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deleteSubProduct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recordId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t>module.</w:t>
      </w:r>
      <w:r w:rsidRPr="001D5E10">
        <w:rPr>
          <w:rFonts w:ascii="Consolas" w:eastAsia="Times New Roman" w:hAnsi="Consolas" w:cs="Courier New"/>
          <w:color w:val="EEFFFF"/>
          <w:sz w:val="18"/>
          <w:szCs w:val="18"/>
          <w:lang w:val="en-US"/>
        </w:rPr>
        <w:t xml:space="preserve">exports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deleteRouter</w:t>
      </w:r>
      <w:r w:rsidRPr="001D5E10">
        <w:rPr>
          <w:rFonts w:ascii="Consolas" w:eastAsia="Times New Roman" w:hAnsi="Consolas" w:cs="Courier New"/>
          <w:color w:val="89DDFF"/>
          <w:sz w:val="18"/>
          <w:szCs w:val="18"/>
          <w:lang w:val="en-US"/>
        </w:rPr>
        <w:t>;</w:t>
      </w:r>
    </w:p>
    <w:p w14:paraId="209AA780" w14:textId="646294C1" w:rsidR="001D5E10" w:rsidRDefault="001D5E10" w:rsidP="00715D8F">
      <w:pPr>
        <w:pStyle w:val="11"/>
      </w:pPr>
      <w:r>
        <w:t xml:space="preserve">Лістинг </w:t>
      </w:r>
      <w:r>
        <w:rPr>
          <w:lang w:val="en-US"/>
        </w:rPr>
        <w:t>editrouter.js:</w:t>
      </w:r>
    </w:p>
    <w:p w14:paraId="62F4B876" w14:textId="77777777" w:rsidR="001D5E10" w:rsidRPr="001D5E10" w:rsidRDefault="001D5E10" w:rsidP="001D5E1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1D5E10">
        <w:rPr>
          <w:rFonts w:ascii="Consolas" w:eastAsia="Times New Roman" w:hAnsi="Consolas" w:cs="Courier New"/>
          <w:i/>
          <w:iCs/>
          <w:color w:val="C792EA"/>
          <w:sz w:val="18"/>
          <w:szCs w:val="18"/>
          <w:lang w:val="en-US"/>
        </w:rPr>
        <w:lastRenderedPageBreak/>
        <w:t>const</w:t>
      </w:r>
      <w:proofErr w:type="gramEnd"/>
      <w:r w:rsidRPr="001D5E10">
        <w:rPr>
          <w:rFonts w:ascii="Consolas" w:eastAsia="Times New Roman" w:hAnsi="Consolas" w:cs="Courier New"/>
          <w:i/>
          <w:iCs/>
          <w:color w:val="C792EA"/>
          <w:sz w:val="18"/>
          <w:szCs w:val="18"/>
          <w:lang w:val="en-US"/>
        </w:rPr>
        <w:t xml:space="preserve"> </w:t>
      </w:r>
      <w:r w:rsidRPr="001D5E10">
        <w:rPr>
          <w:rFonts w:ascii="Consolas" w:eastAsia="Times New Roman" w:hAnsi="Consolas" w:cs="Courier New"/>
          <w:color w:val="EEFFFF"/>
          <w:sz w:val="18"/>
          <w:szCs w:val="18"/>
          <w:lang w:val="en-US"/>
        </w:rPr>
        <w:t xml:space="preserve">express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'express'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adminPanelController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'../../controllers/admin/adminpanelcontroller'</w:t>
      </w:r>
      <w:r w:rsidRPr="001D5E10">
        <w:rPr>
          <w:rFonts w:ascii="Consolas" w:eastAsia="Times New Roman" w:hAnsi="Consolas" w:cs="Courier New"/>
          <w:color w:val="89DDFF"/>
          <w:sz w:val="18"/>
          <w:szCs w:val="18"/>
          <w:lang w:val="en-US"/>
        </w:rPr>
        <w:t>)</w:t>
      </w:r>
      <w:proofErr w:type="gramStart"/>
      <w:r w:rsidRPr="001D5E10">
        <w:rPr>
          <w:rFonts w:ascii="Consolas" w:eastAsia="Times New Roman" w:hAnsi="Consolas" w:cs="Courier New"/>
          <w:color w:val="89DDFF"/>
          <w:sz w:val="18"/>
          <w:szCs w:val="18"/>
          <w:lang w:val="en-US"/>
        </w:rPr>
        <w:t>;</w:t>
      </w:r>
      <w:proofErr w:type="gramEnd"/>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editController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'../../controllers/admin/admineditcontroller'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editRouter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express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editRouter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post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'/:table/:id/submit'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function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params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table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recordId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params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'admin'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editController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editAdmin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recordId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'category'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editController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editCategory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recordId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'manufacturer'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editController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editManufacturer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recordId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'generalproduct'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editController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editGeneralProduct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recordId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'subproduct'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editController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editSubProduct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recordId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editRouter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use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'/:table/:id'</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function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params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table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recordId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params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'admin'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adminPanelController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returnAdminEditingPage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recordId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'category'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adminPanelController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returnCategoryEditingPage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recordId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'manufacturer'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adminPanelController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returnManufacturerEditingPage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recordId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'generalproduct'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adminPanelController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returnGeneralProductEditingPage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recordId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'subproduct'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adminPanelController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returnSubProductEditingPage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recordId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t>module.</w:t>
      </w:r>
      <w:r w:rsidRPr="001D5E10">
        <w:rPr>
          <w:rFonts w:ascii="Consolas" w:eastAsia="Times New Roman" w:hAnsi="Consolas" w:cs="Courier New"/>
          <w:color w:val="EEFFFF"/>
          <w:sz w:val="18"/>
          <w:szCs w:val="18"/>
          <w:lang w:val="en-US"/>
        </w:rPr>
        <w:t xml:space="preserve">exports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editRouter</w:t>
      </w:r>
      <w:r w:rsidRPr="001D5E10">
        <w:rPr>
          <w:rFonts w:ascii="Consolas" w:eastAsia="Times New Roman" w:hAnsi="Consolas" w:cs="Courier New"/>
          <w:color w:val="89DDFF"/>
          <w:sz w:val="18"/>
          <w:szCs w:val="18"/>
          <w:lang w:val="en-US"/>
        </w:rPr>
        <w:t>;</w:t>
      </w:r>
    </w:p>
    <w:p w14:paraId="34F197D1" w14:textId="7CC350A4" w:rsidR="001D5E10" w:rsidRDefault="001D5E10" w:rsidP="00715D8F">
      <w:pPr>
        <w:pStyle w:val="11"/>
        <w:rPr>
          <w:lang w:val="en-US"/>
        </w:rPr>
      </w:pPr>
      <w:r>
        <w:t xml:space="preserve">Лістинг </w:t>
      </w:r>
      <w:r>
        <w:rPr>
          <w:lang w:val="en-US"/>
        </w:rPr>
        <w:t>resourcesrouter.js:</w:t>
      </w:r>
    </w:p>
    <w:p w14:paraId="0DF0711F" w14:textId="77777777" w:rsidR="001D5E10" w:rsidRPr="001D5E10" w:rsidRDefault="001D5E10" w:rsidP="001D5E1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1D5E10">
        <w:rPr>
          <w:rFonts w:ascii="Consolas" w:eastAsia="Times New Roman" w:hAnsi="Consolas" w:cs="Courier New"/>
          <w:i/>
          <w:iCs/>
          <w:color w:val="C792EA"/>
          <w:sz w:val="18"/>
          <w:szCs w:val="18"/>
          <w:lang w:val="en-US"/>
        </w:rPr>
        <w:t>const</w:t>
      </w:r>
      <w:proofErr w:type="gramEnd"/>
      <w:r w:rsidRPr="001D5E10">
        <w:rPr>
          <w:rFonts w:ascii="Consolas" w:eastAsia="Times New Roman" w:hAnsi="Consolas" w:cs="Courier New"/>
          <w:i/>
          <w:iCs/>
          <w:color w:val="C792EA"/>
          <w:sz w:val="18"/>
          <w:szCs w:val="18"/>
          <w:lang w:val="en-US"/>
        </w:rPr>
        <w:t xml:space="preserve"> </w:t>
      </w:r>
      <w:r w:rsidRPr="001D5E10">
        <w:rPr>
          <w:rFonts w:ascii="Consolas" w:eastAsia="Times New Roman" w:hAnsi="Consolas" w:cs="Courier New"/>
          <w:color w:val="EEFFFF"/>
          <w:sz w:val="18"/>
          <w:szCs w:val="18"/>
          <w:lang w:val="en-US"/>
        </w:rPr>
        <w:t xml:space="preserve">express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'express'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616161"/>
          <w:sz w:val="18"/>
          <w:szCs w:val="18"/>
          <w:lang w:val="en-US"/>
        </w:rPr>
        <w:t>//controllers</w:t>
      </w:r>
      <w:r w:rsidRPr="001D5E10">
        <w:rPr>
          <w:rFonts w:ascii="Consolas" w:eastAsia="Times New Roman" w:hAnsi="Consolas" w:cs="Courier New"/>
          <w:i/>
          <w:iCs/>
          <w:color w:val="616161"/>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adminPanelController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'../../controllers/admin/adminpanelcontroller'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resourcesRouter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express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resourcesRouter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use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'/:table/:page'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function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params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table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pageNumber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params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page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'admin'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adminPanelController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returnAdminPanelAdminEntities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pageNumber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'category'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adminPanelController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returnAdminPanelCategoryEntities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pageNumber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'manufacturer'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adminPanelController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returnAdminPanelManufacturerEntities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pageNumber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'generalproduct'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adminPanelController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returnAdminPanelGeneralProductsEntities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pageNumber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tableName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'subproduct'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adminPanelController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returnAdminPanelSubProductEntities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pageNumber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t>module.</w:t>
      </w:r>
      <w:r w:rsidRPr="001D5E10">
        <w:rPr>
          <w:rFonts w:ascii="Consolas" w:eastAsia="Times New Roman" w:hAnsi="Consolas" w:cs="Courier New"/>
          <w:color w:val="EEFFFF"/>
          <w:sz w:val="18"/>
          <w:szCs w:val="18"/>
          <w:lang w:val="en-US"/>
        </w:rPr>
        <w:t xml:space="preserve">exports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resourcesRouter</w:t>
      </w:r>
      <w:r w:rsidRPr="001D5E10">
        <w:rPr>
          <w:rFonts w:ascii="Consolas" w:eastAsia="Times New Roman" w:hAnsi="Consolas" w:cs="Courier New"/>
          <w:color w:val="89DDFF"/>
          <w:sz w:val="18"/>
          <w:szCs w:val="18"/>
          <w:lang w:val="en-US"/>
        </w:rPr>
        <w:t>;</w:t>
      </w:r>
    </w:p>
    <w:p w14:paraId="6BF9B17D" w14:textId="2790AA57" w:rsidR="001D5E10" w:rsidRDefault="001D5E10" w:rsidP="00715D8F">
      <w:pPr>
        <w:pStyle w:val="11"/>
        <w:rPr>
          <w:lang w:val="en-US"/>
        </w:rPr>
      </w:pPr>
      <w:r>
        <w:t xml:space="preserve">Лістинг </w:t>
      </w:r>
      <w:r>
        <w:rPr>
          <w:lang w:val="en-US"/>
        </w:rPr>
        <w:t>userrouter.js:</w:t>
      </w:r>
    </w:p>
    <w:p w14:paraId="20C9AD8F" w14:textId="77777777" w:rsidR="001D5E10" w:rsidRPr="001D5E10" w:rsidRDefault="001D5E10" w:rsidP="001D5E1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1D5E10">
        <w:rPr>
          <w:rFonts w:ascii="Consolas" w:eastAsia="Times New Roman" w:hAnsi="Consolas" w:cs="Courier New"/>
          <w:i/>
          <w:iCs/>
          <w:color w:val="C792EA"/>
          <w:sz w:val="18"/>
          <w:szCs w:val="18"/>
          <w:lang w:val="en-US"/>
        </w:rPr>
        <w:lastRenderedPageBreak/>
        <w:t xml:space="preserve">const </w:t>
      </w:r>
      <w:r w:rsidRPr="001D5E10">
        <w:rPr>
          <w:rFonts w:ascii="Consolas" w:eastAsia="Times New Roman" w:hAnsi="Consolas" w:cs="Courier New"/>
          <w:color w:val="EEFFFF"/>
          <w:sz w:val="18"/>
          <w:szCs w:val="18"/>
          <w:lang w:val="en-US"/>
        </w:rPr>
        <w:t xml:space="preserve">express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'express'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passport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'passport'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82AAFF"/>
          <w:sz w:val="18"/>
          <w:szCs w:val="18"/>
          <w:lang w:val="en-US"/>
        </w:rPr>
        <w:t xml:space="preserve">csrf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'csurf'</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var </w:t>
      </w:r>
      <w:r w:rsidRPr="001D5E10">
        <w:rPr>
          <w:rFonts w:ascii="Consolas" w:eastAsia="Times New Roman" w:hAnsi="Consolas" w:cs="Courier New"/>
          <w:color w:val="EEFFFF"/>
          <w:sz w:val="18"/>
          <w:szCs w:val="18"/>
          <w:lang w:val="en-US"/>
        </w:rPr>
        <w:t xml:space="preserve">csrfProtection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 xml:space="preserve">new </w:t>
      </w:r>
      <w:r w:rsidRPr="001D5E10">
        <w:rPr>
          <w:rFonts w:ascii="Consolas" w:eastAsia="Times New Roman" w:hAnsi="Consolas" w:cs="Courier New"/>
          <w:color w:val="82AAFF"/>
          <w:sz w:val="18"/>
          <w:szCs w:val="18"/>
          <w:lang w:val="en-US"/>
        </w:rPr>
        <w:t>csrf</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sequelize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Sequelize </w:t>
      </w:r>
      <w:r w:rsidRPr="001D5E10">
        <w:rPr>
          <w:rFonts w:ascii="Consolas" w:eastAsia="Times New Roman" w:hAnsi="Consolas" w:cs="Courier New"/>
          <w:color w:val="89DDFF"/>
          <w:sz w:val="18"/>
          <w:szCs w:val="18"/>
          <w:lang w:val="en-US"/>
        </w:rPr>
        <w:t>} = require(</w:t>
      </w:r>
      <w:r w:rsidRPr="001D5E10">
        <w:rPr>
          <w:rFonts w:ascii="Consolas" w:eastAsia="Times New Roman" w:hAnsi="Consolas" w:cs="Courier New"/>
          <w:color w:val="C3E88D"/>
          <w:sz w:val="18"/>
          <w:szCs w:val="18"/>
          <w:lang w:val="en-US"/>
        </w:rPr>
        <w:t>'../models/sequelize'</w:t>
      </w:r>
      <w:r w:rsidRPr="001D5E10">
        <w:rPr>
          <w:rFonts w:ascii="Consolas" w:eastAsia="Times New Roman" w:hAnsi="Consolas" w:cs="Courier New"/>
          <w:color w:val="89DDFF"/>
          <w:sz w:val="18"/>
          <w:szCs w:val="18"/>
          <w:lang w:val="en-US"/>
        </w:rPr>
        <w:t>)</w:t>
      </w:r>
      <w:proofErr w:type="gramStart"/>
      <w:r w:rsidRPr="001D5E10">
        <w:rPr>
          <w:rFonts w:ascii="Consolas" w:eastAsia="Times New Roman" w:hAnsi="Consolas" w:cs="Courier New"/>
          <w:color w:val="89DDFF"/>
          <w:sz w:val="18"/>
          <w:szCs w:val="18"/>
          <w:lang w:val="en-US"/>
        </w:rPr>
        <w:t>;</w:t>
      </w:r>
      <w:proofErr w:type="gramEnd"/>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signUpController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'../controllers/user/signupcontroller'</w:t>
      </w:r>
      <w:r w:rsidRPr="001D5E10">
        <w:rPr>
          <w:rFonts w:ascii="Consolas" w:eastAsia="Times New Roman" w:hAnsi="Consolas" w:cs="Courier New"/>
          <w:color w:val="89DDFF"/>
          <w:sz w:val="18"/>
          <w:szCs w:val="18"/>
          <w:lang w:val="en-US"/>
        </w:rPr>
        <w:t>)</w:t>
      </w:r>
      <w:proofErr w:type="gramStart"/>
      <w:r w:rsidRPr="001D5E10">
        <w:rPr>
          <w:rFonts w:ascii="Consolas" w:eastAsia="Times New Roman" w:hAnsi="Consolas" w:cs="Courier New"/>
          <w:color w:val="89DDFF"/>
          <w:sz w:val="18"/>
          <w:szCs w:val="18"/>
          <w:lang w:val="en-US"/>
        </w:rPr>
        <w:t>;</w:t>
      </w:r>
      <w:proofErr w:type="gramEnd"/>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profileController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'../controllers/user/profilecontroller'</w:t>
      </w:r>
      <w:r w:rsidRPr="001D5E10">
        <w:rPr>
          <w:rFonts w:ascii="Consolas" w:eastAsia="Times New Roman" w:hAnsi="Consolas" w:cs="Courier New"/>
          <w:color w:val="89DDFF"/>
          <w:sz w:val="18"/>
          <w:szCs w:val="18"/>
          <w:lang w:val="en-US"/>
        </w:rPr>
        <w:t>)</w:t>
      </w:r>
      <w:proofErr w:type="gramStart"/>
      <w:r w:rsidRPr="001D5E10">
        <w:rPr>
          <w:rFonts w:ascii="Consolas" w:eastAsia="Times New Roman" w:hAnsi="Consolas" w:cs="Courier New"/>
          <w:color w:val="89DDFF"/>
          <w:sz w:val="18"/>
          <w:szCs w:val="18"/>
          <w:lang w:val="en-US"/>
        </w:rPr>
        <w:t>;</w:t>
      </w:r>
      <w:proofErr w:type="gramEnd"/>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User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'../models/user/user'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Sequelize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sequelize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userRouter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express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userRouter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use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csrfProtection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userRouter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get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'/profile'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82AAFF"/>
          <w:sz w:val="18"/>
          <w:szCs w:val="18"/>
          <w:lang w:val="en-US"/>
        </w:rPr>
        <w:t>isLoggedIn</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profileController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returnProfilePage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userRouter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post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'/profile/personaldata'</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function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profileController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changePersonalData</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user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User_ID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userRouter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post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'/profile/contactsdata'</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function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profileController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changeContactsData</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user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User_ID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userRouter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post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'/profile/passworddata'</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function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profileController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changePasswordData</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user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User_ID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userRouter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post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'/signin'</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passport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authenticate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'local.user'</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failureRedirect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C3E88D"/>
          <w:sz w:val="18"/>
          <w:szCs w:val="18"/>
          <w:lang w:val="en-US"/>
        </w:rPr>
        <w:br/>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 xml:space="preserve">function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session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orderUrl</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orderUrl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session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orderUrl</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session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orderUrl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F78C6C"/>
          <w:sz w:val="18"/>
          <w:szCs w:val="18"/>
          <w:lang w:val="en-US"/>
        </w:rPr>
        <w:t>null</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session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save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redirect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orderUrl</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else</w:t>
      </w:r>
      <w:r w:rsidRPr="001D5E10">
        <w:rPr>
          <w:rFonts w:ascii="Consolas" w:eastAsia="Times New Roman" w:hAnsi="Consolas" w:cs="Courier New"/>
          <w:i/>
          <w:iCs/>
          <w:color w:val="C792EA"/>
          <w:sz w:val="18"/>
          <w:szCs w:val="18"/>
          <w:lang w:val="en-US"/>
        </w:rPr>
        <w:b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redirect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'user/profile'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userRouter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get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'/logout'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82AAFF"/>
          <w:sz w:val="18"/>
          <w:szCs w:val="18"/>
          <w:lang w:val="en-US"/>
        </w:rPr>
        <w:t>isLoggedIn</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 xml:space="preserve">function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logout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redirect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userRouter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use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82AAFF"/>
          <w:sz w:val="18"/>
          <w:szCs w:val="18"/>
          <w:lang w:val="en-US"/>
        </w:rPr>
        <w:t>isNotLoggedIn</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 xml:space="preserve">function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next</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next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userRouter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post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'/signup/submit'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signUpController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tryToRegisterUser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function </w:t>
      </w:r>
      <w:r w:rsidRPr="001D5E10">
        <w:rPr>
          <w:rFonts w:ascii="Consolas" w:eastAsia="Times New Roman" w:hAnsi="Consolas" w:cs="Courier New"/>
          <w:color w:val="82AAFF"/>
          <w:sz w:val="18"/>
          <w:szCs w:val="18"/>
          <w:lang w:val="en-US"/>
        </w:rPr>
        <w:t>isLoggedIn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next</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user</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isUser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 xml:space="preserve">'User_ID' </w:t>
      </w:r>
      <w:r w:rsidRPr="001D5E10">
        <w:rPr>
          <w:rFonts w:ascii="Consolas" w:eastAsia="Times New Roman" w:hAnsi="Consolas" w:cs="Courier New"/>
          <w:i/>
          <w:iCs/>
          <w:color w:val="C792EA"/>
          <w:sz w:val="18"/>
          <w:szCs w:val="18"/>
          <w:lang w:val="en-US"/>
        </w:rPr>
        <w:t xml:space="preserve">in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user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isAuthenticated</w:t>
      </w:r>
      <w:r w:rsidRPr="001D5E10">
        <w:rPr>
          <w:rFonts w:ascii="Consolas" w:eastAsia="Times New Roman" w:hAnsi="Consolas" w:cs="Courier New"/>
          <w:color w:val="89DDFF"/>
          <w:sz w:val="18"/>
          <w:szCs w:val="18"/>
          <w:lang w:val="en-US"/>
        </w:rPr>
        <w:t xml:space="preserve">() &amp;&amp; </w:t>
      </w:r>
      <w:r w:rsidRPr="001D5E10">
        <w:rPr>
          <w:rFonts w:ascii="Consolas" w:eastAsia="Times New Roman" w:hAnsi="Consolas" w:cs="Courier New"/>
          <w:color w:val="EEFFFF"/>
          <w:sz w:val="18"/>
          <w:szCs w:val="18"/>
          <w:lang w:val="en-US"/>
        </w:rPr>
        <w:t>isUser</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return </w:t>
      </w:r>
      <w:r w:rsidRPr="001D5E10">
        <w:rPr>
          <w:rFonts w:ascii="Consolas" w:eastAsia="Times New Roman" w:hAnsi="Consolas" w:cs="Courier New"/>
          <w:color w:val="F78C6C"/>
          <w:sz w:val="18"/>
          <w:szCs w:val="18"/>
          <w:lang w:val="en-US"/>
        </w:rPr>
        <w:t>next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redirect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function </w:t>
      </w:r>
      <w:r w:rsidRPr="001D5E10">
        <w:rPr>
          <w:rFonts w:ascii="Consolas" w:eastAsia="Times New Roman" w:hAnsi="Consolas" w:cs="Courier New"/>
          <w:color w:val="82AAFF"/>
          <w:sz w:val="18"/>
          <w:szCs w:val="18"/>
          <w:lang w:val="en-US"/>
        </w:rPr>
        <w:t>isNotLoggedIn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next</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isAuthenticated</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return </w:t>
      </w:r>
      <w:r w:rsidRPr="001D5E10">
        <w:rPr>
          <w:rFonts w:ascii="Consolas" w:eastAsia="Times New Roman" w:hAnsi="Consolas" w:cs="Courier New"/>
          <w:color w:val="F78C6C"/>
          <w:sz w:val="18"/>
          <w:szCs w:val="18"/>
          <w:lang w:val="en-US"/>
        </w:rPr>
        <w:t>next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redirect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t>module.</w:t>
      </w:r>
      <w:r w:rsidRPr="001D5E10">
        <w:rPr>
          <w:rFonts w:ascii="Consolas" w:eastAsia="Times New Roman" w:hAnsi="Consolas" w:cs="Courier New"/>
          <w:color w:val="EEFFFF"/>
          <w:sz w:val="18"/>
          <w:szCs w:val="18"/>
          <w:lang w:val="en-US"/>
        </w:rPr>
        <w:t xml:space="preserve">exports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userRouter</w:t>
      </w:r>
      <w:r w:rsidRPr="001D5E10">
        <w:rPr>
          <w:rFonts w:ascii="Consolas" w:eastAsia="Times New Roman" w:hAnsi="Consolas" w:cs="Courier New"/>
          <w:color w:val="89DDFF"/>
          <w:sz w:val="18"/>
          <w:szCs w:val="18"/>
          <w:lang w:val="en-US"/>
        </w:rPr>
        <w:t>;</w:t>
      </w:r>
    </w:p>
    <w:p w14:paraId="73E39794" w14:textId="54D83C71" w:rsidR="001D5E10" w:rsidRDefault="001D5E10" w:rsidP="00715D8F">
      <w:pPr>
        <w:pStyle w:val="11"/>
      </w:pPr>
      <w:r>
        <w:t xml:space="preserve">Лістинг </w:t>
      </w:r>
      <w:r>
        <w:rPr>
          <w:lang w:val="en-US"/>
        </w:rPr>
        <w:t>admincreationjs.js:</w:t>
      </w:r>
    </w:p>
    <w:p w14:paraId="09143076" w14:textId="77777777" w:rsidR="001D5E10" w:rsidRPr="001D5E10" w:rsidRDefault="001D5E10" w:rsidP="001D5E1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1D5E10">
        <w:rPr>
          <w:rFonts w:ascii="Consolas" w:eastAsia="Times New Roman" w:hAnsi="Consolas" w:cs="Courier New"/>
          <w:i/>
          <w:iCs/>
          <w:color w:val="C792EA"/>
          <w:sz w:val="18"/>
          <w:szCs w:val="18"/>
          <w:lang w:val="en-US"/>
        </w:rPr>
        <w:t xml:space="preserve">var </w:t>
      </w:r>
      <w:r w:rsidRPr="001D5E10">
        <w:rPr>
          <w:rFonts w:ascii="Consolas" w:eastAsia="Times New Roman" w:hAnsi="Consolas" w:cs="Courier New"/>
          <w:color w:val="EEFFFF"/>
          <w:sz w:val="18"/>
          <w:szCs w:val="18"/>
          <w:lang w:val="en-US"/>
        </w:rPr>
        <w:t xml:space="preserve">loginInput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document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getElementById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'loginInput'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var </w:t>
      </w:r>
      <w:r w:rsidRPr="001D5E10">
        <w:rPr>
          <w:rFonts w:ascii="Consolas" w:eastAsia="Times New Roman" w:hAnsi="Consolas" w:cs="Courier New"/>
          <w:color w:val="EEFFFF"/>
          <w:sz w:val="18"/>
          <w:szCs w:val="18"/>
          <w:lang w:val="en-US"/>
        </w:rPr>
        <w:t xml:space="preserve">passwordInput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document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getElementById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'passwordInput'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var </w:t>
      </w:r>
      <w:r w:rsidRPr="001D5E10">
        <w:rPr>
          <w:rFonts w:ascii="Consolas" w:eastAsia="Times New Roman" w:hAnsi="Consolas" w:cs="Courier New"/>
          <w:color w:val="EEFFFF"/>
          <w:sz w:val="18"/>
          <w:szCs w:val="18"/>
          <w:lang w:val="en-US"/>
        </w:rPr>
        <w:t xml:space="preserve">repeatPasswordInput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document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getElementById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'repeatPasswordInput'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lastRenderedPageBreak/>
        <w:t xml:space="preserve">var </w:t>
      </w:r>
      <w:r w:rsidRPr="001D5E10">
        <w:rPr>
          <w:rFonts w:ascii="Consolas" w:eastAsia="Times New Roman" w:hAnsi="Consolas" w:cs="Courier New"/>
          <w:color w:val="EEFFFF"/>
          <w:sz w:val="18"/>
          <w:szCs w:val="18"/>
          <w:lang w:val="en-US"/>
        </w:rPr>
        <w:t xml:space="preserve">alertContainer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 xml:space="preserve">new </w:t>
      </w:r>
      <w:r w:rsidRPr="001D5E10">
        <w:rPr>
          <w:rFonts w:ascii="Consolas" w:eastAsia="Times New Roman" w:hAnsi="Consolas" w:cs="Courier New"/>
          <w:color w:val="FFCB6B"/>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var </w:t>
      </w:r>
      <w:r w:rsidRPr="001D5E10">
        <w:rPr>
          <w:rFonts w:ascii="Consolas" w:eastAsia="Times New Roman" w:hAnsi="Consolas" w:cs="Courier New"/>
          <w:color w:val="EEFFFF"/>
          <w:sz w:val="18"/>
          <w:szCs w:val="18"/>
          <w:lang w:val="en-US"/>
        </w:rPr>
        <w:t xml:space="preserve">adminCreationUrl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08080"/>
          <w:sz w:val="18"/>
          <w:szCs w:val="18"/>
          <w:lang w:val="en-US"/>
        </w:rPr>
        <w:t>http://localhost:3000/admin/panel/create/admin/submit</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makeAlertContainerInvisible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function </w:t>
      </w:r>
      <w:r w:rsidRPr="001D5E10">
        <w:rPr>
          <w:rFonts w:ascii="Consolas" w:eastAsia="Times New Roman" w:hAnsi="Consolas" w:cs="Courier New"/>
          <w:color w:val="82AAFF"/>
          <w:sz w:val="18"/>
          <w:szCs w:val="18"/>
          <w:lang w:val="en-US"/>
        </w:rPr>
        <w:t>createNewAdmin</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loginInput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value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length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 xml:space="preserve">0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passwordInput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value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length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 xml:space="preserve">0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repeatPasswordInput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value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length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showErrorAlertContainer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'Fields must not be empty'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loginInput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value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length </w:t>
      </w:r>
      <w:r w:rsidRPr="001D5E10">
        <w:rPr>
          <w:rFonts w:ascii="Consolas" w:eastAsia="Times New Roman" w:hAnsi="Consolas" w:cs="Courier New"/>
          <w:color w:val="89DDFF"/>
          <w:sz w:val="18"/>
          <w:szCs w:val="18"/>
          <w:lang w:val="en-US"/>
        </w:rPr>
        <w:t xml:space="preserve">&lt; </w:t>
      </w:r>
      <w:r w:rsidRPr="001D5E10">
        <w:rPr>
          <w:rFonts w:ascii="Consolas" w:eastAsia="Times New Roman" w:hAnsi="Consolas" w:cs="Courier New"/>
          <w:color w:val="F78C6C"/>
          <w:sz w:val="18"/>
          <w:szCs w:val="18"/>
          <w:lang w:val="en-US"/>
        </w:rPr>
        <w:t>5</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showErrorAlertContainer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'Login must be at least 5 characters long'</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passwordInput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value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length </w:t>
      </w:r>
      <w:r w:rsidRPr="001D5E10">
        <w:rPr>
          <w:rFonts w:ascii="Consolas" w:eastAsia="Times New Roman" w:hAnsi="Consolas" w:cs="Courier New"/>
          <w:color w:val="89DDFF"/>
          <w:sz w:val="18"/>
          <w:szCs w:val="18"/>
          <w:lang w:val="en-US"/>
        </w:rPr>
        <w:t xml:space="preserve">&lt; </w:t>
      </w:r>
      <w:r w:rsidRPr="001D5E10">
        <w:rPr>
          <w:rFonts w:ascii="Consolas" w:eastAsia="Times New Roman" w:hAnsi="Consolas" w:cs="Courier New"/>
          <w:color w:val="F78C6C"/>
          <w:sz w:val="18"/>
          <w:szCs w:val="18"/>
          <w:lang w:val="en-US"/>
        </w:rPr>
        <w:t>8</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showErrorAlertContainer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'Password must be at least 8 characters long'</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passwordInput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value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repeatPasswordInput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value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showErrorAlertContainer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'Passwords are not equal'</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2AAFF"/>
          <w:sz w:val="18"/>
          <w:szCs w:val="18"/>
          <w:lang w:val="en-US"/>
        </w:rPr>
        <w:t>fetch</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adminCreationUrl</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method</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'POST'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headers</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C3E88D"/>
          <w:sz w:val="18"/>
          <w:szCs w:val="18"/>
          <w:lang w:val="en-US"/>
        </w:rPr>
        <w:t>'Content-Type'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'application/json'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C3E88D"/>
          <w:sz w:val="18"/>
          <w:szCs w:val="18"/>
          <w:lang w:val="en-US"/>
        </w:rPr>
        <w:t>'X-CSRF-Token'</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document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getElementById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'_csrf'</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value</w:t>
      </w:r>
      <w:r w:rsidRPr="001D5E10">
        <w:rPr>
          <w:rFonts w:ascii="Consolas" w:eastAsia="Times New Roman" w:hAnsi="Consolas" w:cs="Courier New"/>
          <w:color w:val="EEFFFF"/>
          <w:sz w:val="18"/>
          <w:szCs w:val="18"/>
          <w:lang w:val="en-US"/>
        </w:rPr>
        <w:br/>
        <w:t xml:space="preserve">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body</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JSON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stringify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login</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loginInput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value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password</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passwordInput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value</w:t>
      </w:r>
      <w:r w:rsidRPr="001D5E10">
        <w:rPr>
          <w:rFonts w:ascii="Consolas" w:eastAsia="Times New Roman" w:hAnsi="Consolas" w:cs="Courier New"/>
          <w:color w:val="EEFFFF"/>
          <w:sz w:val="18"/>
          <w:szCs w:val="18"/>
          <w:lang w:val="en-US"/>
        </w:rPr>
        <w:br/>
        <w:t xml:space="preserve">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2AAFF"/>
          <w:sz w:val="18"/>
          <w:szCs w:val="18"/>
          <w:lang w:val="en-US"/>
        </w:rPr>
        <w:t>then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C792EA"/>
          <w:sz w:val="18"/>
          <w:szCs w:val="18"/>
          <w:lang w:val="en-US"/>
        </w:rPr>
        <w:t xml:space="preserve">function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text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then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C792EA"/>
          <w:sz w:val="18"/>
          <w:szCs w:val="18"/>
          <w:lang w:val="en-US"/>
        </w:rPr>
        <w:t xml:space="preserve">function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text</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text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'Admin exists'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showErrorAlertContainer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'Admin with such login already exists'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text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'Creation failed'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showErrorAlertContainer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'Creation process failed'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text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'Record created'</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showSuccessAlertContainer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'Record was successfully created'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2AAFF"/>
          <w:sz w:val="18"/>
          <w:szCs w:val="18"/>
          <w:lang w:val="en-US"/>
        </w:rPr>
        <w:t>clearInputFields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function </w:t>
      </w:r>
      <w:r w:rsidRPr="001D5E10">
        <w:rPr>
          <w:rFonts w:ascii="Consolas" w:eastAsia="Times New Roman" w:hAnsi="Consolas" w:cs="Courier New"/>
          <w:color w:val="82AAFF"/>
          <w:sz w:val="18"/>
          <w:szCs w:val="18"/>
          <w:lang w:val="en-US"/>
        </w:rPr>
        <w:t>clearInputFields</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loginInput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value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passwordInput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value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repeatPasswordInput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value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w:t>
      </w:r>
    </w:p>
    <w:p w14:paraId="4FD4829C" w14:textId="0D930CD1" w:rsidR="001D5E10" w:rsidRDefault="001D5E10" w:rsidP="00715D8F">
      <w:pPr>
        <w:pStyle w:val="11"/>
      </w:pPr>
      <w:r>
        <w:t xml:space="preserve">Лістинг </w:t>
      </w:r>
      <w:r>
        <w:rPr>
          <w:lang w:val="en-US"/>
        </w:rPr>
        <w:t>categorycreationjs.js:</w:t>
      </w:r>
    </w:p>
    <w:p w14:paraId="232C2939" w14:textId="77777777" w:rsidR="001D5E10" w:rsidRPr="001D5E10" w:rsidRDefault="001D5E10" w:rsidP="001D5E1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1D5E10">
        <w:rPr>
          <w:rFonts w:ascii="Consolas" w:eastAsia="Times New Roman" w:hAnsi="Consolas" w:cs="Courier New"/>
          <w:i/>
          <w:iCs/>
          <w:color w:val="C792EA"/>
          <w:sz w:val="18"/>
          <w:szCs w:val="18"/>
          <w:lang w:val="en-US"/>
        </w:rPr>
        <w:t xml:space="preserve">var </w:t>
      </w:r>
      <w:r w:rsidRPr="001D5E10">
        <w:rPr>
          <w:rFonts w:ascii="Consolas" w:eastAsia="Times New Roman" w:hAnsi="Consolas" w:cs="Courier New"/>
          <w:color w:val="EEFFFF"/>
          <w:sz w:val="18"/>
          <w:szCs w:val="18"/>
          <w:lang w:val="en-US"/>
        </w:rPr>
        <w:t xml:space="preserve">categoryInput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document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getElementById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'categoryInput'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var </w:t>
      </w:r>
      <w:r w:rsidRPr="001D5E10">
        <w:rPr>
          <w:rFonts w:ascii="Consolas" w:eastAsia="Times New Roman" w:hAnsi="Consolas" w:cs="Courier New"/>
          <w:color w:val="EEFFFF"/>
          <w:sz w:val="18"/>
          <w:szCs w:val="18"/>
          <w:lang w:val="en-US"/>
        </w:rPr>
        <w:t xml:space="preserve">alertContainer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 xml:space="preserve">new </w:t>
      </w:r>
      <w:r w:rsidRPr="001D5E10">
        <w:rPr>
          <w:rFonts w:ascii="Consolas" w:eastAsia="Times New Roman" w:hAnsi="Consolas" w:cs="Courier New"/>
          <w:color w:val="FFCB6B"/>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var </w:t>
      </w:r>
      <w:r w:rsidRPr="001D5E10">
        <w:rPr>
          <w:rFonts w:ascii="Consolas" w:eastAsia="Times New Roman" w:hAnsi="Consolas" w:cs="Courier New"/>
          <w:color w:val="EEFFFF"/>
          <w:sz w:val="18"/>
          <w:szCs w:val="18"/>
          <w:lang w:val="en-US"/>
        </w:rPr>
        <w:t xml:space="preserve">creationURL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08080"/>
          <w:sz w:val="18"/>
          <w:szCs w:val="18"/>
          <w:lang w:val="en-US"/>
        </w:rPr>
        <w:t>http://localhost:3000/admin/panel/create/category/submit</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makeAlertContainerInvisible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function </w:t>
      </w:r>
      <w:r w:rsidRPr="001D5E10">
        <w:rPr>
          <w:rFonts w:ascii="Consolas" w:eastAsia="Times New Roman" w:hAnsi="Consolas" w:cs="Courier New"/>
          <w:color w:val="82AAFF"/>
          <w:sz w:val="18"/>
          <w:szCs w:val="18"/>
          <w:lang w:val="en-US"/>
        </w:rPr>
        <w:t>createNewCategory</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categoryInput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value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length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showErrorAlertContainer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'Fields must not be empty'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2AAFF"/>
          <w:sz w:val="18"/>
          <w:szCs w:val="18"/>
          <w:lang w:val="en-US"/>
        </w:rPr>
        <w:t>fetch</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creationURL</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method</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'POST'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headers</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C3E88D"/>
          <w:sz w:val="18"/>
          <w:szCs w:val="18"/>
          <w:lang w:val="en-US"/>
        </w:rPr>
        <w:t>'Content-Type'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'application/json'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C3E88D"/>
          <w:sz w:val="18"/>
          <w:szCs w:val="18"/>
          <w:lang w:val="en-US"/>
        </w:rPr>
        <w:t>'X-CSRF-Token'</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document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getElementById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'_csrf'</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value</w:t>
      </w:r>
      <w:r w:rsidRPr="001D5E10">
        <w:rPr>
          <w:rFonts w:ascii="Consolas" w:eastAsia="Times New Roman" w:hAnsi="Consolas" w:cs="Courier New"/>
          <w:color w:val="EEFFFF"/>
          <w:sz w:val="18"/>
          <w:szCs w:val="18"/>
          <w:lang w:val="en-US"/>
        </w:rPr>
        <w:br/>
        <w:t xml:space="preserve">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body</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JSON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stringify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category</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categoryInput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value</w:t>
      </w:r>
      <w:r w:rsidRPr="001D5E10">
        <w:rPr>
          <w:rFonts w:ascii="Consolas" w:eastAsia="Times New Roman" w:hAnsi="Consolas" w:cs="Courier New"/>
          <w:color w:val="EEFFFF"/>
          <w:sz w:val="18"/>
          <w:szCs w:val="18"/>
          <w:lang w:val="en-US"/>
        </w:rPr>
        <w:br/>
        <w:t xml:space="preserve">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2AAFF"/>
          <w:sz w:val="18"/>
          <w:szCs w:val="18"/>
          <w:lang w:val="en-US"/>
        </w:rPr>
        <w:t>then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C792EA"/>
          <w:sz w:val="18"/>
          <w:szCs w:val="18"/>
          <w:lang w:val="en-US"/>
        </w:rPr>
        <w:t>function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text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then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C792EA"/>
          <w:sz w:val="18"/>
          <w:szCs w:val="18"/>
          <w:lang w:val="en-US"/>
        </w:rPr>
        <w:t xml:space="preserve">function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text</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lastRenderedPageBreak/>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text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'Category exists'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showErrorAlertContainer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'Category with such name already exists'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text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'Creation failed'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showErrorAlertContainer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'Creation process failed'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text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'Record created'</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showSuccessAlertContainer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'Record was successfully created'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2AAFF"/>
          <w:sz w:val="18"/>
          <w:szCs w:val="18"/>
          <w:lang w:val="en-US"/>
        </w:rPr>
        <w:t>clearInputFields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function </w:t>
      </w:r>
      <w:r w:rsidRPr="001D5E10">
        <w:rPr>
          <w:rFonts w:ascii="Consolas" w:eastAsia="Times New Roman" w:hAnsi="Consolas" w:cs="Courier New"/>
          <w:color w:val="82AAFF"/>
          <w:sz w:val="18"/>
          <w:szCs w:val="18"/>
          <w:lang w:val="en-US"/>
        </w:rPr>
        <w:t>clearInputFields</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categoryInput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value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w:t>
      </w:r>
    </w:p>
    <w:p w14:paraId="5BB15D08" w14:textId="77777777" w:rsidR="001D5E10" w:rsidRDefault="001D5E10" w:rsidP="00715D8F">
      <w:pPr>
        <w:pStyle w:val="11"/>
      </w:pPr>
    </w:p>
    <w:p w14:paraId="16794C69" w14:textId="77777777" w:rsidR="001D5E10" w:rsidRDefault="001D5E10" w:rsidP="00715D8F">
      <w:pPr>
        <w:pStyle w:val="11"/>
      </w:pPr>
    </w:p>
    <w:p w14:paraId="5D5F594F" w14:textId="28E93A96" w:rsidR="001D5E10" w:rsidRDefault="001D5E10" w:rsidP="00715D8F">
      <w:pPr>
        <w:pStyle w:val="11"/>
      </w:pPr>
      <w:r>
        <w:t xml:space="preserve">Лістинг </w:t>
      </w:r>
      <w:r>
        <w:rPr>
          <w:lang w:val="en-US"/>
        </w:rPr>
        <w:t>generalproductcreationjs.js</w:t>
      </w:r>
      <w:r>
        <w:t>:</w:t>
      </w:r>
    </w:p>
    <w:p w14:paraId="5D397999" w14:textId="77777777" w:rsidR="001D5E10" w:rsidRPr="001D5E10" w:rsidRDefault="001D5E10" w:rsidP="001D5E1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1D5E10">
        <w:rPr>
          <w:rFonts w:ascii="Consolas" w:eastAsia="Times New Roman" w:hAnsi="Consolas" w:cs="Courier New"/>
          <w:i/>
          <w:iCs/>
          <w:color w:val="C792EA"/>
          <w:sz w:val="18"/>
          <w:szCs w:val="18"/>
          <w:lang w:val="en-US"/>
        </w:rPr>
        <w:t xml:space="preserve">var </w:t>
      </w:r>
      <w:r w:rsidRPr="001D5E10">
        <w:rPr>
          <w:rFonts w:ascii="Consolas" w:eastAsia="Times New Roman" w:hAnsi="Consolas" w:cs="Courier New"/>
          <w:color w:val="EEFFFF"/>
          <w:sz w:val="18"/>
          <w:szCs w:val="18"/>
          <w:lang w:val="en-US"/>
        </w:rPr>
        <w:t xml:space="preserve">productInput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document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getElementById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'productInput'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var </w:t>
      </w:r>
      <w:r w:rsidRPr="001D5E10">
        <w:rPr>
          <w:rFonts w:ascii="Consolas" w:eastAsia="Times New Roman" w:hAnsi="Consolas" w:cs="Courier New"/>
          <w:color w:val="EEFFFF"/>
          <w:sz w:val="18"/>
          <w:szCs w:val="18"/>
          <w:lang w:val="en-US"/>
        </w:rPr>
        <w:t xml:space="preserve">categorySelectInput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document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getElementById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'categorySelectInput'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var </w:t>
      </w:r>
      <w:r w:rsidRPr="001D5E10">
        <w:rPr>
          <w:rFonts w:ascii="Consolas" w:eastAsia="Times New Roman" w:hAnsi="Consolas" w:cs="Courier New"/>
          <w:color w:val="EEFFFF"/>
          <w:sz w:val="18"/>
          <w:szCs w:val="18"/>
          <w:lang w:val="en-US"/>
        </w:rPr>
        <w:t xml:space="preserve">manufacturerSelectInput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document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getElementById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'manufacturerSelectInput'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var </w:t>
      </w:r>
      <w:r w:rsidRPr="001D5E10">
        <w:rPr>
          <w:rFonts w:ascii="Consolas" w:eastAsia="Times New Roman" w:hAnsi="Consolas" w:cs="Courier New"/>
          <w:color w:val="EEFFFF"/>
          <w:sz w:val="18"/>
          <w:szCs w:val="18"/>
          <w:lang w:val="en-US"/>
        </w:rPr>
        <w:t xml:space="preserve">productImageInput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document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getElementById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'productImageInput'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var </w:t>
      </w:r>
      <w:r w:rsidRPr="001D5E10">
        <w:rPr>
          <w:rFonts w:ascii="Consolas" w:eastAsia="Times New Roman" w:hAnsi="Consolas" w:cs="Courier New"/>
          <w:color w:val="EEFFFF"/>
          <w:sz w:val="18"/>
          <w:szCs w:val="18"/>
          <w:lang w:val="en-US"/>
        </w:rPr>
        <w:t xml:space="preserve">productDescriptionInput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document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getElementById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'productDescriptionInput'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var </w:t>
      </w:r>
      <w:r w:rsidRPr="001D5E10">
        <w:rPr>
          <w:rFonts w:ascii="Consolas" w:eastAsia="Times New Roman" w:hAnsi="Consolas" w:cs="Courier New"/>
          <w:color w:val="EEFFFF"/>
          <w:sz w:val="18"/>
          <w:szCs w:val="18"/>
          <w:lang w:val="en-US"/>
        </w:rPr>
        <w:t xml:space="preserve">alertContainer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 xml:space="preserve">new </w:t>
      </w:r>
      <w:r w:rsidRPr="001D5E10">
        <w:rPr>
          <w:rFonts w:ascii="Consolas" w:eastAsia="Times New Roman" w:hAnsi="Consolas" w:cs="Courier New"/>
          <w:color w:val="FFCB6B"/>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makeAlertContainerInvisible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var </w:t>
      </w:r>
      <w:r w:rsidRPr="001D5E10">
        <w:rPr>
          <w:rFonts w:ascii="Consolas" w:eastAsia="Times New Roman" w:hAnsi="Consolas" w:cs="Courier New"/>
          <w:color w:val="EEFFFF"/>
          <w:sz w:val="18"/>
          <w:szCs w:val="18"/>
          <w:lang w:val="en-US"/>
        </w:rPr>
        <w:t xml:space="preserve">creationURL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08080"/>
          <w:sz w:val="18"/>
          <w:szCs w:val="18"/>
          <w:lang w:val="en-US"/>
        </w:rPr>
        <w:t>http://localhost:3000/admin/panel/create/generalproduct/submit</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function </w:t>
      </w:r>
      <w:r w:rsidRPr="001D5E10">
        <w:rPr>
          <w:rFonts w:ascii="Consolas" w:eastAsia="Times New Roman" w:hAnsi="Consolas" w:cs="Courier New"/>
          <w:color w:val="82AAFF"/>
          <w:sz w:val="18"/>
          <w:szCs w:val="18"/>
          <w:lang w:val="en-US"/>
        </w:rPr>
        <w:t>createNewGeneralProduct</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productInput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value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length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 xml:space="preserve">0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productImageInput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value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length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 xml:space="preserve">0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productDescriptionInput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value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length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showErrorAlertContainer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'Fields must not be empty'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categorySelectInput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value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showErrorAlertContainer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'Category must be selected'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manufacturerSelectInput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value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showErrorAlertContainer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'Manufacturer must be selected'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checkIfImageExists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productImageInput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value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showErrorAlertContainer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'Such image does not exist'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else</w:t>
      </w:r>
      <w:r w:rsidRPr="001D5E10">
        <w:rPr>
          <w:rFonts w:ascii="Consolas" w:eastAsia="Times New Roman" w:hAnsi="Consolas" w:cs="Courier New"/>
          <w:i/>
          <w:iCs/>
          <w:color w:val="C792EA"/>
          <w:sz w:val="18"/>
          <w:szCs w:val="18"/>
          <w:lang w:val="en-US"/>
        </w:rPr>
        <w:br/>
        <w:t xml:space="preserve">        </w:t>
      </w:r>
      <w:r w:rsidRPr="001D5E10">
        <w:rPr>
          <w:rFonts w:ascii="Consolas" w:eastAsia="Times New Roman" w:hAnsi="Consolas" w:cs="Courier New"/>
          <w:color w:val="82AAFF"/>
          <w:sz w:val="18"/>
          <w:szCs w:val="18"/>
          <w:lang w:val="en-US"/>
        </w:rPr>
        <w:t>fetch</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creationURL</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method</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'POST'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headers</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C3E88D"/>
          <w:sz w:val="18"/>
          <w:szCs w:val="18"/>
          <w:lang w:val="en-US"/>
        </w:rPr>
        <w:t>'Content-Type'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'application/json'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C3E88D"/>
          <w:sz w:val="18"/>
          <w:szCs w:val="18"/>
          <w:lang w:val="en-US"/>
        </w:rPr>
        <w:t>'X-CSRF-Token'</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document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getElementById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'_csrf'</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value</w:t>
      </w:r>
      <w:r w:rsidRPr="001D5E10">
        <w:rPr>
          <w:rFonts w:ascii="Consolas" w:eastAsia="Times New Roman" w:hAnsi="Consolas" w:cs="Courier New"/>
          <w:color w:val="EEFFFF"/>
          <w:sz w:val="18"/>
          <w:szCs w:val="18"/>
          <w:lang w:val="en-US"/>
        </w:rPr>
        <w:br/>
        <w:t xml:space="preserve">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body</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JSON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stringify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productName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productInput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value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category</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categorySelectInput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value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manufacturer</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manufacturerSelectInput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value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imageURL</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productImageInput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value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description</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productDescriptionInput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value</w:t>
      </w:r>
      <w:r w:rsidRPr="001D5E10">
        <w:rPr>
          <w:rFonts w:ascii="Consolas" w:eastAsia="Times New Roman" w:hAnsi="Consolas" w:cs="Courier New"/>
          <w:color w:val="EEFFFF"/>
          <w:sz w:val="18"/>
          <w:szCs w:val="18"/>
          <w:lang w:val="en-US"/>
        </w:rPr>
        <w:br/>
        <w:t xml:space="preserve">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2AAFF"/>
          <w:sz w:val="18"/>
          <w:szCs w:val="18"/>
          <w:lang w:val="en-US"/>
        </w:rPr>
        <w:t>then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C792EA"/>
          <w:sz w:val="18"/>
          <w:szCs w:val="18"/>
          <w:lang w:val="en-US"/>
        </w:rPr>
        <w:t>function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text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then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C792EA"/>
          <w:sz w:val="18"/>
          <w:szCs w:val="18"/>
          <w:lang w:val="en-US"/>
        </w:rPr>
        <w:t>function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text</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text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'Creation failed'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showErrorAlertContainer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'Creation process failed'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text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'Record created'</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showSuccessAlertContainer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'Record was successfully created'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2AAFF"/>
          <w:sz w:val="18"/>
          <w:szCs w:val="18"/>
          <w:lang w:val="en-US"/>
        </w:rPr>
        <w:t>clearInputFields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lastRenderedPageBreak/>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function </w:t>
      </w:r>
      <w:r w:rsidRPr="001D5E10">
        <w:rPr>
          <w:rFonts w:ascii="Consolas" w:eastAsia="Times New Roman" w:hAnsi="Consolas" w:cs="Courier New"/>
          <w:color w:val="82AAFF"/>
          <w:sz w:val="18"/>
          <w:szCs w:val="18"/>
          <w:lang w:val="en-US"/>
        </w:rPr>
        <w:t>checkIfImageExists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imageURL</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request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 xml:space="preserve">new </w:t>
      </w:r>
      <w:r w:rsidRPr="001D5E10">
        <w:rPr>
          <w:rFonts w:ascii="Consolas" w:eastAsia="Times New Roman" w:hAnsi="Consolas" w:cs="Courier New"/>
          <w:color w:val="EEFFFF"/>
          <w:sz w:val="18"/>
          <w:szCs w:val="18"/>
          <w:lang w:val="en-US"/>
        </w:rPr>
        <w:t>XMLHttpRequest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open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'HEAD'</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imageURL</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false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return </w:t>
      </w:r>
      <w:r w:rsidRPr="001D5E10">
        <w:rPr>
          <w:rFonts w:ascii="Consolas" w:eastAsia="Times New Roman" w:hAnsi="Consolas" w:cs="Courier New"/>
          <w:color w:val="EEFFFF"/>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status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404</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function </w:t>
      </w:r>
      <w:r w:rsidRPr="001D5E10">
        <w:rPr>
          <w:rFonts w:ascii="Consolas" w:eastAsia="Times New Roman" w:hAnsi="Consolas" w:cs="Courier New"/>
          <w:color w:val="82AAFF"/>
          <w:sz w:val="18"/>
          <w:szCs w:val="18"/>
          <w:lang w:val="en-US"/>
        </w:rPr>
        <w:t>clearInputFields</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productInput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value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productImageInput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value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productDescriptionInput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value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w:t>
      </w:r>
    </w:p>
    <w:p w14:paraId="1B092058" w14:textId="149B0EFE" w:rsidR="001D5E10" w:rsidRDefault="00DF2DE0" w:rsidP="00715D8F">
      <w:pPr>
        <w:pStyle w:val="11"/>
        <w:rPr>
          <w:lang w:val="en-US"/>
        </w:rPr>
      </w:pPr>
      <w:r>
        <w:t xml:space="preserve">Лістинг </w:t>
      </w:r>
      <w:r>
        <w:rPr>
          <w:lang w:val="en-US"/>
        </w:rPr>
        <w:t>manufacturercreationjs.js:</w:t>
      </w:r>
    </w:p>
    <w:p w14:paraId="01B41CAC" w14:textId="77777777" w:rsidR="00DF2DE0" w:rsidRPr="00DF2DE0" w:rsidRDefault="00DF2DE0" w:rsidP="00DF2DE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manufacturerInput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'manufacturerInput'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manufacturerLogoInput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'manufacturerLogoInput'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alertContainer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 xml:space="preserve">new </w:t>
      </w:r>
      <w:r w:rsidRPr="00DF2DE0">
        <w:rPr>
          <w:rFonts w:ascii="Consolas" w:eastAsia="Times New Roman" w:hAnsi="Consolas" w:cs="Courier New"/>
          <w:color w:val="FFCB6B"/>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creationURL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808080"/>
          <w:sz w:val="18"/>
          <w:szCs w:val="18"/>
          <w:lang w:val="en-US"/>
        </w:rPr>
        <w:t>http://localhost:3000/admin/panel/create/manufacturer/submit</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makeAlertContainerInvisible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createNewManufacturer</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if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manufacturerInput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 xml:space="preserve">0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manufacturerLogoInput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0</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'Fields must not be empty'</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checkIfImageExists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manufacturerLogoInput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'This image does not exist'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else</w:t>
      </w:r>
      <w:r w:rsidRPr="00DF2DE0">
        <w:rPr>
          <w:rFonts w:ascii="Consolas" w:eastAsia="Times New Roman" w:hAnsi="Consolas" w:cs="Courier New"/>
          <w:i/>
          <w:iCs/>
          <w:color w:val="C792EA"/>
          <w:sz w:val="18"/>
          <w:szCs w:val="18"/>
          <w:lang w:val="en-US"/>
        </w:rPr>
        <w:br/>
        <w:t xml:space="preserve">        </w:t>
      </w:r>
      <w:r w:rsidRPr="00DF2DE0">
        <w:rPr>
          <w:rFonts w:ascii="Consolas" w:eastAsia="Times New Roman" w:hAnsi="Consolas" w:cs="Courier New"/>
          <w:color w:val="82AAFF"/>
          <w:sz w:val="18"/>
          <w:szCs w:val="18"/>
          <w:lang w:val="en-US"/>
        </w:rPr>
        <w:t>fetch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creationURL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method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'POST'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headers</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C3E88D"/>
          <w:sz w:val="18"/>
          <w:szCs w:val="18"/>
          <w:lang w:val="en-US"/>
        </w:rPr>
        <w:t>'Content-Type'</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'application/json'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C3E88D"/>
          <w:sz w:val="18"/>
          <w:szCs w:val="18"/>
          <w:lang w:val="en-US"/>
        </w:rPr>
        <w:t>'X-CSRF-Token'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'_csrf'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EEFFFF"/>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body</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JSON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stringify</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manufacturerName</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manufacturerInput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manufacturerLogoURL</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manufacturerLogoInput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EEFFFF"/>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text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text</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'Manufacturer exists'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'Admin with such login already exists'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'Creation failed'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'Creation process failed'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'Record created'</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showSuccessAlertContainer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'Record was successfully created'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clearInputFields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checkIfImageExists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imageURL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request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 xml:space="preserve">new </w:t>
      </w:r>
      <w:r w:rsidRPr="00DF2DE0">
        <w:rPr>
          <w:rFonts w:ascii="Consolas" w:eastAsia="Times New Roman" w:hAnsi="Consolas" w:cs="Courier New"/>
          <w:color w:val="EEFFFF"/>
          <w:sz w:val="18"/>
          <w:szCs w:val="18"/>
          <w:lang w:val="en-US"/>
        </w:rPr>
        <w:t>XMLHttpRequest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request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open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'HEAD'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imageURL</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false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return </w:t>
      </w:r>
      <w:r w:rsidRPr="00DF2DE0">
        <w:rPr>
          <w:rFonts w:ascii="Consolas" w:eastAsia="Times New Roman" w:hAnsi="Consolas" w:cs="Courier New"/>
          <w:color w:val="EEFFFF"/>
          <w:sz w:val="18"/>
          <w:szCs w:val="18"/>
          <w:lang w:val="en-US"/>
        </w:rPr>
        <w:t>request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status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404</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clearInputFields</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manufacturerInput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value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manufacturerLogoInput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value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w:t>
      </w:r>
    </w:p>
    <w:p w14:paraId="1B9ADE79" w14:textId="691ADDD7" w:rsidR="00DF2DE0" w:rsidRDefault="00DF2DE0" w:rsidP="00715D8F">
      <w:pPr>
        <w:pStyle w:val="11"/>
        <w:rPr>
          <w:lang w:val="en-US"/>
        </w:rPr>
      </w:pPr>
      <w:r>
        <w:t xml:space="preserve">Лістинг </w:t>
      </w:r>
      <w:r>
        <w:rPr>
          <w:lang w:val="en-US"/>
        </w:rPr>
        <w:t>subproductcreationjs.js:</w:t>
      </w:r>
    </w:p>
    <w:p w14:paraId="3385AD5A" w14:textId="77777777" w:rsidR="00DF2DE0" w:rsidRPr="00DF2DE0" w:rsidRDefault="00DF2DE0" w:rsidP="00DF2DE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generalProductSelectInput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'generalProductSelectInput'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generalProductOptions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'generalProductOptions'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subProductCodeInput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'subProductCodeInput'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subProductPriceInput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'subProductPriceInput'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lastRenderedPageBreak/>
        <w:t xml:space="preserve">var </w:t>
      </w:r>
      <w:r w:rsidRPr="00DF2DE0">
        <w:rPr>
          <w:rFonts w:ascii="Consolas" w:eastAsia="Times New Roman" w:hAnsi="Consolas" w:cs="Courier New"/>
          <w:color w:val="EEFFFF"/>
          <w:sz w:val="18"/>
          <w:szCs w:val="18"/>
          <w:lang w:val="en-US"/>
        </w:rPr>
        <w:t xml:space="preserve">subProductDescriptionInput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'subProductDescriptionInput'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alertContainer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 xml:space="preserve">new </w:t>
      </w:r>
      <w:r w:rsidRPr="00DF2DE0">
        <w:rPr>
          <w:rFonts w:ascii="Consolas" w:eastAsia="Times New Roman" w:hAnsi="Consolas" w:cs="Courier New"/>
          <w:color w:val="FFCB6B"/>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makeAlertContainerInvisible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creationURL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808080"/>
          <w:sz w:val="18"/>
          <w:szCs w:val="18"/>
          <w:lang w:val="en-US"/>
        </w:rPr>
        <w:t>http://localhost:3000/admin/panel/create/subproduct/submit</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codeRegexp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/^\d{2}-\d{3}$/</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createNewSubProduct</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generalProductSelectInput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 xml:space="preserve">0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subProductCodeInput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 xml:space="preserve">0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subProductPriceInput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 xml:space="preserve">0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subProductDescriptionInput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0</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'Fields must bot be empty'</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subProductCodeInput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match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codeRegexp</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'Code input must be in such form: i.e. 12-345'</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generalProductSelectInput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value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'No general products'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'Create general product first'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isDatalistOption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generalProductSelectInput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'Product from list must be selected'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fetch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creationURL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method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'POST'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headers</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C3E88D"/>
          <w:sz w:val="18"/>
          <w:szCs w:val="18"/>
          <w:lang w:val="en-US"/>
        </w:rPr>
        <w:t>'Content-Type'</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'application/json'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C3E88D"/>
          <w:sz w:val="18"/>
          <w:szCs w:val="18"/>
          <w:lang w:val="en-US"/>
        </w:rPr>
        <w:t>'X-CSRF-Token'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'_csrf'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EEFFFF"/>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body</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JSON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stringify</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generalProduct</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generalProductSelectInput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code</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subProductCodeInput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price</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subProductPriceInput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description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subProductDescriptionInput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EEFFFF"/>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text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text</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'Creation failed'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'Creation process failed'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'Record created'</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showSuccessAlertContainer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'Record was successfully created'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clearInputFields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isDatalistOption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value</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for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i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0</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 xml:space="preserve">i </w:t>
      </w:r>
      <w:r w:rsidRPr="00DF2DE0">
        <w:rPr>
          <w:rFonts w:ascii="Consolas" w:eastAsia="Times New Roman" w:hAnsi="Consolas" w:cs="Courier New"/>
          <w:color w:val="89DDFF"/>
          <w:sz w:val="18"/>
          <w:szCs w:val="18"/>
          <w:lang w:val="en-US"/>
        </w:rPr>
        <w:t xml:space="preserve">&lt; </w:t>
      </w:r>
      <w:r w:rsidRPr="00DF2DE0">
        <w:rPr>
          <w:rFonts w:ascii="Consolas" w:eastAsia="Times New Roman" w:hAnsi="Consolas" w:cs="Courier New"/>
          <w:color w:val="EEFFFF"/>
          <w:sz w:val="18"/>
          <w:szCs w:val="18"/>
          <w:lang w:val="en-US"/>
        </w:rPr>
        <w:t>generalProductOptions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options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length</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i</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value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generalProductOptions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options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return true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return false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clearInputFields</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subProductCodeInput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value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subProductPriceInput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value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subProductDescriptionInput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value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w:t>
      </w:r>
    </w:p>
    <w:p w14:paraId="46BD62BD" w14:textId="131B2856" w:rsidR="00DF2DE0" w:rsidRDefault="00DF2DE0" w:rsidP="00715D8F">
      <w:pPr>
        <w:pStyle w:val="11"/>
        <w:rPr>
          <w:lang w:val="en-US"/>
        </w:rPr>
      </w:pPr>
      <w:r>
        <w:t xml:space="preserve">Лістинг </w:t>
      </w:r>
      <w:r>
        <w:rPr>
          <w:lang w:val="en-US"/>
        </w:rPr>
        <w:t>admineditjs.js:</w:t>
      </w:r>
    </w:p>
    <w:p w14:paraId="5955EAF1" w14:textId="77777777" w:rsidR="00DF2DE0" w:rsidRPr="00DF2DE0" w:rsidRDefault="00DF2DE0" w:rsidP="00DF2DE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loginInput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'loginInput'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oldPasswordInput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'oldPasswordInput'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newPasswordInput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'newPasswordInput'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repeatPasswordInput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'repeatPasswordInput'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isChangePasswordCheckbox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'is-change-password-checkbox'</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alertContainer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 xml:space="preserve">new </w:t>
      </w:r>
      <w:r w:rsidRPr="00DF2DE0">
        <w:rPr>
          <w:rFonts w:ascii="Consolas" w:eastAsia="Times New Roman" w:hAnsi="Consolas" w:cs="Courier New"/>
          <w:color w:val="FFCB6B"/>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makeAlertContainerInvisible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editAdmin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editURL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lastRenderedPageBreak/>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isChangePasswordCheckbox</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checked</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loginInput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 xml:space="preserve">0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oldPasswordInput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 xml:space="preserve">0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newPasswordInput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 xml:space="preserve">0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repeatPasswordInput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0</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'Fields must not be empty'</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loginInput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&lt; </w:t>
      </w:r>
      <w:r w:rsidRPr="00DF2DE0">
        <w:rPr>
          <w:rFonts w:ascii="Consolas" w:eastAsia="Times New Roman" w:hAnsi="Consolas" w:cs="Courier New"/>
          <w:color w:val="F78C6C"/>
          <w:sz w:val="18"/>
          <w:szCs w:val="18"/>
          <w:lang w:val="en-US"/>
        </w:rPr>
        <w:t>5</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'Login must be at least 5 characters long'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newPasswordInput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&lt; </w:t>
      </w:r>
      <w:r w:rsidRPr="00DF2DE0">
        <w:rPr>
          <w:rFonts w:ascii="Consolas" w:eastAsia="Times New Roman" w:hAnsi="Consolas" w:cs="Courier New"/>
          <w:color w:val="F78C6C"/>
          <w:sz w:val="18"/>
          <w:szCs w:val="18"/>
          <w:lang w:val="en-US"/>
        </w:rPr>
        <w:t>8</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'Password must be at least 8 characters long'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newPasswordInput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value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repeatPasswordInput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'Passwords are not equal'</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newPasswordInput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value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oldPasswordInput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'Old and new password are equal'</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fetch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editURL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method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'POST'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headers</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C3E88D"/>
          <w:sz w:val="18"/>
          <w:szCs w:val="18"/>
          <w:lang w:val="en-US"/>
        </w:rPr>
        <w:t>'Content-Type'</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'application/json'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C3E88D"/>
          <w:sz w:val="18"/>
          <w:szCs w:val="18"/>
          <w:lang w:val="en-US"/>
        </w:rPr>
        <w:t>'X-CSRF-Token'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'_csrf'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EEFFFF"/>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body</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JSON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stringify</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login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loginInput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oldPassword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oldPasswordInput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newPassword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newPasswordInput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isChangePassword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true</w:t>
      </w:r>
      <w:r w:rsidRPr="00DF2DE0">
        <w:rPr>
          <w:rFonts w:ascii="Consolas" w:eastAsia="Times New Roman" w:hAnsi="Consolas" w:cs="Courier New"/>
          <w:i/>
          <w:iCs/>
          <w:color w:val="C792EA"/>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text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text</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'Password mismatched'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'Old password is wrong'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'Update failed'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'Updating process failed'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'Record updated'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showSuccessAlertContainer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'Record was successfully updated'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loginInput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 xml:space="preserve">0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oldPasswordInput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0</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'Fields must not be empty'</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loginInput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&lt; </w:t>
      </w:r>
      <w:r w:rsidRPr="00DF2DE0">
        <w:rPr>
          <w:rFonts w:ascii="Consolas" w:eastAsia="Times New Roman" w:hAnsi="Consolas" w:cs="Courier New"/>
          <w:color w:val="F78C6C"/>
          <w:sz w:val="18"/>
          <w:szCs w:val="18"/>
          <w:lang w:val="en-US"/>
        </w:rPr>
        <w:t>5</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'Login must be at least 5 characters long'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oldPasswordInput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&lt; </w:t>
      </w:r>
      <w:r w:rsidRPr="00DF2DE0">
        <w:rPr>
          <w:rFonts w:ascii="Consolas" w:eastAsia="Times New Roman" w:hAnsi="Consolas" w:cs="Courier New"/>
          <w:color w:val="F78C6C"/>
          <w:sz w:val="18"/>
          <w:szCs w:val="18"/>
          <w:lang w:val="en-US"/>
        </w:rPr>
        <w:t>8</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'Password must be at least 8 characters long'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fetch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editURL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method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'POST'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headers</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C3E88D"/>
          <w:sz w:val="18"/>
          <w:szCs w:val="18"/>
          <w:lang w:val="en-US"/>
        </w:rPr>
        <w:t>'Content-Type'</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'application/json'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C3E88D"/>
          <w:sz w:val="18"/>
          <w:szCs w:val="18"/>
          <w:lang w:val="en-US"/>
        </w:rPr>
        <w:t>'X-CSRF-Token'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'_csrf'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EEFFFF"/>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body</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JSON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stringify</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login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loginInput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oldPassword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oldPasswordInput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isChangePassword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false</w:t>
      </w:r>
      <w:r w:rsidRPr="00DF2DE0">
        <w:rPr>
          <w:rFonts w:ascii="Consolas" w:eastAsia="Times New Roman" w:hAnsi="Consolas" w:cs="Courier New"/>
          <w:i/>
          <w:iCs/>
          <w:color w:val="C792EA"/>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text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text</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'Password mismatched'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'Old password is wrong'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'Update failed'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'Updating process failed'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'Record updated'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showSuccessAlertContainer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'Record was successfully updated'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lastRenderedPageBreak/>
        <w:t xml:space="preserve">    }</w:t>
      </w:r>
      <w:r w:rsidRPr="00DF2DE0">
        <w:rPr>
          <w:rFonts w:ascii="Consolas" w:eastAsia="Times New Roman" w:hAnsi="Consolas" w:cs="Courier New"/>
          <w:color w:val="89DDFF"/>
          <w:sz w:val="18"/>
          <w:szCs w:val="18"/>
          <w:lang w:val="en-US"/>
        </w:rPr>
        <w:b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changePasswordCheckboxClick</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isChangePasswordCheckbox</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checked</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newPasswordInput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setAttribute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'disabled'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'disabled'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repeatPasswordInput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setAttribute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'disabled'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'disabled'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newPasswordInput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removeAttribute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'disabled'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repeatPasswordInput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removeAttribute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'disabled'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w:t>
      </w:r>
    </w:p>
    <w:p w14:paraId="13E72DB5" w14:textId="1509EBA7" w:rsidR="00DF2DE0" w:rsidRDefault="00DF2DE0" w:rsidP="00715D8F">
      <w:pPr>
        <w:pStyle w:val="11"/>
        <w:rPr>
          <w:lang w:val="en-US"/>
        </w:rPr>
      </w:pPr>
      <w:r>
        <w:t xml:space="preserve">Лістинг </w:t>
      </w:r>
      <w:r>
        <w:rPr>
          <w:lang w:val="en-US"/>
        </w:rPr>
        <w:t>categoryeditjs.js:</w:t>
      </w:r>
    </w:p>
    <w:p w14:paraId="3CF08981" w14:textId="77777777" w:rsidR="00DF2DE0" w:rsidRPr="00DF2DE0" w:rsidRDefault="00DF2DE0" w:rsidP="00DF2DE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categoryInput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'categoryInput'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alertContainer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 xml:space="preserve">new </w:t>
      </w:r>
      <w:r w:rsidRPr="00DF2DE0">
        <w:rPr>
          <w:rFonts w:ascii="Consolas" w:eastAsia="Times New Roman" w:hAnsi="Consolas" w:cs="Courier New"/>
          <w:color w:val="FFCB6B"/>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makeAlertContainerInvisible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editCategory</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editURL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categoryInput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0</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'Fields must not be empty'</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else</w:t>
      </w:r>
      <w:r w:rsidRPr="00DF2DE0">
        <w:rPr>
          <w:rFonts w:ascii="Consolas" w:eastAsia="Times New Roman" w:hAnsi="Consolas" w:cs="Courier New"/>
          <w:i/>
          <w:iCs/>
          <w:color w:val="C792EA"/>
          <w:sz w:val="18"/>
          <w:szCs w:val="18"/>
          <w:lang w:val="en-US"/>
        </w:rPr>
        <w:br/>
        <w:t xml:space="preserve">        </w:t>
      </w:r>
      <w:r w:rsidRPr="00DF2DE0">
        <w:rPr>
          <w:rFonts w:ascii="Consolas" w:eastAsia="Times New Roman" w:hAnsi="Consolas" w:cs="Courier New"/>
          <w:color w:val="82AAFF"/>
          <w:sz w:val="18"/>
          <w:szCs w:val="18"/>
          <w:lang w:val="en-US"/>
        </w:rPr>
        <w:t>fetch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editURL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method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'POST'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headers</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C3E88D"/>
          <w:sz w:val="18"/>
          <w:szCs w:val="18"/>
          <w:lang w:val="en-US"/>
        </w:rPr>
        <w:t>'Content-Type'</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'application/json'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C3E88D"/>
          <w:sz w:val="18"/>
          <w:szCs w:val="18"/>
          <w:lang w:val="en-US"/>
        </w:rPr>
        <w:t>'X-CSRF-Token'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'_csrf'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EEFFFF"/>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body</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JSON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stringify</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categoryName</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categoryInput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EEFFFF"/>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text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text</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'Update failed'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'Updating process failed'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'Record updated'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showSuccessAlertContainer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'Record was successfully updated'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w:t>
      </w:r>
    </w:p>
    <w:p w14:paraId="38A21ED7" w14:textId="303C9BA9" w:rsidR="00DF2DE0" w:rsidRDefault="00DF2DE0" w:rsidP="00715D8F">
      <w:pPr>
        <w:pStyle w:val="11"/>
        <w:rPr>
          <w:lang w:val="en-US"/>
        </w:rPr>
      </w:pPr>
      <w:r>
        <w:t xml:space="preserve">Лістинг </w:t>
      </w:r>
      <w:r>
        <w:rPr>
          <w:lang w:val="en-US"/>
        </w:rPr>
        <w:t>generalproducteditjs.js:</w:t>
      </w:r>
    </w:p>
    <w:p w14:paraId="35B03796" w14:textId="77777777" w:rsidR="00DF2DE0" w:rsidRPr="00DF2DE0" w:rsidRDefault="00DF2DE0" w:rsidP="00DF2DE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rPr>
      </w:pP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generalProductInput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'generalProductInput'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categorySelectInput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'categorySelectInput'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manufacturerSelectInput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'manufacturerSelectInput'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generalProductImageInput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'generalProductImageInput'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productDescriptionInput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'productDescriptionInput'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alertContainer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 xml:space="preserve">new </w:t>
      </w:r>
      <w:r w:rsidRPr="00DF2DE0">
        <w:rPr>
          <w:rFonts w:ascii="Consolas" w:eastAsia="Times New Roman" w:hAnsi="Consolas" w:cs="Courier New"/>
          <w:color w:val="FFCB6B"/>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makeAlertContainerInvisible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editGeneralProduct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editURL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generalProductInput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 xml:space="preserve">0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generalProductImageInput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 xml:space="preserve">0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productDescriptionInput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0</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'Fields must not be empty'</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categorySelectInput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value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'Category must be chosen'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manufacturerSelectInput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value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'Manufacturer must be chosen'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checkIfImageExists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generalProductImageInput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'Such image URL does not exist'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else</w:t>
      </w:r>
      <w:r w:rsidRPr="00DF2DE0">
        <w:rPr>
          <w:rFonts w:ascii="Consolas" w:eastAsia="Times New Roman" w:hAnsi="Consolas" w:cs="Courier New"/>
          <w:i/>
          <w:iCs/>
          <w:color w:val="C792EA"/>
          <w:sz w:val="18"/>
          <w:szCs w:val="18"/>
          <w:lang w:val="en-US"/>
        </w:rPr>
        <w:br/>
        <w:t xml:space="preserve">        </w:t>
      </w:r>
      <w:r w:rsidRPr="00DF2DE0">
        <w:rPr>
          <w:rFonts w:ascii="Consolas" w:eastAsia="Times New Roman" w:hAnsi="Consolas" w:cs="Courier New"/>
          <w:color w:val="82AAFF"/>
          <w:sz w:val="18"/>
          <w:szCs w:val="18"/>
          <w:lang w:val="en-US"/>
        </w:rPr>
        <w:t>fetch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editURL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method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'POST'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headers</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C3E88D"/>
          <w:sz w:val="18"/>
          <w:szCs w:val="18"/>
          <w:lang w:val="en-US"/>
        </w:rPr>
        <w:t>'Content-Type'</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'application/json'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C3E88D"/>
          <w:sz w:val="18"/>
          <w:szCs w:val="18"/>
          <w:lang w:val="en-US"/>
        </w:rPr>
        <w:t>'X-CSRF-Token'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'_csrf'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EEFFFF"/>
          <w:sz w:val="18"/>
          <w:szCs w:val="18"/>
          <w:lang w:val="en-US"/>
        </w:rPr>
        <w:br/>
      </w:r>
      <w:r w:rsidRPr="00DF2DE0">
        <w:rPr>
          <w:rFonts w:ascii="Consolas" w:eastAsia="Times New Roman" w:hAnsi="Consolas" w:cs="Courier New"/>
          <w:color w:val="EEFFFF"/>
          <w:sz w:val="18"/>
          <w:szCs w:val="18"/>
          <w:lang w:val="en-US"/>
        </w:rPr>
        <w:lastRenderedPageBreak/>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body</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JSON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stringify</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productName</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generalProductInput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category</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categorySelectInput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manufacturer</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manufacturerSelectInput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imageURL</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generalProductImageInput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description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productDescriptionInput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EEFFFF"/>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text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text</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'Update failed'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'Updating process failed'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'Record updated'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showSuccessAlertContainer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'Record was successfully updated'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checkIfImageExists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imageURL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request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 xml:space="preserve">new </w:t>
      </w:r>
      <w:r w:rsidRPr="00DF2DE0">
        <w:rPr>
          <w:rFonts w:ascii="Consolas" w:eastAsia="Times New Roman" w:hAnsi="Consolas" w:cs="Courier New"/>
          <w:color w:val="EEFFFF"/>
          <w:sz w:val="18"/>
          <w:szCs w:val="18"/>
          <w:lang w:val="en-US"/>
        </w:rPr>
        <w:t>XMLHttpRequest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request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open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'HEAD'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imageURL</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false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return </w:t>
      </w:r>
      <w:r w:rsidRPr="00DF2DE0">
        <w:rPr>
          <w:rFonts w:ascii="Consolas" w:eastAsia="Times New Roman" w:hAnsi="Consolas" w:cs="Courier New"/>
          <w:color w:val="EEFFFF"/>
          <w:sz w:val="18"/>
          <w:szCs w:val="18"/>
          <w:lang w:val="en-US"/>
        </w:rPr>
        <w:t>request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status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rPr>
        <w:t>404</w:t>
      </w:r>
      <w:r w:rsidRPr="00DF2DE0">
        <w:rPr>
          <w:rFonts w:ascii="Consolas" w:eastAsia="Times New Roman" w:hAnsi="Consolas" w:cs="Courier New"/>
          <w:color w:val="89DDFF"/>
          <w:sz w:val="18"/>
          <w:szCs w:val="18"/>
        </w:rPr>
        <w:t>;</w:t>
      </w:r>
      <w:r w:rsidRPr="00DF2DE0">
        <w:rPr>
          <w:rFonts w:ascii="Consolas" w:eastAsia="Times New Roman" w:hAnsi="Consolas" w:cs="Courier New"/>
          <w:color w:val="89DDFF"/>
          <w:sz w:val="18"/>
          <w:szCs w:val="18"/>
        </w:rPr>
        <w:br/>
        <w:t>}</w:t>
      </w:r>
    </w:p>
    <w:p w14:paraId="202C630F" w14:textId="6674F651" w:rsidR="00DF2DE0" w:rsidRDefault="00DF2DE0" w:rsidP="00715D8F">
      <w:pPr>
        <w:pStyle w:val="11"/>
      </w:pPr>
      <w:r>
        <w:t xml:space="preserve">Лістинг </w:t>
      </w:r>
      <w:r>
        <w:rPr>
          <w:lang w:val="en-US"/>
        </w:rPr>
        <w:t>manufacturereditjs.js:</w:t>
      </w:r>
    </w:p>
    <w:p w14:paraId="4CD66F94" w14:textId="77777777" w:rsidR="00DF2DE0" w:rsidRPr="00DF2DE0" w:rsidRDefault="00DF2DE0" w:rsidP="00DF2DE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rPr>
      </w:pP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manufacturerInput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'manufacturerInput'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manufacturerLogoInput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'manufacturerLogoInput'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alertContainer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 xml:space="preserve">new </w:t>
      </w:r>
      <w:r w:rsidRPr="00DF2DE0">
        <w:rPr>
          <w:rFonts w:ascii="Consolas" w:eastAsia="Times New Roman" w:hAnsi="Consolas" w:cs="Courier New"/>
          <w:color w:val="FFCB6B"/>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makeAlertContainerInvisible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editManufacturer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editURL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manufacturerInput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 xml:space="preserve">0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manufacturerLogoInput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0</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'Fields must not be empty'</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checkIfImageExists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manufacturerLogoInput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'Manufacturer logo image does not exist'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else</w:t>
      </w:r>
      <w:r w:rsidRPr="00DF2DE0">
        <w:rPr>
          <w:rFonts w:ascii="Consolas" w:eastAsia="Times New Roman" w:hAnsi="Consolas" w:cs="Courier New"/>
          <w:i/>
          <w:iCs/>
          <w:color w:val="C792EA"/>
          <w:sz w:val="18"/>
          <w:szCs w:val="18"/>
          <w:lang w:val="en-US"/>
        </w:rPr>
        <w:br/>
        <w:t xml:space="preserve">        </w:t>
      </w:r>
      <w:r w:rsidRPr="00DF2DE0">
        <w:rPr>
          <w:rFonts w:ascii="Consolas" w:eastAsia="Times New Roman" w:hAnsi="Consolas" w:cs="Courier New"/>
          <w:color w:val="82AAFF"/>
          <w:sz w:val="18"/>
          <w:szCs w:val="18"/>
          <w:lang w:val="en-US"/>
        </w:rPr>
        <w:t>fetch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editURL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method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'POST'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headers</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C3E88D"/>
          <w:sz w:val="18"/>
          <w:szCs w:val="18"/>
          <w:lang w:val="en-US"/>
        </w:rPr>
        <w:t>'Content-Type'</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'application/json'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C3E88D"/>
          <w:sz w:val="18"/>
          <w:szCs w:val="18"/>
          <w:lang w:val="en-US"/>
        </w:rPr>
        <w:t>'X-CSRF-Token'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'_csrf'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EEFFFF"/>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body</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JSON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stringify</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manufacturerName</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manufacturerInput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manufacturerLogo</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manufacturerLogoInput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EEFFFF"/>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text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text</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'Update failed'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'Updating process failed'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'Record updated'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showSuccessAlertContainer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'Record was successfully updated'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checkIfImageExists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imageURL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request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 xml:space="preserve">new </w:t>
      </w:r>
      <w:r w:rsidRPr="00DF2DE0">
        <w:rPr>
          <w:rFonts w:ascii="Consolas" w:eastAsia="Times New Roman" w:hAnsi="Consolas" w:cs="Courier New"/>
          <w:color w:val="EEFFFF"/>
          <w:sz w:val="18"/>
          <w:szCs w:val="18"/>
          <w:lang w:val="en-US"/>
        </w:rPr>
        <w:t>XMLHttpRequest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request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open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'HEAD'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imageURL</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false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return </w:t>
      </w:r>
      <w:r w:rsidRPr="00DF2DE0">
        <w:rPr>
          <w:rFonts w:ascii="Consolas" w:eastAsia="Times New Roman" w:hAnsi="Consolas" w:cs="Courier New"/>
          <w:color w:val="EEFFFF"/>
          <w:sz w:val="18"/>
          <w:szCs w:val="18"/>
          <w:lang w:val="en-US"/>
        </w:rPr>
        <w:t>request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status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rPr>
        <w:t>404</w:t>
      </w:r>
      <w:r w:rsidRPr="00DF2DE0">
        <w:rPr>
          <w:rFonts w:ascii="Consolas" w:eastAsia="Times New Roman" w:hAnsi="Consolas" w:cs="Courier New"/>
          <w:color w:val="89DDFF"/>
          <w:sz w:val="18"/>
          <w:szCs w:val="18"/>
        </w:rPr>
        <w:t>;</w:t>
      </w:r>
      <w:r w:rsidRPr="00DF2DE0">
        <w:rPr>
          <w:rFonts w:ascii="Consolas" w:eastAsia="Times New Roman" w:hAnsi="Consolas" w:cs="Courier New"/>
          <w:color w:val="89DDFF"/>
          <w:sz w:val="18"/>
          <w:szCs w:val="18"/>
        </w:rPr>
        <w:br/>
        <w:t>}</w:t>
      </w:r>
    </w:p>
    <w:p w14:paraId="301A6322" w14:textId="73A750A1" w:rsidR="00DF2DE0" w:rsidRDefault="00DF2DE0" w:rsidP="00715D8F">
      <w:pPr>
        <w:pStyle w:val="11"/>
      </w:pPr>
      <w:r>
        <w:t xml:space="preserve">Лістинг </w:t>
      </w:r>
      <w:r>
        <w:rPr>
          <w:lang w:val="en-US"/>
        </w:rPr>
        <w:t>subproducteditjs.js:</w:t>
      </w:r>
    </w:p>
    <w:p w14:paraId="442CC950" w14:textId="77777777" w:rsidR="00DF2DE0" w:rsidRPr="00DF2DE0" w:rsidRDefault="00DF2DE0" w:rsidP="00DF2DE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generalProductSelectInput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'generalProductSelectInput'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subProductCodeInput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'subProductCodeInput'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subProductPriceInput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'subProductPriceInput'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subProductDescriptionInput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'subProductDescriptionInput'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lastRenderedPageBreak/>
        <w:t xml:space="preserve">var </w:t>
      </w:r>
      <w:r w:rsidRPr="00DF2DE0">
        <w:rPr>
          <w:rFonts w:ascii="Consolas" w:eastAsia="Times New Roman" w:hAnsi="Consolas" w:cs="Courier New"/>
          <w:color w:val="EEFFFF"/>
          <w:sz w:val="18"/>
          <w:szCs w:val="18"/>
          <w:lang w:val="en-US"/>
        </w:rPr>
        <w:t xml:space="preserve">alertContainer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 xml:space="preserve">new </w:t>
      </w:r>
      <w:r w:rsidRPr="00DF2DE0">
        <w:rPr>
          <w:rFonts w:ascii="Consolas" w:eastAsia="Times New Roman" w:hAnsi="Consolas" w:cs="Courier New"/>
          <w:color w:val="FFCB6B"/>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makeAlertContainerInvisible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codeRegexp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/^\d{2}-\d{3}$/</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editSubProduct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editURL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generalProductSelectInput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 xml:space="preserve">0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subProductCodeInput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 xml:space="preserve">0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subProductPriceInput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 xml:space="preserve">0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subProductDescriptionInput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0</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'Fields must bot be empty'</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subProductCodeInput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match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codeRegexp</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'Code input must be in such form: i.e. 12-345'</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generalProductSelectInput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value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'No general products'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'Create general product first'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isDatalistOption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generalProductSelectInput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'Product from list must be selected'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else</w:t>
      </w:r>
      <w:r w:rsidRPr="00DF2DE0">
        <w:rPr>
          <w:rFonts w:ascii="Consolas" w:eastAsia="Times New Roman" w:hAnsi="Consolas" w:cs="Courier New"/>
          <w:i/>
          <w:iCs/>
          <w:color w:val="C792EA"/>
          <w:sz w:val="18"/>
          <w:szCs w:val="18"/>
          <w:lang w:val="en-US"/>
        </w:rPr>
        <w:br/>
        <w:t xml:space="preserve">        </w:t>
      </w:r>
      <w:r w:rsidRPr="00DF2DE0">
        <w:rPr>
          <w:rFonts w:ascii="Consolas" w:eastAsia="Times New Roman" w:hAnsi="Consolas" w:cs="Courier New"/>
          <w:color w:val="82AAFF"/>
          <w:sz w:val="18"/>
          <w:szCs w:val="18"/>
          <w:lang w:val="en-US"/>
        </w:rPr>
        <w:t>fetch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editURL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method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'POST'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headers</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C3E88D"/>
          <w:sz w:val="18"/>
          <w:szCs w:val="18"/>
          <w:lang w:val="en-US"/>
        </w:rPr>
        <w:t>'Content-Type'</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'application/json'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C3E88D"/>
          <w:sz w:val="18"/>
          <w:szCs w:val="18"/>
          <w:lang w:val="en-US"/>
        </w:rPr>
        <w:t>'X-CSRF-Token'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'_csrf'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EEFFFF"/>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body</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JSON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stringify</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generalProduct</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generalProductSelectInput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code</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subProductCodeInput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price</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subProductPriceInput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description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subProductDescriptionInput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EEFFFF"/>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text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text</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'Update failed'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'Updating process failed'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'Record updated'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showSuccessAlertContainer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'Record was successfully updated'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isDatalistOption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value</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for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i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0</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 xml:space="preserve">i </w:t>
      </w:r>
      <w:r w:rsidRPr="00DF2DE0">
        <w:rPr>
          <w:rFonts w:ascii="Consolas" w:eastAsia="Times New Roman" w:hAnsi="Consolas" w:cs="Courier New"/>
          <w:color w:val="89DDFF"/>
          <w:sz w:val="18"/>
          <w:szCs w:val="18"/>
          <w:lang w:val="en-US"/>
        </w:rPr>
        <w:t xml:space="preserve">&lt; </w:t>
      </w:r>
      <w:r w:rsidRPr="00DF2DE0">
        <w:rPr>
          <w:rFonts w:ascii="Consolas" w:eastAsia="Times New Roman" w:hAnsi="Consolas" w:cs="Courier New"/>
          <w:color w:val="EEFFFF"/>
          <w:sz w:val="18"/>
          <w:szCs w:val="18"/>
          <w:lang w:val="en-US"/>
        </w:rPr>
        <w:t>generalProductOptions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options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length</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i</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value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generalProductOptions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options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return true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return false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w:t>
      </w:r>
    </w:p>
    <w:p w14:paraId="74CD1A49" w14:textId="3D24200F" w:rsidR="00DF2DE0" w:rsidRDefault="00DF2DE0" w:rsidP="00715D8F">
      <w:pPr>
        <w:pStyle w:val="11"/>
        <w:rPr>
          <w:lang w:val="en-US"/>
        </w:rPr>
      </w:pPr>
      <w:r>
        <w:t xml:space="preserve">Лістинг </w:t>
      </w:r>
      <w:r>
        <w:rPr>
          <w:lang w:val="en-US"/>
        </w:rPr>
        <w:t>alertcontainer.js:</w:t>
      </w:r>
    </w:p>
    <w:p w14:paraId="537BF9D2" w14:textId="77777777" w:rsidR="00DF2DE0" w:rsidRPr="00DF2DE0" w:rsidRDefault="00DF2DE0" w:rsidP="00DF2DE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DF2DE0">
        <w:rPr>
          <w:rFonts w:ascii="Consolas" w:eastAsia="Times New Roman" w:hAnsi="Consolas" w:cs="Courier New"/>
          <w:i/>
          <w:iCs/>
          <w:color w:val="C792EA"/>
          <w:sz w:val="18"/>
          <w:szCs w:val="18"/>
          <w:lang w:val="en-US"/>
        </w:rPr>
        <w:t xml:space="preserve">class </w:t>
      </w:r>
      <w:r w:rsidRPr="00DF2DE0">
        <w:rPr>
          <w:rFonts w:ascii="Consolas" w:eastAsia="Times New Roman" w:hAnsi="Consolas" w:cs="Courier New"/>
          <w:color w:val="FFCB6B"/>
          <w:sz w:val="18"/>
          <w:szCs w:val="18"/>
          <w:lang w:val="en-US"/>
        </w:rPr>
        <w:t xml:space="preserve">AlertContainer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constructor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elementId</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FF5370"/>
          <w:sz w:val="18"/>
          <w:szCs w:val="18"/>
          <w:lang w:val="en-US"/>
        </w:rPr>
        <w:t>this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alertContainer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elementId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message</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FF5370"/>
          <w:sz w:val="18"/>
          <w:szCs w:val="18"/>
          <w:lang w:val="en-US"/>
        </w:rPr>
        <w:t>this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classList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remove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'alert-success'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FF5370"/>
          <w:sz w:val="18"/>
          <w:szCs w:val="18"/>
          <w:lang w:val="en-US"/>
        </w:rPr>
        <w:t>this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makeAlertContainerVisible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FF5370"/>
          <w:sz w:val="18"/>
          <w:szCs w:val="18"/>
          <w:lang w:val="en-US"/>
        </w:rPr>
        <w:t>this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classList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add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'alert-danger'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FF5370"/>
          <w:sz w:val="18"/>
          <w:szCs w:val="18"/>
          <w:lang w:val="en-US"/>
        </w:rPr>
        <w:t>this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innerText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message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_this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FF5370"/>
          <w:sz w:val="18"/>
          <w:szCs w:val="18"/>
          <w:lang w:val="en-US"/>
        </w:rPr>
        <w:t>this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setTimeout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_this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makeAlertContainerInvisible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 </w:t>
      </w:r>
      <w:r w:rsidRPr="00DF2DE0">
        <w:rPr>
          <w:rFonts w:ascii="Consolas" w:eastAsia="Times New Roman" w:hAnsi="Consolas" w:cs="Courier New"/>
          <w:color w:val="F78C6C"/>
          <w:sz w:val="18"/>
          <w:szCs w:val="18"/>
          <w:lang w:val="en-US"/>
        </w:rPr>
        <w:t>10000</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showSuccessAlertContainer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message</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FF5370"/>
          <w:sz w:val="18"/>
          <w:szCs w:val="18"/>
          <w:lang w:val="en-US"/>
        </w:rPr>
        <w:t>this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classList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remove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'alert-danger'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FF5370"/>
          <w:sz w:val="18"/>
          <w:szCs w:val="18"/>
          <w:lang w:val="en-US"/>
        </w:rPr>
        <w:t>this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makeAlertContainerVisible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FF5370"/>
          <w:sz w:val="18"/>
          <w:szCs w:val="18"/>
          <w:lang w:val="en-US"/>
        </w:rPr>
        <w:t>this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classList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add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'alert-success'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FF5370"/>
          <w:sz w:val="18"/>
          <w:szCs w:val="18"/>
          <w:lang w:val="en-US"/>
        </w:rPr>
        <w:t>this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innerText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message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_this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FF5370"/>
          <w:sz w:val="18"/>
          <w:szCs w:val="18"/>
          <w:lang w:val="en-US"/>
        </w:rPr>
        <w:t>this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setTimeout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lastRenderedPageBreak/>
        <w:t xml:space="preserve">            </w:t>
      </w:r>
      <w:r w:rsidRPr="00DF2DE0">
        <w:rPr>
          <w:rFonts w:ascii="Consolas" w:eastAsia="Times New Roman" w:hAnsi="Consolas" w:cs="Courier New"/>
          <w:color w:val="EEFFFF"/>
          <w:sz w:val="18"/>
          <w:szCs w:val="18"/>
          <w:lang w:val="en-US"/>
        </w:rPr>
        <w:t>_this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makeAlertContainerInvisible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 </w:t>
      </w:r>
      <w:r w:rsidRPr="00DF2DE0">
        <w:rPr>
          <w:rFonts w:ascii="Consolas" w:eastAsia="Times New Roman" w:hAnsi="Consolas" w:cs="Courier New"/>
          <w:color w:val="F78C6C"/>
          <w:sz w:val="18"/>
          <w:szCs w:val="18"/>
          <w:lang w:val="en-US"/>
        </w:rPr>
        <w:t>10000</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makeAlertContainerVisible</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FF5370"/>
          <w:sz w:val="18"/>
          <w:szCs w:val="18"/>
          <w:lang w:val="en-US"/>
        </w:rPr>
        <w:t>this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style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display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'block'</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makeAlertContainerInvisible</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FF5370"/>
          <w:sz w:val="18"/>
          <w:szCs w:val="18"/>
          <w:lang w:val="en-US"/>
        </w:rPr>
        <w:t>this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style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display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'none'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w:t>
      </w:r>
    </w:p>
    <w:p w14:paraId="2DEEC07C" w14:textId="251F36DE" w:rsidR="00DF2DE0" w:rsidRDefault="00DF2DE0" w:rsidP="00715D8F">
      <w:pPr>
        <w:pStyle w:val="11"/>
        <w:rPr>
          <w:lang w:val="en-US"/>
        </w:rPr>
      </w:pPr>
      <w:r>
        <w:t xml:space="preserve">Лістинг </w:t>
      </w:r>
      <w:r>
        <w:rPr>
          <w:lang w:val="en-US"/>
        </w:rPr>
        <w:t>adminpaneljs.js:</w:t>
      </w:r>
    </w:p>
    <w:p w14:paraId="090AA72D" w14:textId="77777777" w:rsidR="00DF2DE0" w:rsidRPr="00DF2DE0" w:rsidRDefault="00DF2DE0" w:rsidP="00DF2DE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urier New"/>
          <w:color w:val="EEFFFF"/>
          <w:sz w:val="18"/>
          <w:szCs w:val="18"/>
          <w:lang w:val="en-US"/>
        </w:rPr>
      </w:pPr>
      <w:r w:rsidRPr="00DF2DE0">
        <w:rPr>
          <w:rFonts w:ascii="Consolas" w:eastAsia="Times New Roman" w:hAnsi="Consolas" w:cs="Courier New"/>
          <w:i/>
          <w:iCs/>
          <w:color w:val="C792EA"/>
          <w:sz w:val="18"/>
          <w:szCs w:val="18"/>
          <w:lang w:val="en-US"/>
        </w:rPr>
        <w:t xml:space="preserve">const </w:t>
      </w:r>
      <w:r w:rsidRPr="00DF2DE0">
        <w:rPr>
          <w:rFonts w:ascii="Consolas" w:eastAsia="Times New Roman" w:hAnsi="Consolas" w:cs="Courier New"/>
          <w:color w:val="EEFFFF"/>
          <w:sz w:val="18"/>
          <w:szCs w:val="18"/>
          <w:lang w:val="en-US"/>
        </w:rPr>
        <w:t xml:space="preserve">previousPaginationLink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'previous-pagination-link'</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const </w:t>
      </w:r>
      <w:r w:rsidRPr="00DF2DE0">
        <w:rPr>
          <w:rFonts w:ascii="Consolas" w:eastAsia="Times New Roman" w:hAnsi="Consolas" w:cs="Courier New"/>
          <w:color w:val="EEFFFF"/>
          <w:sz w:val="18"/>
          <w:szCs w:val="18"/>
          <w:lang w:val="en-US"/>
        </w:rPr>
        <w:t xml:space="preserve">previousPaginationLinkContainer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'previous-pagination-link-container'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const </w:t>
      </w:r>
      <w:r w:rsidRPr="00DF2DE0">
        <w:rPr>
          <w:rFonts w:ascii="Consolas" w:eastAsia="Times New Roman" w:hAnsi="Consolas" w:cs="Courier New"/>
          <w:color w:val="EEFFFF"/>
          <w:sz w:val="18"/>
          <w:szCs w:val="18"/>
          <w:lang w:val="en-US"/>
        </w:rPr>
        <w:t xml:space="preserve">nextPaginationLink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'next-pagination-link'</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const </w:t>
      </w:r>
      <w:r w:rsidRPr="00DF2DE0">
        <w:rPr>
          <w:rFonts w:ascii="Consolas" w:eastAsia="Times New Roman" w:hAnsi="Consolas" w:cs="Courier New"/>
          <w:color w:val="EEFFFF"/>
          <w:sz w:val="18"/>
          <w:szCs w:val="18"/>
          <w:lang w:val="en-US"/>
        </w:rPr>
        <w:t xml:space="preserve">nextPaginationLinkContainer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'next-pagination-link-container'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const </w:t>
      </w:r>
      <w:r w:rsidRPr="00DF2DE0">
        <w:rPr>
          <w:rFonts w:ascii="Consolas" w:eastAsia="Times New Roman" w:hAnsi="Consolas" w:cs="Courier New"/>
          <w:color w:val="EEFFFF"/>
          <w:sz w:val="18"/>
          <w:szCs w:val="18"/>
          <w:lang w:val="en-US"/>
        </w:rPr>
        <w:t xml:space="preserve">tableNameSpan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'table-name-for-link-span'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const </w:t>
      </w:r>
      <w:r w:rsidRPr="00DF2DE0">
        <w:rPr>
          <w:rFonts w:ascii="Consolas" w:eastAsia="Times New Roman" w:hAnsi="Consolas" w:cs="Courier New"/>
          <w:color w:val="EEFFFF"/>
          <w:sz w:val="18"/>
          <w:szCs w:val="18"/>
          <w:lang w:val="en-US"/>
        </w:rPr>
        <w:t xml:space="preserve">maxPageSpan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'max-page-span'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const </w:t>
      </w:r>
      <w:r w:rsidRPr="00DF2DE0">
        <w:rPr>
          <w:rFonts w:ascii="Consolas" w:eastAsia="Times New Roman" w:hAnsi="Consolas" w:cs="Courier New"/>
          <w:color w:val="EEFFFF"/>
          <w:sz w:val="18"/>
          <w:szCs w:val="18"/>
          <w:lang w:val="en-US"/>
        </w:rPr>
        <w:t xml:space="preserve">alertContainer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 xml:space="preserve">new </w:t>
      </w:r>
      <w:r w:rsidRPr="00DF2DE0">
        <w:rPr>
          <w:rFonts w:ascii="Consolas" w:eastAsia="Times New Roman" w:hAnsi="Consolas" w:cs="Courier New"/>
          <w:color w:val="FFCB6B"/>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makeAlertContainerInvisible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previousPaginationLink</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currentPageNumber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82AAFF"/>
          <w:sz w:val="18"/>
          <w:szCs w:val="18"/>
          <w:lang w:val="en-US"/>
        </w:rPr>
        <w:t>parseInt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window</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location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href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substring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window</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location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href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lastIndexOf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F78C6C"/>
          <w:sz w:val="18"/>
          <w:szCs w:val="18"/>
          <w:lang w:val="en-US"/>
        </w:rPr>
        <w:t>1</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currentPageNumber </w:t>
      </w:r>
      <w:r w:rsidRPr="00DF2DE0">
        <w:rPr>
          <w:rFonts w:ascii="Consolas" w:eastAsia="Times New Roman" w:hAnsi="Consolas" w:cs="Courier New"/>
          <w:color w:val="89DDFF"/>
          <w:sz w:val="18"/>
          <w:szCs w:val="18"/>
          <w:lang w:val="en-US"/>
        </w:rPr>
        <w:t xml:space="preserve">&gt; </w:t>
      </w:r>
      <w:r w:rsidRPr="00DF2DE0">
        <w:rPr>
          <w:rFonts w:ascii="Consolas" w:eastAsia="Times New Roman" w:hAnsi="Consolas" w:cs="Courier New"/>
          <w:color w:val="F78C6C"/>
          <w:sz w:val="18"/>
          <w:szCs w:val="18"/>
          <w:lang w:val="en-US"/>
        </w:rPr>
        <w:t>1</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previousPaginationLink</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href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 xml:space="preserve">'/admin/panel/resources/'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tableNameSpan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innerText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 xml:space="preserv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82AAFF"/>
          <w:sz w:val="18"/>
          <w:szCs w:val="18"/>
          <w:lang w:val="en-US"/>
        </w:rPr>
        <w:t>parseInt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currentPageNumber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1</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toString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else</w:t>
      </w:r>
      <w:r w:rsidRPr="00DF2DE0">
        <w:rPr>
          <w:rFonts w:ascii="Consolas" w:eastAsia="Times New Roman" w:hAnsi="Consolas" w:cs="Courier New"/>
          <w:i/>
          <w:iCs/>
          <w:color w:val="C792EA"/>
          <w:sz w:val="18"/>
          <w:szCs w:val="18"/>
          <w:lang w:val="en-US"/>
        </w:rPr>
        <w:br/>
        <w:t xml:space="preserve">        </w:t>
      </w:r>
      <w:r w:rsidRPr="00DF2DE0">
        <w:rPr>
          <w:rFonts w:ascii="Consolas" w:eastAsia="Times New Roman" w:hAnsi="Consolas" w:cs="Courier New"/>
          <w:color w:val="EEFFFF"/>
          <w:sz w:val="18"/>
          <w:szCs w:val="18"/>
          <w:lang w:val="en-US"/>
        </w:rPr>
        <w:t>previousPaginationLinkContainer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classList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add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'disabled'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if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nextPaginationLink</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currentPageNumber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82AAFF"/>
          <w:sz w:val="18"/>
          <w:szCs w:val="18"/>
          <w:lang w:val="en-US"/>
        </w:rPr>
        <w:t>parseInt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window</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location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href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substring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window</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location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href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lastIndexOf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F78C6C"/>
          <w:sz w:val="18"/>
          <w:szCs w:val="18"/>
          <w:lang w:val="en-US"/>
        </w:rPr>
        <w:t>1</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currentPageNumber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82AAFF"/>
          <w:sz w:val="18"/>
          <w:szCs w:val="18"/>
          <w:lang w:val="en-US"/>
        </w:rPr>
        <w:t>parseInt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maxPageSpan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innerText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nextPaginationLink</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href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 xml:space="preserve">'/admin/panel/resources/'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tableNameSpan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innerText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 xml:space="preserv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82AAFF"/>
          <w:sz w:val="18"/>
          <w:szCs w:val="18"/>
          <w:lang w:val="en-US"/>
        </w:rPr>
        <w:t>parseInt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currentPageNumber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1</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toString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else</w:t>
      </w:r>
      <w:r w:rsidRPr="00DF2DE0">
        <w:rPr>
          <w:rFonts w:ascii="Consolas" w:eastAsia="Times New Roman" w:hAnsi="Consolas" w:cs="Courier New"/>
          <w:i/>
          <w:iCs/>
          <w:color w:val="C792EA"/>
          <w:sz w:val="18"/>
          <w:szCs w:val="18"/>
          <w:lang w:val="en-US"/>
        </w:rPr>
        <w:br/>
        <w:t xml:space="preserve">        </w:t>
      </w:r>
      <w:r w:rsidRPr="00DF2DE0">
        <w:rPr>
          <w:rFonts w:ascii="Consolas" w:eastAsia="Times New Roman" w:hAnsi="Consolas" w:cs="Courier New"/>
          <w:color w:val="EEFFFF"/>
          <w:sz w:val="18"/>
          <w:szCs w:val="18"/>
          <w:lang w:val="en-US"/>
        </w:rPr>
        <w:t>nextPaginationLinkContainer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classList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add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'disabled'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pageLinks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getElementsByClassName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'class-for-activation'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if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pageLinks</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currentPageNumber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82AAFF"/>
          <w:sz w:val="18"/>
          <w:szCs w:val="18"/>
          <w:lang w:val="en-US"/>
        </w:rPr>
        <w:t>parseInt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window</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location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href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substring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window</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location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href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lastIndexOf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F78C6C"/>
          <w:sz w:val="18"/>
          <w:szCs w:val="18"/>
          <w:lang w:val="en-US"/>
        </w:rPr>
        <w:t>1</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for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i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0</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 xml:space="preserve">i </w:t>
      </w:r>
      <w:r w:rsidRPr="00DF2DE0">
        <w:rPr>
          <w:rFonts w:ascii="Consolas" w:eastAsia="Times New Roman" w:hAnsi="Consolas" w:cs="Courier New"/>
          <w:color w:val="89DDFF"/>
          <w:sz w:val="18"/>
          <w:szCs w:val="18"/>
          <w:lang w:val="en-US"/>
        </w:rPr>
        <w:t xml:space="preserve">&lt; </w:t>
      </w:r>
      <w:r w:rsidRPr="00DF2DE0">
        <w:rPr>
          <w:rFonts w:ascii="Consolas" w:eastAsia="Times New Roman" w:hAnsi="Consolas" w:cs="Courier New"/>
          <w:color w:val="EEFFFF"/>
          <w:sz w:val="18"/>
          <w:szCs w:val="18"/>
          <w:lang w:val="en-US"/>
        </w:rPr>
        <w:t>pageLinks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length</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i</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pageLinks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innerText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currentPageNumber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pageLinks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parentElement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classList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add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'active'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deleteRecord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deleteURL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rowIndexToDelete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event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target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tagName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toLowerCase</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C3E88D"/>
          <w:sz w:val="18"/>
          <w:szCs w:val="18"/>
          <w:lang w:val="en-US"/>
        </w:rPr>
        <w:t>'a'</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 xml:space="preserve">rowIndexToDelete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event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target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parentNode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parentNode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rowIndex</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else</w:t>
      </w:r>
      <w:r w:rsidRPr="00DF2DE0">
        <w:rPr>
          <w:rFonts w:ascii="Consolas" w:eastAsia="Times New Roman" w:hAnsi="Consolas" w:cs="Courier New"/>
          <w:i/>
          <w:iCs/>
          <w:color w:val="C792EA"/>
          <w:sz w:val="18"/>
          <w:szCs w:val="18"/>
          <w:lang w:val="en-US"/>
        </w:rPr>
        <w:br/>
        <w:t xml:space="preserve">        </w:t>
      </w:r>
      <w:r w:rsidRPr="00DF2DE0">
        <w:rPr>
          <w:rFonts w:ascii="Consolas" w:eastAsia="Times New Roman" w:hAnsi="Consolas" w:cs="Courier New"/>
          <w:color w:val="EEFFFF"/>
          <w:sz w:val="18"/>
          <w:szCs w:val="18"/>
          <w:lang w:val="en-US"/>
        </w:rPr>
        <w:t xml:space="preserve">rowIndexToDelete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event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target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parentNode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parentNode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parentNode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rowIndex</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fetch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deleteURL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method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'GET'</w:t>
      </w:r>
      <w:r w:rsidRPr="00DF2DE0">
        <w:rPr>
          <w:rFonts w:ascii="Consolas" w:eastAsia="Times New Roman" w:hAnsi="Consolas" w:cs="Courier New"/>
          <w:color w:val="C3E88D"/>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function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text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text</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'Deletion failed'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'Deletion failed'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'Record deleted'</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showSuccessAlertContainer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'Record was successfully deleted'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lastRenderedPageBreak/>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'displayTable'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deleteRow</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rowIndexToDelete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totalRecordsCount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82AAFF"/>
          <w:sz w:val="18"/>
          <w:szCs w:val="18"/>
          <w:lang w:val="en-US"/>
        </w:rPr>
        <w:t>parseInt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'total-records-span'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innerText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'total-records-span'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innerText </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EEFFFF"/>
          <w:sz w:val="18"/>
          <w:szCs w:val="18"/>
          <w:lang w:val="en-US"/>
        </w:rPr>
        <w:t xml:space="preserve">totalRecordsCount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1</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toString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w:t>
      </w:r>
      <w:r w:rsidRPr="00DF2DE0">
        <w:rPr>
          <w:rFonts w:ascii="Consolas" w:eastAsia="Times New Roman" w:hAnsi="Consolas" w:cs="Courier New"/>
          <w:color w:val="89DDFF"/>
          <w:sz w:val="18"/>
          <w:szCs w:val="18"/>
          <w:lang w:val="en-US"/>
        </w:rPr>
        <w:br/>
      </w:r>
    </w:p>
    <w:p w14:paraId="3988AF00" w14:textId="2CFB4C35" w:rsidR="00DF2DE0" w:rsidRDefault="00DF2DE0" w:rsidP="00715D8F">
      <w:pPr>
        <w:pStyle w:val="11"/>
        <w:rPr>
          <w:lang w:val="en-US"/>
        </w:rPr>
      </w:pPr>
      <w:r>
        <w:t xml:space="preserve">Лістинг </w:t>
      </w:r>
      <w:r>
        <w:rPr>
          <w:lang w:val="en-US"/>
        </w:rPr>
        <w:t>cartjs.js:</w:t>
      </w:r>
    </w:p>
    <w:p w14:paraId="3BF7034F" w14:textId="77777777" w:rsidR="00DF2DE0" w:rsidRPr="00DF2DE0" w:rsidRDefault="00DF2DE0" w:rsidP="00DF2DE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alertContainer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 xml:space="preserve">new </w:t>
      </w:r>
      <w:r w:rsidRPr="00DF2DE0">
        <w:rPr>
          <w:rFonts w:ascii="Consolas" w:eastAsia="Times New Roman" w:hAnsi="Consolas" w:cs="Courier New"/>
          <w:color w:val="FFCB6B"/>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totalPriceSpan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'totalPriceSpan'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totalQtySpan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'totalQtySpan'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tryToOrderURL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'/trytoorder'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reduceQtyByOne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reduceURL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qtySpan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sumSpan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productPrice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event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target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tagName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toLowerCase</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C3E88D"/>
          <w:sz w:val="18"/>
          <w:szCs w:val="18"/>
          <w:lang w:val="en-US"/>
        </w:rPr>
        <w:t>'i'</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 xml:space="preserve">qtySpan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event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target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parentNode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nextElementSibling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 xml:space="preserve">sumSpan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event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target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parentNode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parentNode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nextElementSibling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 xml:space="preserve">qtySpan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event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target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nextElementSibling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 xml:space="preserve">sumSpan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event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target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parentNode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nextElementSibling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 xml:space="preserve">productPrice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82AAFF"/>
          <w:sz w:val="18"/>
          <w:szCs w:val="18"/>
          <w:lang w:val="en-US"/>
        </w:rPr>
        <w:t>parseFloat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sumSpan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innerText</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82AAFF"/>
          <w:sz w:val="18"/>
          <w:szCs w:val="18"/>
          <w:lang w:val="en-US"/>
        </w:rPr>
        <w:t>parseInt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qtySpan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innerText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parseInt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qtySpan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innerText</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F78C6C"/>
          <w:sz w:val="18"/>
          <w:szCs w:val="18"/>
          <w:lang w:val="en-US"/>
        </w:rPr>
        <w:t>1</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C3E88D"/>
          <w:sz w:val="18"/>
          <w:szCs w:val="18"/>
        </w:rPr>
        <w:t>Одиниць</w:t>
      </w:r>
      <w:r w:rsidRPr="00DF2DE0">
        <w:rPr>
          <w:rFonts w:ascii="Consolas" w:eastAsia="Times New Roman" w:hAnsi="Consolas" w:cs="Courier New"/>
          <w:color w:val="C3E88D"/>
          <w:sz w:val="18"/>
          <w:szCs w:val="18"/>
          <w:lang w:val="en-US"/>
        </w:rPr>
        <w:t xml:space="preserve"> </w:t>
      </w:r>
      <w:r w:rsidRPr="00DF2DE0">
        <w:rPr>
          <w:rFonts w:ascii="Consolas" w:eastAsia="Times New Roman" w:hAnsi="Consolas" w:cs="Courier New"/>
          <w:color w:val="C3E88D"/>
          <w:sz w:val="18"/>
          <w:szCs w:val="18"/>
        </w:rPr>
        <w:t>товару</w:t>
      </w:r>
      <w:r w:rsidRPr="00DF2DE0">
        <w:rPr>
          <w:rFonts w:ascii="Consolas" w:eastAsia="Times New Roman" w:hAnsi="Consolas" w:cs="Courier New"/>
          <w:color w:val="C3E88D"/>
          <w:sz w:val="18"/>
          <w:szCs w:val="18"/>
          <w:lang w:val="en-US"/>
        </w:rPr>
        <w:t xml:space="preserve"> </w:t>
      </w:r>
      <w:r w:rsidRPr="00DF2DE0">
        <w:rPr>
          <w:rFonts w:ascii="Consolas" w:eastAsia="Times New Roman" w:hAnsi="Consolas" w:cs="Courier New"/>
          <w:color w:val="C3E88D"/>
          <w:sz w:val="18"/>
          <w:szCs w:val="18"/>
        </w:rPr>
        <w:t>не</w:t>
      </w:r>
      <w:r w:rsidRPr="00DF2DE0">
        <w:rPr>
          <w:rFonts w:ascii="Consolas" w:eastAsia="Times New Roman" w:hAnsi="Consolas" w:cs="Courier New"/>
          <w:color w:val="C3E88D"/>
          <w:sz w:val="18"/>
          <w:szCs w:val="18"/>
          <w:lang w:val="en-US"/>
        </w:rPr>
        <w:t xml:space="preserve"> </w:t>
      </w:r>
      <w:r w:rsidRPr="00DF2DE0">
        <w:rPr>
          <w:rFonts w:ascii="Consolas" w:eastAsia="Times New Roman" w:hAnsi="Consolas" w:cs="Courier New"/>
          <w:color w:val="C3E88D"/>
          <w:sz w:val="18"/>
          <w:szCs w:val="18"/>
        </w:rPr>
        <w:t>може</w:t>
      </w:r>
      <w:r w:rsidRPr="00DF2DE0">
        <w:rPr>
          <w:rFonts w:ascii="Consolas" w:eastAsia="Times New Roman" w:hAnsi="Consolas" w:cs="Courier New"/>
          <w:color w:val="C3E88D"/>
          <w:sz w:val="18"/>
          <w:szCs w:val="18"/>
          <w:lang w:val="en-US"/>
        </w:rPr>
        <w:t xml:space="preserve"> </w:t>
      </w:r>
      <w:r w:rsidRPr="00DF2DE0">
        <w:rPr>
          <w:rFonts w:ascii="Consolas" w:eastAsia="Times New Roman" w:hAnsi="Consolas" w:cs="Courier New"/>
          <w:color w:val="C3E88D"/>
          <w:sz w:val="18"/>
          <w:szCs w:val="18"/>
        </w:rPr>
        <w:t>бути</w:t>
      </w:r>
      <w:r w:rsidRPr="00DF2DE0">
        <w:rPr>
          <w:rFonts w:ascii="Consolas" w:eastAsia="Times New Roman" w:hAnsi="Consolas" w:cs="Courier New"/>
          <w:color w:val="C3E88D"/>
          <w:sz w:val="18"/>
          <w:szCs w:val="18"/>
          <w:lang w:val="en-US"/>
        </w:rPr>
        <w:t xml:space="preserve"> </w:t>
      </w:r>
      <w:r w:rsidRPr="00DF2DE0">
        <w:rPr>
          <w:rFonts w:ascii="Consolas" w:eastAsia="Times New Roman" w:hAnsi="Consolas" w:cs="Courier New"/>
          <w:color w:val="C3E88D"/>
          <w:sz w:val="18"/>
          <w:szCs w:val="18"/>
        </w:rPr>
        <w:t>менше</w:t>
      </w:r>
      <w:r w:rsidRPr="00DF2DE0">
        <w:rPr>
          <w:rFonts w:ascii="Consolas" w:eastAsia="Times New Roman" w:hAnsi="Consolas" w:cs="Courier New"/>
          <w:color w:val="C3E88D"/>
          <w:sz w:val="18"/>
          <w:szCs w:val="18"/>
          <w:lang w:val="en-US"/>
        </w:rPr>
        <w:t xml:space="preserve">, </w:t>
      </w:r>
      <w:r w:rsidRPr="00DF2DE0">
        <w:rPr>
          <w:rFonts w:ascii="Consolas" w:eastAsia="Times New Roman" w:hAnsi="Consolas" w:cs="Courier New"/>
          <w:color w:val="C3E88D"/>
          <w:sz w:val="18"/>
          <w:szCs w:val="18"/>
        </w:rPr>
        <w:t>ніж</w:t>
      </w:r>
      <w:r w:rsidRPr="00DF2DE0">
        <w:rPr>
          <w:rFonts w:ascii="Consolas" w:eastAsia="Times New Roman" w:hAnsi="Consolas" w:cs="Courier New"/>
          <w:color w:val="C3E88D"/>
          <w:sz w:val="18"/>
          <w:szCs w:val="18"/>
          <w:lang w:val="en-US"/>
        </w:rPr>
        <w:t xml:space="preserve"> 1'</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else</w:t>
      </w:r>
      <w:r w:rsidRPr="00DF2DE0">
        <w:rPr>
          <w:rFonts w:ascii="Consolas" w:eastAsia="Times New Roman" w:hAnsi="Consolas" w:cs="Courier New"/>
          <w:i/>
          <w:iCs/>
          <w:color w:val="C792EA"/>
          <w:sz w:val="18"/>
          <w:szCs w:val="18"/>
          <w:lang w:val="en-US"/>
        </w:rPr>
        <w:br/>
        <w:t xml:space="preserve">        </w:t>
      </w:r>
      <w:r w:rsidRPr="00DF2DE0">
        <w:rPr>
          <w:rFonts w:ascii="Consolas" w:eastAsia="Times New Roman" w:hAnsi="Consolas" w:cs="Courier New"/>
          <w:color w:val="82AAFF"/>
          <w:sz w:val="18"/>
          <w:szCs w:val="18"/>
          <w:lang w:val="en-US"/>
        </w:rPr>
        <w:t>fetch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reduceURL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method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headers</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C3E88D"/>
          <w:sz w:val="18"/>
          <w:szCs w:val="18"/>
          <w:lang w:val="en-US"/>
        </w:rPr>
        <w:t>'X-CSRF-Token'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'_csrf'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EEFFFF"/>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text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text</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'Reduced'</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qtySpan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innerText </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2AAFF"/>
          <w:sz w:val="18"/>
          <w:szCs w:val="18"/>
          <w:lang w:val="en-US"/>
        </w:rPr>
        <w:t>parseInt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qtySpan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innerText</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F78C6C"/>
          <w:sz w:val="18"/>
          <w:szCs w:val="18"/>
          <w:lang w:val="en-US"/>
        </w:rPr>
        <w:t>1</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toString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sumSpan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innerText </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EEFFFF"/>
          <w:sz w:val="18"/>
          <w:szCs w:val="18"/>
          <w:lang w:val="en-US"/>
        </w:rPr>
        <w:t>Math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round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parseFloat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sumSpan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innerText</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EEFFFF"/>
          <w:sz w:val="18"/>
          <w:szCs w:val="18"/>
          <w:lang w:val="en-US"/>
        </w:rPr>
        <w:t>productPrice</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EEFFFF"/>
          <w:sz w:val="18"/>
          <w:szCs w:val="18"/>
          <w:lang w:val="en-US"/>
        </w:rPr>
        <w:t>Number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EPSILON</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F78C6C"/>
          <w:sz w:val="18"/>
          <w:szCs w:val="18"/>
          <w:lang w:val="en-US"/>
        </w:rPr>
        <w:t>100</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F78C6C"/>
          <w:sz w:val="18"/>
          <w:szCs w:val="18"/>
          <w:lang w:val="en-US"/>
        </w:rPr>
        <w:t>100</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toString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totalPriceSpan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innerText </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EEFFFF"/>
          <w:sz w:val="18"/>
          <w:szCs w:val="18"/>
          <w:lang w:val="en-US"/>
        </w:rPr>
        <w:t>Math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round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parseFloat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totalPriceSpan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innerText</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EEFFFF"/>
          <w:sz w:val="18"/>
          <w:szCs w:val="18"/>
          <w:lang w:val="en-US"/>
        </w:rPr>
        <w:t>productPrice</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EEFFFF"/>
          <w:sz w:val="18"/>
          <w:szCs w:val="18"/>
          <w:lang w:val="en-US"/>
        </w:rPr>
        <w:t>Number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EPSILON</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F78C6C"/>
          <w:sz w:val="18"/>
          <w:szCs w:val="18"/>
          <w:lang w:val="en-US"/>
        </w:rPr>
        <w:t>100</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F78C6C"/>
          <w:sz w:val="18"/>
          <w:szCs w:val="18"/>
          <w:lang w:val="en-US"/>
        </w:rPr>
        <w:t>100</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toString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totalQtySpan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innerText </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2AAFF"/>
          <w:sz w:val="18"/>
          <w:szCs w:val="18"/>
          <w:lang w:val="en-US"/>
        </w:rPr>
        <w:t>parseInt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totalQtySpan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innerText</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F78C6C"/>
          <w:sz w:val="18"/>
          <w:szCs w:val="18"/>
          <w:lang w:val="en-US"/>
        </w:rPr>
        <w:t>1</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toString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increaseQtyByOne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increaseURL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qtySpan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sumSpan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productPrice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event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target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tagName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toLowerCase</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C3E88D"/>
          <w:sz w:val="18"/>
          <w:szCs w:val="18"/>
          <w:lang w:val="en-US"/>
        </w:rPr>
        <w:t>'i'</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 xml:space="preserve">qtySpan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event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target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parentNode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previousElementSibling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 xml:space="preserve">sumSpan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event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target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parentNode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parentNode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nextElementSibling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 xml:space="preserve">qtySpan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event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target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previousElementSibling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 xml:space="preserve">sumSpan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event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target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parentNode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nextElementSibling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 xml:space="preserve">productPrice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82AAFF"/>
          <w:sz w:val="18"/>
          <w:szCs w:val="18"/>
          <w:lang w:val="en-US"/>
        </w:rPr>
        <w:t>parseFloat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sumSpan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innerText</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82AAFF"/>
          <w:sz w:val="18"/>
          <w:szCs w:val="18"/>
          <w:lang w:val="en-US"/>
        </w:rPr>
        <w:t>parseInt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qtySpan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innerText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fetch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increaseURL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method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lastRenderedPageBreak/>
        <w:t xml:space="preserve">        </w:t>
      </w:r>
      <w:r w:rsidRPr="00DF2DE0">
        <w:rPr>
          <w:rFonts w:ascii="Consolas" w:eastAsia="Times New Roman" w:hAnsi="Consolas" w:cs="Courier New"/>
          <w:color w:val="EEFFFF"/>
          <w:sz w:val="18"/>
          <w:szCs w:val="18"/>
          <w:lang w:val="en-US"/>
        </w:rPr>
        <w:t>headers</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C3E88D"/>
          <w:sz w:val="18"/>
          <w:szCs w:val="18"/>
          <w:lang w:val="en-US"/>
        </w:rPr>
        <w:t>'X-CSRF-Token'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'_csrf'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EEFFFF"/>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text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text</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'Product added'</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qtySpan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innerText </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2AAFF"/>
          <w:sz w:val="18"/>
          <w:szCs w:val="18"/>
          <w:lang w:val="en-US"/>
        </w:rPr>
        <w:t>parseInt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qtySpan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innerText</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F78C6C"/>
          <w:sz w:val="18"/>
          <w:szCs w:val="18"/>
          <w:lang w:val="en-US"/>
        </w:rPr>
        <w:t>1</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toString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sumSpan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innerText </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EEFFFF"/>
          <w:sz w:val="18"/>
          <w:szCs w:val="18"/>
          <w:lang w:val="en-US"/>
        </w:rPr>
        <w:t>Math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round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parseFloat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sumSpan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innerText</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EEFFFF"/>
          <w:sz w:val="18"/>
          <w:szCs w:val="18"/>
          <w:lang w:val="en-US"/>
        </w:rPr>
        <w:t>productPrice</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EEFFFF"/>
          <w:sz w:val="18"/>
          <w:szCs w:val="18"/>
          <w:lang w:val="en-US"/>
        </w:rPr>
        <w:t>Number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EPSILON</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F78C6C"/>
          <w:sz w:val="18"/>
          <w:szCs w:val="18"/>
          <w:lang w:val="en-US"/>
        </w:rPr>
        <w:t>100</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F78C6C"/>
          <w:sz w:val="18"/>
          <w:szCs w:val="18"/>
          <w:lang w:val="en-US"/>
        </w:rPr>
        <w:t>100</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toString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totalPriceSpan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innerText </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EEFFFF"/>
          <w:sz w:val="18"/>
          <w:szCs w:val="18"/>
          <w:lang w:val="en-US"/>
        </w:rPr>
        <w:t>Math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round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parseFloat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totalPriceSpan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innerText</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EEFFFF"/>
          <w:sz w:val="18"/>
          <w:szCs w:val="18"/>
          <w:lang w:val="en-US"/>
        </w:rPr>
        <w:t>productPrice</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EEFFFF"/>
          <w:sz w:val="18"/>
          <w:szCs w:val="18"/>
          <w:lang w:val="en-US"/>
        </w:rPr>
        <w:t>Number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EPSILON</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F78C6C"/>
          <w:sz w:val="18"/>
          <w:szCs w:val="18"/>
          <w:lang w:val="en-US"/>
        </w:rPr>
        <w:t>100</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F78C6C"/>
          <w:sz w:val="18"/>
          <w:szCs w:val="18"/>
          <w:lang w:val="en-US"/>
        </w:rPr>
        <w:t>100</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toString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totalQtySpan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innerText </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2AAFF"/>
          <w:sz w:val="18"/>
          <w:szCs w:val="18"/>
          <w:lang w:val="en-US"/>
        </w:rPr>
        <w:t>parseInt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totalQtySpan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innerText</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F78C6C"/>
          <w:sz w:val="18"/>
          <w:szCs w:val="18"/>
          <w:lang w:val="en-US"/>
        </w:rPr>
        <w:t>1</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toString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removeProduct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removeURL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qtySpan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sumSpan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productNode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event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target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tagName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toLowerCase</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C3E88D"/>
          <w:sz w:val="18"/>
          <w:szCs w:val="18"/>
          <w:lang w:val="en-US"/>
        </w:rPr>
        <w:t>'i'</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 xml:space="preserve">qtySpan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event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target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parentNode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previousElementSibling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previousElementSibling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getElementsByClassName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'qty-span'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0</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 xml:space="preserve">sumSpan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event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target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parentNode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previousElementSibling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 xml:space="preserve">productNode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event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target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parentNode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parentNode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 xml:space="preserve">qtySpan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event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target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previousElementSibling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previousElementSibling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getElementsByClassName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'qty-span'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0</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 xml:space="preserve">sumSpan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event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target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previousElementSibling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 xml:space="preserve">productNode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event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target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parentNode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fetch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removeURL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method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'GET'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headers</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C3E88D"/>
          <w:sz w:val="18"/>
          <w:szCs w:val="18"/>
          <w:lang w:val="en-US"/>
        </w:rPr>
        <w:t>'X-CSRF-Token'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'_csrf'</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EEFFFF"/>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text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text</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'Removed'</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productQty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82AAFF"/>
          <w:sz w:val="18"/>
          <w:szCs w:val="18"/>
          <w:lang w:val="en-US"/>
        </w:rPr>
        <w:t>parseInt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qtySpan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innerText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productPrice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sumSpan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innerText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productNode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remove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totalPriceSpan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innerText </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EEFFFF"/>
          <w:sz w:val="18"/>
          <w:szCs w:val="18"/>
          <w:lang w:val="en-US"/>
        </w:rPr>
        <w:t>Math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round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parseFloat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totalPriceSpan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innerText</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EEFFFF"/>
          <w:sz w:val="18"/>
          <w:szCs w:val="18"/>
          <w:lang w:val="en-US"/>
        </w:rPr>
        <w:t>productPrice</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EEFFFF"/>
          <w:sz w:val="18"/>
          <w:szCs w:val="18"/>
          <w:lang w:val="en-US"/>
        </w:rPr>
        <w:t>Number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EPSILON</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F78C6C"/>
          <w:sz w:val="18"/>
          <w:szCs w:val="18"/>
          <w:lang w:val="en-US"/>
        </w:rPr>
        <w:t>100</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F78C6C"/>
          <w:sz w:val="18"/>
          <w:szCs w:val="18"/>
          <w:lang w:val="en-US"/>
        </w:rPr>
        <w:t>100</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toString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totalQtySpan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innerText </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2AAFF"/>
          <w:sz w:val="18"/>
          <w:szCs w:val="18"/>
          <w:lang w:val="en-US"/>
        </w:rPr>
        <w:t>parseInt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totalQtySpan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innerText</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EEFFFF"/>
          <w:sz w:val="18"/>
          <w:szCs w:val="18"/>
          <w:lang w:val="en-US"/>
        </w:rPr>
        <w:t>productQty</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toString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 xml:space="preserve">'#products-list </w:t>
      </w:r>
      <w:r w:rsidRPr="00DF2DE0">
        <w:rPr>
          <w:rFonts w:ascii="Consolas" w:eastAsia="Times New Roman" w:hAnsi="Consolas" w:cs="Courier New"/>
          <w:color w:val="F07178"/>
          <w:sz w:val="18"/>
          <w:szCs w:val="18"/>
          <w:lang w:val="en-US"/>
        </w:rPr>
        <w:t>li</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0</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location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reload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tryToOrder</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fetch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tryToOrderURL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method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'GET'</w:t>
      </w:r>
      <w:r w:rsidRPr="00DF2DE0">
        <w:rPr>
          <w:rFonts w:ascii="Consolas" w:eastAsia="Times New Roman" w:hAnsi="Consolas" w:cs="Courier New"/>
          <w:color w:val="C3E88D"/>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text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text</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'Not logged'</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showErrorAlertContainer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C3E88D"/>
          <w:sz w:val="18"/>
          <w:szCs w:val="18"/>
        </w:rPr>
        <w:t>Для</w:t>
      </w:r>
      <w:r w:rsidRPr="00DF2DE0">
        <w:rPr>
          <w:rFonts w:ascii="Consolas" w:eastAsia="Times New Roman" w:hAnsi="Consolas" w:cs="Courier New"/>
          <w:color w:val="C3E88D"/>
          <w:sz w:val="18"/>
          <w:szCs w:val="18"/>
          <w:lang w:val="en-US"/>
        </w:rPr>
        <w:t xml:space="preserve"> </w:t>
      </w:r>
      <w:r w:rsidRPr="00DF2DE0">
        <w:rPr>
          <w:rFonts w:ascii="Consolas" w:eastAsia="Times New Roman" w:hAnsi="Consolas" w:cs="Courier New"/>
          <w:color w:val="C3E88D"/>
          <w:sz w:val="18"/>
          <w:szCs w:val="18"/>
        </w:rPr>
        <w:t>оформлення</w:t>
      </w:r>
      <w:r w:rsidRPr="00DF2DE0">
        <w:rPr>
          <w:rFonts w:ascii="Consolas" w:eastAsia="Times New Roman" w:hAnsi="Consolas" w:cs="Courier New"/>
          <w:color w:val="C3E88D"/>
          <w:sz w:val="18"/>
          <w:szCs w:val="18"/>
          <w:lang w:val="en-US"/>
        </w:rPr>
        <w:t xml:space="preserve"> </w:t>
      </w:r>
      <w:r w:rsidRPr="00DF2DE0">
        <w:rPr>
          <w:rFonts w:ascii="Consolas" w:eastAsia="Times New Roman" w:hAnsi="Consolas" w:cs="Courier New"/>
          <w:color w:val="C3E88D"/>
          <w:sz w:val="18"/>
          <w:szCs w:val="18"/>
        </w:rPr>
        <w:t>замовлення</w:t>
      </w:r>
      <w:r w:rsidRPr="00DF2DE0">
        <w:rPr>
          <w:rFonts w:ascii="Consolas" w:eastAsia="Times New Roman" w:hAnsi="Consolas" w:cs="Courier New"/>
          <w:color w:val="C3E88D"/>
          <w:sz w:val="18"/>
          <w:szCs w:val="18"/>
          <w:lang w:val="en-US"/>
        </w:rPr>
        <w:t xml:space="preserve"> </w:t>
      </w:r>
      <w:r w:rsidRPr="00DF2DE0">
        <w:rPr>
          <w:rFonts w:ascii="Consolas" w:eastAsia="Times New Roman" w:hAnsi="Consolas" w:cs="Courier New"/>
          <w:color w:val="C3E88D"/>
          <w:sz w:val="18"/>
          <w:szCs w:val="18"/>
        </w:rPr>
        <w:t>Ви</w:t>
      </w:r>
      <w:r w:rsidRPr="00DF2DE0">
        <w:rPr>
          <w:rFonts w:ascii="Consolas" w:eastAsia="Times New Roman" w:hAnsi="Consolas" w:cs="Courier New"/>
          <w:color w:val="C3E88D"/>
          <w:sz w:val="18"/>
          <w:szCs w:val="18"/>
          <w:lang w:val="en-US"/>
        </w:rPr>
        <w:t xml:space="preserve"> </w:t>
      </w:r>
      <w:r w:rsidRPr="00DF2DE0">
        <w:rPr>
          <w:rFonts w:ascii="Consolas" w:eastAsia="Times New Roman" w:hAnsi="Consolas" w:cs="Courier New"/>
          <w:color w:val="C3E88D"/>
          <w:sz w:val="18"/>
          <w:szCs w:val="18"/>
        </w:rPr>
        <w:t>маєте</w:t>
      </w:r>
      <w:r w:rsidRPr="00DF2DE0">
        <w:rPr>
          <w:rFonts w:ascii="Consolas" w:eastAsia="Times New Roman" w:hAnsi="Consolas" w:cs="Courier New"/>
          <w:color w:val="C3E88D"/>
          <w:sz w:val="18"/>
          <w:szCs w:val="18"/>
          <w:lang w:val="en-US"/>
        </w:rPr>
        <w:t xml:space="preserve"> </w:t>
      </w:r>
      <w:r w:rsidRPr="00DF2DE0">
        <w:rPr>
          <w:rFonts w:ascii="Consolas" w:eastAsia="Times New Roman" w:hAnsi="Consolas" w:cs="Courier New"/>
          <w:color w:val="C3E88D"/>
          <w:sz w:val="18"/>
          <w:szCs w:val="18"/>
        </w:rPr>
        <w:t>ввійти</w:t>
      </w:r>
      <w:r w:rsidRPr="00DF2DE0">
        <w:rPr>
          <w:rFonts w:ascii="Consolas" w:eastAsia="Times New Roman" w:hAnsi="Consolas" w:cs="Courier New"/>
          <w:color w:val="C3E88D"/>
          <w:sz w:val="18"/>
          <w:szCs w:val="18"/>
          <w:lang w:val="en-US"/>
        </w:rPr>
        <w:t xml:space="preserve"> </w:t>
      </w:r>
      <w:r w:rsidRPr="00DF2DE0">
        <w:rPr>
          <w:rFonts w:ascii="Consolas" w:eastAsia="Times New Roman" w:hAnsi="Consolas" w:cs="Courier New"/>
          <w:color w:val="C3E88D"/>
          <w:sz w:val="18"/>
          <w:szCs w:val="18"/>
        </w:rPr>
        <w:t>в</w:t>
      </w:r>
      <w:r w:rsidRPr="00DF2DE0">
        <w:rPr>
          <w:rFonts w:ascii="Consolas" w:eastAsia="Times New Roman" w:hAnsi="Consolas" w:cs="Courier New"/>
          <w:color w:val="C3E88D"/>
          <w:sz w:val="18"/>
          <w:szCs w:val="18"/>
          <w:lang w:val="en-US"/>
        </w:rPr>
        <w:t xml:space="preserve"> </w:t>
      </w:r>
      <w:r w:rsidRPr="00DF2DE0">
        <w:rPr>
          <w:rFonts w:ascii="Consolas" w:eastAsia="Times New Roman" w:hAnsi="Consolas" w:cs="Courier New"/>
          <w:color w:val="C3E88D"/>
          <w:sz w:val="18"/>
          <w:szCs w:val="18"/>
        </w:rPr>
        <w:t>свій</w:t>
      </w:r>
      <w:r w:rsidRPr="00DF2DE0">
        <w:rPr>
          <w:rFonts w:ascii="Consolas" w:eastAsia="Times New Roman" w:hAnsi="Consolas" w:cs="Courier New"/>
          <w:color w:val="C3E88D"/>
          <w:sz w:val="18"/>
          <w:szCs w:val="18"/>
          <w:lang w:val="en-US"/>
        </w:rPr>
        <w:t xml:space="preserve"> </w:t>
      </w:r>
      <w:r w:rsidRPr="00DF2DE0">
        <w:rPr>
          <w:rFonts w:ascii="Consolas" w:eastAsia="Times New Roman" w:hAnsi="Consolas" w:cs="Courier New"/>
          <w:color w:val="C3E88D"/>
          <w:sz w:val="18"/>
          <w:szCs w:val="18"/>
        </w:rPr>
        <w:t>акаунт</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'#loginModal'</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modal</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'show'</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'Redirect'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window</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location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808080"/>
          <w:sz w:val="18"/>
          <w:szCs w:val="18"/>
          <w:lang w:val="en-US"/>
        </w:rPr>
        <w:t>http://localhost:3000/order</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lastRenderedPageBreak/>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w:t>
      </w:r>
    </w:p>
    <w:p w14:paraId="3FA75C61" w14:textId="2A9B8533" w:rsidR="00DF2DE0" w:rsidRDefault="00DF2DE0" w:rsidP="00715D8F">
      <w:pPr>
        <w:pStyle w:val="11"/>
        <w:rPr>
          <w:lang w:val="en-US"/>
        </w:rPr>
      </w:pPr>
      <w:r>
        <w:t xml:space="preserve">Лістинг </w:t>
      </w:r>
      <w:r>
        <w:rPr>
          <w:lang w:val="en-US"/>
        </w:rPr>
        <w:t>categoryproductsjs.js:</w:t>
      </w:r>
    </w:p>
    <w:p w14:paraId="1CAB6C0F" w14:textId="77777777" w:rsidR="00DF2DE0" w:rsidRPr="00DF2DE0" w:rsidRDefault="00DF2DE0" w:rsidP="00DF2DE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DF2DE0">
        <w:rPr>
          <w:rFonts w:ascii="Consolas" w:eastAsia="Times New Roman" w:hAnsi="Consolas" w:cs="Courier New"/>
          <w:i/>
          <w:iCs/>
          <w:color w:val="C792EA"/>
          <w:sz w:val="18"/>
          <w:szCs w:val="18"/>
          <w:lang w:val="en-US"/>
        </w:rPr>
        <w:t xml:space="preserve">var </w:t>
      </w:r>
      <w:r w:rsidRPr="00DF2DE0">
        <w:rPr>
          <w:rFonts w:ascii="Consolas" w:eastAsia="Times New Roman" w:hAnsi="Consolas" w:cs="Courier New"/>
          <w:color w:val="EEFFFF"/>
          <w:sz w:val="18"/>
          <w:szCs w:val="18"/>
          <w:lang w:val="en-US"/>
        </w:rPr>
        <w:t xml:space="preserve">productsContainer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'products-container'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EEFFFF"/>
          <w:sz w:val="18"/>
          <w:szCs w:val="18"/>
          <w:lang w:val="en-US"/>
        </w:rPr>
        <w:t>window</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onload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function</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priceSpans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getElementsByClassName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'price-span'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spansValues </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for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i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0</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 xml:space="preserve">i </w:t>
      </w:r>
      <w:r w:rsidRPr="00DF2DE0">
        <w:rPr>
          <w:rFonts w:ascii="Consolas" w:eastAsia="Times New Roman" w:hAnsi="Consolas" w:cs="Courier New"/>
          <w:color w:val="89DDFF"/>
          <w:sz w:val="18"/>
          <w:szCs w:val="18"/>
          <w:lang w:val="en-US"/>
        </w:rPr>
        <w:t xml:space="preserve">&lt; </w:t>
      </w:r>
      <w:r w:rsidRPr="00DF2DE0">
        <w:rPr>
          <w:rFonts w:ascii="Consolas" w:eastAsia="Times New Roman" w:hAnsi="Consolas" w:cs="Courier New"/>
          <w:color w:val="EEFFFF"/>
          <w:sz w:val="18"/>
          <w:szCs w:val="18"/>
          <w:lang w:val="en-US"/>
        </w:rPr>
        <w:t>priceSpans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length</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i</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priceSpans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innerText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spansValues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push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parseInt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priceSpans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innerText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minValue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Math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min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...spansValues</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F78C6C"/>
          <w:sz w:val="18"/>
          <w:szCs w:val="18"/>
          <w:lang w:val="en-US"/>
        </w:rPr>
        <w:t>1</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maxValue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Math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max</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...spansValues</w:t>
      </w:r>
      <w:r w:rsidRPr="00DF2DE0">
        <w:rPr>
          <w:rFonts w:ascii="Consolas" w:eastAsia="Times New Roman" w:hAnsi="Consolas" w:cs="Courier New"/>
          <w:color w:val="89DDFF"/>
          <w:sz w:val="18"/>
          <w:szCs w:val="18"/>
          <w:lang w:val="en-US"/>
        </w:rPr>
        <w:t xml:space="preserve">) + </w:t>
      </w:r>
      <w:r w:rsidRPr="00DF2DE0">
        <w:rPr>
          <w:rFonts w:ascii="Consolas" w:eastAsia="Times New Roman" w:hAnsi="Consolas" w:cs="Courier New"/>
          <w:color w:val="F78C6C"/>
          <w:sz w:val="18"/>
          <w:szCs w:val="18"/>
          <w:lang w:val="en-US"/>
        </w:rPr>
        <w:t>1</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'#priceSlider'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ionRangeSlider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type</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'double'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min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minValue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max</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maxValue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prefix</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skin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'modern'</w:t>
      </w:r>
      <w:r w:rsidRPr="00DF2DE0">
        <w:rPr>
          <w:rFonts w:ascii="Consolas" w:eastAsia="Times New Roman" w:hAnsi="Consolas" w:cs="Courier New"/>
          <w:color w:val="C3E88D"/>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openNav</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'sidebar'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style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width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'250px'</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closeNav</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'sidebar'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style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width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'0'</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filterProducts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filterURL</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url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 xml:space="preserve">new </w:t>
      </w:r>
      <w:r w:rsidRPr="00DF2DE0">
        <w:rPr>
          <w:rFonts w:ascii="Consolas" w:eastAsia="Times New Roman" w:hAnsi="Consolas" w:cs="Courier New"/>
          <w:color w:val="EEFFFF"/>
          <w:sz w:val="18"/>
          <w:szCs w:val="18"/>
          <w:lang w:val="en-US"/>
        </w:rPr>
        <w:t>URL</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808080"/>
          <w:sz w:val="18"/>
          <w:szCs w:val="18"/>
          <w:lang w:val="en-US"/>
        </w:rPr>
        <w:t>http://localhost:3000</w:t>
      </w:r>
      <w:r w:rsidRPr="00DF2DE0">
        <w:rPr>
          <w:rFonts w:ascii="Consolas" w:eastAsia="Times New Roman" w:hAnsi="Consolas" w:cs="Courier New"/>
          <w:color w:val="C3E88D"/>
          <w:sz w:val="18"/>
          <w:szCs w:val="18"/>
          <w:lang w:val="en-US"/>
        </w:rPr>
        <w:t xml:space="preserv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filterURL</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params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 xml:space="preserve">new </w:t>
      </w:r>
      <w:r w:rsidRPr="00DF2DE0">
        <w:rPr>
          <w:rFonts w:ascii="Consolas" w:eastAsia="Times New Roman" w:hAnsi="Consolas" w:cs="Courier New"/>
          <w:color w:val="EEFFFF"/>
          <w:sz w:val="18"/>
          <w:szCs w:val="18"/>
          <w:lang w:val="en-US"/>
        </w:rPr>
        <w:t>URLSearchParams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url</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search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slice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1</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manufacturersCheckboxes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getElementsByClassName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'manufacturer-checkbox'</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for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i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0</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 xml:space="preserve">i </w:t>
      </w:r>
      <w:r w:rsidRPr="00DF2DE0">
        <w:rPr>
          <w:rFonts w:ascii="Consolas" w:eastAsia="Times New Roman" w:hAnsi="Consolas" w:cs="Courier New"/>
          <w:color w:val="89DDFF"/>
          <w:sz w:val="18"/>
          <w:szCs w:val="18"/>
          <w:lang w:val="en-US"/>
        </w:rPr>
        <w:t xml:space="preserve">&lt; </w:t>
      </w:r>
      <w:r w:rsidRPr="00DF2DE0">
        <w:rPr>
          <w:rFonts w:ascii="Consolas" w:eastAsia="Times New Roman" w:hAnsi="Consolas" w:cs="Courier New"/>
          <w:color w:val="EEFFFF"/>
          <w:sz w:val="18"/>
          <w:szCs w:val="18"/>
          <w:lang w:val="en-US"/>
        </w:rPr>
        <w:t>manufacturersCheckboxes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length</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i</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manufacturersCheckboxes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checked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params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append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'manufacturer'</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manufacturersCheckboxes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value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priceSlider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'#priceSlider'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data</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'ionRangeSlider'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fromPrice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priceSlider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result</w:t>
      </w:r>
      <w:r w:rsidRPr="00DF2DE0">
        <w:rPr>
          <w:rFonts w:ascii="Consolas" w:eastAsia="Times New Roman" w:hAnsi="Consolas" w:cs="Courier New"/>
          <w:color w:val="89DDFF"/>
          <w:sz w:val="18"/>
          <w:szCs w:val="18"/>
          <w:lang w:val="en-US"/>
        </w:rPr>
        <w:t>.from;</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toPrice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priceSlider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result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to</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params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append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'fromPrice'</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fromPrice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params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append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'toPrice'</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toPrice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url</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search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 xml:space="preserve">new </w:t>
      </w:r>
      <w:r w:rsidRPr="00DF2DE0">
        <w:rPr>
          <w:rFonts w:ascii="Consolas" w:eastAsia="Times New Roman" w:hAnsi="Consolas" w:cs="Courier New"/>
          <w:color w:val="EEFFFF"/>
          <w:sz w:val="18"/>
          <w:szCs w:val="18"/>
          <w:lang w:val="en-US"/>
        </w:rPr>
        <w:t>URLSearchParams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params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toString</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fetch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url</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toString</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method</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'GET'</w:t>
      </w:r>
      <w:r w:rsidRPr="00DF2DE0">
        <w:rPr>
          <w:rFonts w:ascii="Consolas" w:eastAsia="Times New Roman" w:hAnsi="Consolas" w:cs="Courier New"/>
          <w:color w:val="C3E88D"/>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F78C6C"/>
          <w:sz w:val="18"/>
          <w:szCs w:val="18"/>
          <w:lang w:val="en-US"/>
        </w:rPr>
        <w:t>response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json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then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jsonObjects </w:t>
      </w:r>
      <w:r w:rsidRPr="00DF2DE0">
        <w:rPr>
          <w:rFonts w:ascii="Consolas" w:eastAsia="Times New Roman" w:hAnsi="Consolas" w:cs="Courier New"/>
          <w:color w:val="89DDFF"/>
          <w:sz w:val="18"/>
          <w:szCs w:val="18"/>
          <w:lang w:val="en-US"/>
        </w:rPr>
        <w:t>=&gt;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if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jsonObjects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length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0</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productsContainer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innerHTML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`&lt;div class="no-products-container my-3"&gt;</w:t>
      </w:r>
      <w:r w:rsidRPr="00DF2DE0">
        <w:rPr>
          <w:rFonts w:ascii="Consolas" w:eastAsia="Times New Roman" w:hAnsi="Consolas" w:cs="Courier New"/>
          <w:color w:val="C3E88D"/>
          <w:sz w:val="18"/>
          <w:szCs w:val="18"/>
        </w:rPr>
        <w:t>Товарів</w:t>
      </w:r>
      <w:r w:rsidRPr="00DF2DE0">
        <w:rPr>
          <w:rFonts w:ascii="Consolas" w:eastAsia="Times New Roman" w:hAnsi="Consolas" w:cs="Courier New"/>
          <w:color w:val="C3E88D"/>
          <w:sz w:val="18"/>
          <w:szCs w:val="18"/>
          <w:lang w:val="en-US"/>
        </w:rPr>
        <w:t xml:space="preserve"> </w:t>
      </w:r>
      <w:r w:rsidRPr="00DF2DE0">
        <w:rPr>
          <w:rFonts w:ascii="Consolas" w:eastAsia="Times New Roman" w:hAnsi="Consolas" w:cs="Courier New"/>
          <w:color w:val="C3E88D"/>
          <w:sz w:val="18"/>
          <w:szCs w:val="18"/>
        </w:rPr>
        <w:t>не</w:t>
      </w:r>
      <w:r w:rsidRPr="00DF2DE0">
        <w:rPr>
          <w:rFonts w:ascii="Consolas" w:eastAsia="Times New Roman" w:hAnsi="Consolas" w:cs="Courier New"/>
          <w:color w:val="C3E88D"/>
          <w:sz w:val="18"/>
          <w:szCs w:val="18"/>
          <w:lang w:val="en-US"/>
        </w:rPr>
        <w:t xml:space="preserve"> </w:t>
      </w:r>
      <w:r w:rsidRPr="00DF2DE0">
        <w:rPr>
          <w:rFonts w:ascii="Consolas" w:eastAsia="Times New Roman" w:hAnsi="Consolas" w:cs="Courier New"/>
          <w:color w:val="C3E88D"/>
          <w:sz w:val="18"/>
          <w:szCs w:val="18"/>
        </w:rPr>
        <w:t>знайдено</w:t>
      </w:r>
      <w:r w:rsidRPr="00DF2DE0">
        <w:rPr>
          <w:rFonts w:ascii="Consolas" w:eastAsia="Times New Roman" w:hAnsi="Consolas" w:cs="Courier New"/>
          <w:color w:val="C3E88D"/>
          <w:sz w:val="18"/>
          <w:szCs w:val="18"/>
          <w:lang w:val="en-US"/>
        </w:rPr>
        <w:t>&lt;/div&gt;`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else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chunkSize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4</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generalProductsChunks </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productsHtml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i/>
          <w:iCs/>
          <w:color w:val="C792EA"/>
          <w:sz w:val="18"/>
          <w:szCs w:val="18"/>
          <w:lang w:val="en-US"/>
        </w:rPr>
        <w:t xml:space="preserve">for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i/>
          <w:iCs/>
          <w:color w:val="C792EA"/>
          <w:sz w:val="18"/>
          <w:szCs w:val="18"/>
          <w:lang w:val="en-US"/>
        </w:rPr>
        <w:t xml:space="preserve">let </w:t>
      </w:r>
      <w:r w:rsidRPr="00DF2DE0">
        <w:rPr>
          <w:rFonts w:ascii="Consolas" w:eastAsia="Times New Roman" w:hAnsi="Consolas" w:cs="Courier New"/>
          <w:color w:val="EEFFFF"/>
          <w:sz w:val="18"/>
          <w:szCs w:val="18"/>
          <w:lang w:val="en-US"/>
        </w:rPr>
        <w:t xml:space="preserve">i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0</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 xml:space="preserve">i </w:t>
      </w:r>
      <w:r w:rsidRPr="00DF2DE0">
        <w:rPr>
          <w:rFonts w:ascii="Consolas" w:eastAsia="Times New Roman" w:hAnsi="Consolas" w:cs="Courier New"/>
          <w:color w:val="89DDFF"/>
          <w:sz w:val="18"/>
          <w:szCs w:val="18"/>
          <w:lang w:val="en-US"/>
        </w:rPr>
        <w:t xml:space="preserve">&lt; </w:t>
      </w:r>
      <w:r w:rsidRPr="00DF2DE0">
        <w:rPr>
          <w:rFonts w:ascii="Consolas" w:eastAsia="Times New Roman" w:hAnsi="Consolas" w:cs="Courier New"/>
          <w:color w:val="F78C6C"/>
          <w:sz w:val="18"/>
          <w:szCs w:val="18"/>
          <w:lang w:val="en-US"/>
        </w:rPr>
        <w:t>jsonObjects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length</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i</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chunkSize</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generalProductsChunks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push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jsonObjects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slice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i</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 xml:space="preserve">i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chunkSize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generalProductsChunks</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forEach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generalProductChunk </w:t>
      </w:r>
      <w:r w:rsidRPr="00DF2DE0">
        <w:rPr>
          <w:rFonts w:ascii="Consolas" w:eastAsia="Times New Roman" w:hAnsi="Consolas" w:cs="Courier New"/>
          <w:color w:val="89DDFF"/>
          <w:sz w:val="18"/>
          <w:szCs w:val="18"/>
          <w:lang w:val="en-US"/>
        </w:rPr>
        <w:t>=&gt;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 xml:space="preserve">productsHtml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`&lt;div class="row display-flex"&gt;`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F78C6C"/>
          <w:sz w:val="18"/>
          <w:szCs w:val="18"/>
          <w:lang w:val="en-US"/>
        </w:rPr>
        <w:t>generalProductChunk</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forEach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 xml:space="preserve">generalProduct </w:t>
      </w:r>
      <w:r w:rsidRPr="00DF2DE0">
        <w:rPr>
          <w:rFonts w:ascii="Consolas" w:eastAsia="Times New Roman" w:hAnsi="Consolas" w:cs="Courier New"/>
          <w:color w:val="89DDFF"/>
          <w:sz w:val="18"/>
          <w:szCs w:val="18"/>
          <w:lang w:val="en-US"/>
        </w:rPr>
        <w:t>=&gt;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 xml:space="preserve">productsHtml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`&lt;a href="/product/</w:t>
      </w:r>
      <w:r w:rsidRPr="00DF2DE0">
        <w:rPr>
          <w:rFonts w:ascii="Consolas" w:eastAsia="Times New Roman" w:hAnsi="Consolas" w:cs="Courier New"/>
          <w:color w:val="EEFFFF"/>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generalProduct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General_Product_ID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 class="thumbnail-link"&gt;</w:t>
      </w:r>
      <w:r w:rsidRPr="00DF2DE0">
        <w:rPr>
          <w:rFonts w:ascii="Consolas" w:eastAsia="Times New Roman" w:hAnsi="Consolas" w:cs="Courier New"/>
          <w:color w:val="C3E88D"/>
          <w:sz w:val="18"/>
          <w:szCs w:val="18"/>
          <w:lang w:val="en-US"/>
        </w:rPr>
        <w:br/>
        <w:t>&lt;div class="col-sm-6 col-md-3 shadow thumbnail-helper my-2"&gt;</w:t>
      </w:r>
      <w:r w:rsidRPr="00DF2DE0">
        <w:rPr>
          <w:rFonts w:ascii="Consolas" w:eastAsia="Times New Roman" w:hAnsi="Consolas" w:cs="Courier New"/>
          <w:color w:val="C3E88D"/>
          <w:sz w:val="18"/>
          <w:szCs w:val="18"/>
          <w:lang w:val="en-US"/>
        </w:rPr>
        <w:br/>
        <w:t xml:space="preserve">            &lt;div class="img-thumbnail mx-2"&gt;</w:t>
      </w:r>
      <w:r w:rsidRPr="00DF2DE0">
        <w:rPr>
          <w:rFonts w:ascii="Consolas" w:eastAsia="Times New Roman" w:hAnsi="Consolas" w:cs="Courier New"/>
          <w:color w:val="C3E88D"/>
          <w:sz w:val="18"/>
          <w:szCs w:val="18"/>
          <w:lang w:val="en-US"/>
        </w:rPr>
        <w:br/>
        <w:t xml:space="preserve">                &lt;div class="text-center"&gt;</w:t>
      </w:r>
      <w:r w:rsidRPr="00DF2DE0">
        <w:rPr>
          <w:rFonts w:ascii="Consolas" w:eastAsia="Times New Roman" w:hAnsi="Consolas" w:cs="Courier New"/>
          <w:color w:val="C3E88D"/>
          <w:sz w:val="18"/>
          <w:szCs w:val="18"/>
          <w:lang w:val="en-US"/>
        </w:rPr>
        <w:br/>
      </w:r>
      <w:r w:rsidRPr="00DF2DE0">
        <w:rPr>
          <w:rFonts w:ascii="Consolas" w:eastAsia="Times New Roman" w:hAnsi="Consolas" w:cs="Courier New"/>
          <w:color w:val="C3E88D"/>
          <w:sz w:val="18"/>
          <w:szCs w:val="18"/>
          <w:lang w:val="en-US"/>
        </w:rPr>
        <w:lastRenderedPageBreak/>
        <w:t xml:space="preserve">                    &lt;img src="</w:t>
      </w:r>
      <w:r w:rsidRPr="00DF2DE0">
        <w:rPr>
          <w:rFonts w:ascii="Consolas" w:eastAsia="Times New Roman" w:hAnsi="Consolas" w:cs="Courier New"/>
          <w:color w:val="EEFFFF"/>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generalProduct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General_Product_Image_Path</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 alt="</w:t>
      </w:r>
      <w:r w:rsidRPr="00DF2DE0">
        <w:rPr>
          <w:rFonts w:ascii="Consolas" w:eastAsia="Times New Roman" w:hAnsi="Consolas" w:cs="Courier New"/>
          <w:color w:val="C3E88D"/>
          <w:sz w:val="18"/>
          <w:szCs w:val="18"/>
        </w:rPr>
        <w:t>Зображення</w:t>
      </w:r>
      <w:r w:rsidRPr="00DF2DE0">
        <w:rPr>
          <w:rFonts w:ascii="Consolas" w:eastAsia="Times New Roman" w:hAnsi="Consolas" w:cs="Courier New"/>
          <w:color w:val="C3E88D"/>
          <w:sz w:val="18"/>
          <w:szCs w:val="18"/>
          <w:lang w:val="en-US"/>
        </w:rPr>
        <w:t xml:space="preserve"> </w:t>
      </w:r>
      <w:r w:rsidRPr="00DF2DE0">
        <w:rPr>
          <w:rFonts w:ascii="Consolas" w:eastAsia="Times New Roman" w:hAnsi="Consolas" w:cs="Courier New"/>
          <w:color w:val="C3E88D"/>
          <w:sz w:val="18"/>
          <w:szCs w:val="18"/>
        </w:rPr>
        <w:t>товару</w:t>
      </w:r>
      <w:r w:rsidRPr="00DF2DE0">
        <w:rPr>
          <w:rFonts w:ascii="Consolas" w:eastAsia="Times New Roman" w:hAnsi="Consolas" w:cs="Courier New"/>
          <w:color w:val="C3E88D"/>
          <w:sz w:val="18"/>
          <w:szCs w:val="18"/>
          <w:lang w:val="en-US"/>
        </w:rPr>
        <w:t>" class="img-responsive"&gt;</w:t>
      </w:r>
      <w:r w:rsidRPr="00DF2DE0">
        <w:rPr>
          <w:rFonts w:ascii="Consolas" w:eastAsia="Times New Roman" w:hAnsi="Consolas" w:cs="Courier New"/>
          <w:color w:val="C3E88D"/>
          <w:sz w:val="18"/>
          <w:szCs w:val="18"/>
          <w:lang w:val="en-US"/>
        </w:rPr>
        <w:br/>
        <w:t xml:space="preserve">                &lt;/div&gt;</w:t>
      </w:r>
      <w:r w:rsidRPr="00DF2DE0">
        <w:rPr>
          <w:rFonts w:ascii="Consolas" w:eastAsia="Times New Roman" w:hAnsi="Consolas" w:cs="Courier New"/>
          <w:color w:val="C3E88D"/>
          <w:sz w:val="18"/>
          <w:szCs w:val="18"/>
          <w:lang w:val="en-US"/>
        </w:rPr>
        <w:br/>
        <w:t xml:space="preserve">                &lt;div class="caption py-3 px-5"&gt;</w:t>
      </w:r>
      <w:r w:rsidRPr="00DF2DE0">
        <w:rPr>
          <w:rFonts w:ascii="Consolas" w:eastAsia="Times New Roman" w:hAnsi="Consolas" w:cs="Courier New"/>
          <w:color w:val="C3E88D"/>
          <w:sz w:val="18"/>
          <w:szCs w:val="18"/>
          <w:lang w:val="en-US"/>
        </w:rPr>
        <w:br/>
        <w:t xml:space="preserve">                    &lt;h5&gt;</w:t>
      </w:r>
      <w:r w:rsidRPr="00DF2DE0">
        <w:rPr>
          <w:rFonts w:ascii="Consolas" w:eastAsia="Times New Roman" w:hAnsi="Consolas" w:cs="Courier New"/>
          <w:color w:val="EEFFFF"/>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generalProduct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Product_Name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&lt;/h5&gt;</w:t>
      </w:r>
      <w:r w:rsidRPr="00DF2DE0">
        <w:rPr>
          <w:rFonts w:ascii="Consolas" w:eastAsia="Times New Roman" w:hAnsi="Consolas" w:cs="Courier New"/>
          <w:color w:val="C3E88D"/>
          <w:sz w:val="18"/>
          <w:szCs w:val="18"/>
          <w:lang w:val="en-US"/>
        </w:rPr>
        <w:br/>
        <w:t xml:space="preserve">                    &lt;div&gt;&amp;#8372; </w:t>
      </w:r>
      <w:r w:rsidRPr="00DF2DE0">
        <w:rPr>
          <w:rFonts w:ascii="Consolas" w:eastAsia="Times New Roman" w:hAnsi="Consolas" w:cs="Courier New"/>
          <w:color w:val="EEFFFF"/>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generalProduct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minimumPrice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&lt;/div&gt;</w:t>
      </w:r>
      <w:r w:rsidRPr="00DF2DE0">
        <w:rPr>
          <w:rFonts w:ascii="Consolas" w:eastAsia="Times New Roman" w:hAnsi="Consolas" w:cs="Courier New"/>
          <w:color w:val="C3E88D"/>
          <w:sz w:val="18"/>
          <w:szCs w:val="18"/>
          <w:lang w:val="en-US"/>
        </w:rPr>
        <w:br/>
        <w:t xml:space="preserve">                    &lt;a href="/product/</w:t>
      </w:r>
      <w:r w:rsidRPr="00DF2DE0">
        <w:rPr>
          <w:rFonts w:ascii="Consolas" w:eastAsia="Times New Roman" w:hAnsi="Consolas" w:cs="Courier New"/>
          <w:color w:val="EEFFFF"/>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generalProduct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General_Product_ID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 class="btn default-button" role="button"&gt;</w:t>
      </w:r>
      <w:r w:rsidRPr="00DF2DE0">
        <w:rPr>
          <w:rFonts w:ascii="Consolas" w:eastAsia="Times New Roman" w:hAnsi="Consolas" w:cs="Courier New"/>
          <w:color w:val="C3E88D"/>
          <w:sz w:val="18"/>
          <w:szCs w:val="18"/>
        </w:rPr>
        <w:t>Детальніше</w:t>
      </w:r>
      <w:r w:rsidRPr="00DF2DE0">
        <w:rPr>
          <w:rFonts w:ascii="Consolas" w:eastAsia="Times New Roman" w:hAnsi="Consolas" w:cs="Courier New"/>
          <w:color w:val="C3E88D"/>
          <w:sz w:val="18"/>
          <w:szCs w:val="18"/>
          <w:lang w:val="en-US"/>
        </w:rPr>
        <w:t>&lt;/a&gt;</w:t>
      </w:r>
      <w:r w:rsidRPr="00DF2DE0">
        <w:rPr>
          <w:rFonts w:ascii="Consolas" w:eastAsia="Times New Roman" w:hAnsi="Consolas" w:cs="Courier New"/>
          <w:color w:val="C3E88D"/>
          <w:sz w:val="18"/>
          <w:szCs w:val="18"/>
          <w:lang w:val="en-US"/>
        </w:rPr>
        <w:br/>
        <w:t xml:space="preserve">                &lt;/div&gt;</w:t>
      </w:r>
      <w:r w:rsidRPr="00DF2DE0">
        <w:rPr>
          <w:rFonts w:ascii="Consolas" w:eastAsia="Times New Roman" w:hAnsi="Consolas" w:cs="Courier New"/>
          <w:color w:val="C3E88D"/>
          <w:sz w:val="18"/>
          <w:szCs w:val="18"/>
          <w:lang w:val="en-US"/>
        </w:rPr>
        <w:br/>
        <w:t xml:space="preserve">            &lt;/div&gt;</w:t>
      </w:r>
      <w:r w:rsidRPr="00DF2DE0">
        <w:rPr>
          <w:rFonts w:ascii="Consolas" w:eastAsia="Times New Roman" w:hAnsi="Consolas" w:cs="Courier New"/>
          <w:color w:val="C3E88D"/>
          <w:sz w:val="18"/>
          <w:szCs w:val="18"/>
          <w:lang w:val="en-US"/>
        </w:rPr>
        <w:br/>
        <w:t xml:space="preserve">        &lt;/div&gt;</w:t>
      </w:r>
      <w:r w:rsidRPr="00DF2DE0">
        <w:rPr>
          <w:rFonts w:ascii="Consolas" w:eastAsia="Times New Roman" w:hAnsi="Consolas" w:cs="Courier New"/>
          <w:color w:val="C3E88D"/>
          <w:sz w:val="18"/>
          <w:szCs w:val="18"/>
          <w:lang w:val="en-US"/>
        </w:rPr>
        <w:br/>
        <w:t>&lt;/a&gt;`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 xml:space="preserve">productsHtml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`&lt;/div&gt;`</w:t>
      </w:r>
      <w:r w:rsidRPr="00DF2DE0">
        <w:rPr>
          <w:rFonts w:ascii="Consolas" w:eastAsia="Times New Roman" w:hAnsi="Consolas" w:cs="Courier New"/>
          <w:color w:val="C3E88D"/>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productsContainer</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 xml:space="preserve">innerHTML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productsHtml</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9DDFF"/>
          <w:sz w:val="18"/>
          <w:szCs w:val="18"/>
          <w:lang w:val="en-US"/>
        </w:rPr>
        <w:br/>
        <w:t>}</w:t>
      </w:r>
    </w:p>
    <w:p w14:paraId="3F4ECE38" w14:textId="77777777" w:rsidR="00DF2DE0" w:rsidRDefault="00DF2DE0" w:rsidP="00715D8F">
      <w:pPr>
        <w:pStyle w:val="11"/>
      </w:pPr>
    </w:p>
    <w:p w14:paraId="2B51CF4B" w14:textId="788FCA3F" w:rsidR="00DF2DE0" w:rsidRDefault="00DF2DE0" w:rsidP="00715D8F">
      <w:pPr>
        <w:pStyle w:val="11"/>
        <w:rPr>
          <w:lang w:val="en-US"/>
        </w:rPr>
      </w:pPr>
      <w:r>
        <w:t xml:space="preserve">Лістинг </w:t>
      </w:r>
      <w:r>
        <w:rPr>
          <w:lang w:val="en-US"/>
        </w:rPr>
        <w:t>contactsjs.js:</w:t>
      </w:r>
    </w:p>
    <w:p w14:paraId="5FD91CCF" w14:textId="77777777" w:rsidR="00DF2DE0" w:rsidRPr="00DF2DE0" w:rsidRDefault="00DF2DE0" w:rsidP="00DF2DE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DF2DE0">
        <w:rPr>
          <w:rFonts w:ascii="Consolas" w:eastAsia="Times New Roman" w:hAnsi="Consolas" w:cs="Courier New"/>
          <w:i/>
          <w:iCs/>
          <w:color w:val="C792EA"/>
          <w:sz w:val="18"/>
          <w:szCs w:val="18"/>
          <w:lang w:val="en-US"/>
        </w:rPr>
        <w:t xml:space="preserve">const </w:t>
      </w:r>
      <w:r w:rsidRPr="00DF2DE0">
        <w:rPr>
          <w:rFonts w:ascii="Consolas" w:eastAsia="Times New Roman" w:hAnsi="Consolas" w:cs="Courier New"/>
          <w:color w:val="EEFFFF"/>
          <w:sz w:val="18"/>
          <w:szCs w:val="18"/>
          <w:lang w:val="en-US"/>
        </w:rPr>
        <w:t xml:space="preserve">copiedTitle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'Copied'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const </w:t>
      </w:r>
      <w:r w:rsidRPr="00DF2DE0">
        <w:rPr>
          <w:rFonts w:ascii="Consolas" w:eastAsia="Times New Roman" w:hAnsi="Consolas" w:cs="Courier New"/>
          <w:color w:val="EEFFFF"/>
          <w:sz w:val="18"/>
          <w:szCs w:val="18"/>
          <w:lang w:val="en-US"/>
        </w:rPr>
        <w:t xml:space="preserve">phoneNumberInput </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getElementById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'phone-number-input'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EEFFFF"/>
          <w:sz w:val="18"/>
          <w:szCs w:val="18"/>
          <w:lang w:val="en-US"/>
        </w:rPr>
        <w:t>phoneNumberInput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removeAttribute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'title'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copyNumberToClipboard</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phoneNumberInput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setAttribute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'title'</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EEFFFF"/>
          <w:sz w:val="18"/>
          <w:szCs w:val="18"/>
          <w:lang w:val="en-US"/>
        </w:rPr>
        <w:t>copiedTitle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'#copy-button'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tooltip</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animation</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i/>
          <w:iCs/>
          <w:color w:val="C792EA"/>
          <w:sz w:val="18"/>
          <w:szCs w:val="18"/>
          <w:lang w:val="en-US"/>
        </w:rPr>
        <w:t>true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trigger</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C3E88D"/>
          <w:sz w:val="18"/>
          <w:szCs w:val="18"/>
          <w:lang w:val="en-US"/>
        </w:rPr>
        <w:t>'manual'</w:t>
      </w:r>
      <w:r w:rsidRPr="00DF2DE0">
        <w:rPr>
          <w:rFonts w:ascii="Consolas" w:eastAsia="Times New Roman" w:hAnsi="Consolas" w:cs="Courier New"/>
          <w:color w:val="C3E88D"/>
          <w:sz w:val="18"/>
          <w:szCs w:val="18"/>
          <w:lang w:val="en-US"/>
        </w:rPr>
        <w:br/>
        <w:t xml:space="preserve">    </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phoneNumberInput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select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phoneNumberInput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setSelectionRange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F78C6C"/>
          <w:sz w:val="18"/>
          <w:szCs w:val="18"/>
          <w:lang w:val="en-US"/>
        </w:rPr>
        <w:t>0</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99999</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document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execCommand</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'copy'</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showCopyTooltip</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showCopyTooltip</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'#copy-button'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tooltip</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'show'</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82AAFF"/>
          <w:sz w:val="18"/>
          <w:szCs w:val="18"/>
          <w:lang w:val="en-US"/>
        </w:rPr>
        <w:t>setTimeout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2AAFF"/>
          <w:sz w:val="18"/>
          <w:szCs w:val="18"/>
          <w:lang w:val="en-US"/>
        </w:rPr>
        <w:t>hideTooltip</w:t>
      </w:r>
      <w:r w:rsidRPr="00DF2DE0">
        <w:rPr>
          <w:rFonts w:ascii="Consolas" w:eastAsia="Times New Roman" w:hAnsi="Consolas" w:cs="Courier New"/>
          <w:color w:val="89DDFF"/>
          <w:sz w:val="18"/>
          <w:szCs w:val="18"/>
          <w:lang w:val="en-US"/>
        </w:rPr>
        <w:t xml:space="preserve">, </w:t>
      </w:r>
      <w:r w:rsidRPr="00DF2DE0">
        <w:rPr>
          <w:rFonts w:ascii="Consolas" w:eastAsia="Times New Roman" w:hAnsi="Consolas" w:cs="Courier New"/>
          <w:color w:val="F78C6C"/>
          <w:sz w:val="18"/>
          <w:szCs w:val="18"/>
          <w:lang w:val="en-US"/>
        </w:rPr>
        <w:t>5000</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w:t>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color w:val="89DDFF"/>
          <w:sz w:val="18"/>
          <w:szCs w:val="18"/>
          <w:lang w:val="en-US"/>
        </w:rPr>
        <w:br/>
      </w:r>
      <w:r w:rsidRPr="00DF2DE0">
        <w:rPr>
          <w:rFonts w:ascii="Consolas" w:eastAsia="Times New Roman" w:hAnsi="Consolas" w:cs="Courier New"/>
          <w:i/>
          <w:iCs/>
          <w:color w:val="C792EA"/>
          <w:sz w:val="18"/>
          <w:szCs w:val="18"/>
          <w:lang w:val="en-US"/>
        </w:rPr>
        <w:t xml:space="preserve">function </w:t>
      </w:r>
      <w:r w:rsidRPr="00DF2DE0">
        <w:rPr>
          <w:rFonts w:ascii="Consolas" w:eastAsia="Times New Roman" w:hAnsi="Consolas" w:cs="Courier New"/>
          <w:color w:val="82AAFF"/>
          <w:sz w:val="18"/>
          <w:szCs w:val="18"/>
          <w:lang w:val="en-US"/>
        </w:rPr>
        <w:t>hideTooltip</w:t>
      </w:r>
      <w:r w:rsidRPr="00DF2DE0">
        <w:rPr>
          <w:rFonts w:ascii="Consolas" w:eastAsia="Times New Roman" w:hAnsi="Consolas" w:cs="Courier New"/>
          <w:color w:val="89DDFF"/>
          <w:sz w:val="18"/>
          <w:szCs w:val="18"/>
          <w:lang w:val="en-US"/>
        </w:rPr>
        <w:t>() {</w:t>
      </w:r>
      <w:r w:rsidRPr="00DF2DE0">
        <w:rPr>
          <w:rFonts w:ascii="Consolas" w:eastAsia="Times New Roman" w:hAnsi="Consolas" w:cs="Courier New"/>
          <w:color w:val="89DDFF"/>
          <w:sz w:val="18"/>
          <w:szCs w:val="18"/>
          <w:lang w:val="en-US"/>
        </w:rPr>
        <w:br/>
        <w:t xml:space="preserve">    </w:t>
      </w:r>
      <w:r w:rsidRPr="00DF2DE0">
        <w:rPr>
          <w:rFonts w:ascii="Consolas" w:eastAsia="Times New Roman" w:hAnsi="Consolas" w:cs="Courier New"/>
          <w:color w:val="EEFFFF"/>
          <w:sz w:val="18"/>
          <w:szCs w:val="18"/>
          <w:lang w:val="en-US"/>
        </w:rPr>
        <w:t>$</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'#copy-button'</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EEFFFF"/>
          <w:sz w:val="18"/>
          <w:szCs w:val="18"/>
          <w:lang w:val="en-US"/>
        </w:rPr>
        <w:t>tooltip</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C3E88D"/>
          <w:sz w:val="18"/>
          <w:szCs w:val="18"/>
          <w:lang w:val="en-US"/>
        </w:rPr>
        <w:t>'hide'</w:t>
      </w:r>
      <w:r w:rsidRPr="00DF2DE0">
        <w:rPr>
          <w:rFonts w:ascii="Consolas" w:eastAsia="Times New Roman" w:hAnsi="Consolas" w:cs="Courier New"/>
          <w:color w:val="89DDFF"/>
          <w:sz w:val="18"/>
          <w:szCs w:val="18"/>
          <w:lang w:val="en-US"/>
        </w:rPr>
        <w:t>);</w:t>
      </w:r>
      <w:r w:rsidRPr="00DF2DE0">
        <w:rPr>
          <w:rFonts w:ascii="Consolas" w:eastAsia="Times New Roman" w:hAnsi="Consolas" w:cs="Courier New"/>
          <w:color w:val="89DDFF"/>
          <w:sz w:val="18"/>
          <w:szCs w:val="18"/>
          <w:lang w:val="en-US"/>
        </w:rPr>
        <w:br/>
        <w:t>}</w:t>
      </w:r>
    </w:p>
    <w:p w14:paraId="7A073A29" w14:textId="5B392043" w:rsidR="00DF2DE0" w:rsidRDefault="00DF2DE0" w:rsidP="00715D8F">
      <w:pPr>
        <w:pStyle w:val="11"/>
        <w:rPr>
          <w:lang w:val="en-US"/>
        </w:rPr>
      </w:pPr>
      <w:r>
        <w:t xml:space="preserve">Лістинг </w:t>
      </w:r>
      <w:r>
        <w:rPr>
          <w:lang w:val="en-US"/>
        </w:rPr>
        <w:t>mainadminpaneljs.js:</w:t>
      </w:r>
    </w:p>
    <w:p w14:paraId="490CBCE4" w14:textId="77777777" w:rsidR="0005391A" w:rsidRPr="0005391A" w:rsidRDefault="0005391A" w:rsidP="0005391A">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05391A">
        <w:rPr>
          <w:rFonts w:ascii="Consolas" w:eastAsia="Times New Roman" w:hAnsi="Consolas" w:cs="Courier New"/>
          <w:i/>
          <w:iCs/>
          <w:color w:val="C792EA"/>
          <w:sz w:val="18"/>
          <w:szCs w:val="18"/>
          <w:lang w:val="en-US"/>
        </w:rPr>
        <w:t>const</w:t>
      </w:r>
      <w:proofErr w:type="gramEnd"/>
      <w:r w:rsidRPr="0005391A">
        <w:rPr>
          <w:rFonts w:ascii="Consolas" w:eastAsia="Times New Roman" w:hAnsi="Consolas" w:cs="Courier New"/>
          <w:i/>
          <w:iCs/>
          <w:color w:val="C792EA"/>
          <w:sz w:val="18"/>
          <w:szCs w:val="18"/>
          <w:lang w:val="en-US"/>
        </w:rPr>
        <w:t xml:space="preserve"> </w:t>
      </w:r>
      <w:r w:rsidRPr="0005391A">
        <w:rPr>
          <w:rFonts w:ascii="Consolas" w:eastAsia="Times New Roman" w:hAnsi="Consolas" w:cs="Courier New"/>
          <w:color w:val="EEFFFF"/>
          <w:sz w:val="18"/>
          <w:szCs w:val="18"/>
          <w:lang w:val="en-US"/>
        </w:rPr>
        <w:t xml:space="preserve">tableContentContainer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'table-content-container'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const </w:t>
      </w:r>
      <w:r w:rsidRPr="0005391A">
        <w:rPr>
          <w:rFonts w:ascii="Consolas" w:eastAsia="Times New Roman" w:hAnsi="Consolas" w:cs="Courier New"/>
          <w:color w:val="EEFFFF"/>
          <w:sz w:val="18"/>
          <w:szCs w:val="18"/>
          <w:lang w:val="en-US"/>
        </w:rPr>
        <w:t xml:space="preserve">isRightSideOfPanelVisibleSpan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'is-visible-span'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if</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tableContentContainer</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isRightSideOfPanelVisibleSpan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innerText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'false'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tableContentContainer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classList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add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'invisible'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else</w:t>
      </w:r>
      <w:r w:rsidRPr="0005391A">
        <w:rPr>
          <w:rFonts w:ascii="Consolas" w:eastAsia="Times New Roman" w:hAnsi="Consolas" w:cs="Courier New"/>
          <w:i/>
          <w:iCs/>
          <w:color w:val="C792EA"/>
          <w:sz w:val="18"/>
          <w:szCs w:val="18"/>
          <w:lang w:val="en-US"/>
        </w:rPr>
        <w:br/>
        <w:t xml:space="preserve">        </w:t>
      </w:r>
      <w:r w:rsidRPr="0005391A">
        <w:rPr>
          <w:rFonts w:ascii="Consolas" w:eastAsia="Times New Roman" w:hAnsi="Consolas" w:cs="Courier New"/>
          <w:color w:val="EEFFFF"/>
          <w:sz w:val="18"/>
          <w:szCs w:val="18"/>
          <w:lang w:val="en-US"/>
        </w:rPr>
        <w:t>tableContentContainer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classList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add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'visible'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w:t>
      </w:r>
    </w:p>
    <w:p w14:paraId="39978707" w14:textId="626DD60C" w:rsidR="0005391A" w:rsidRDefault="0005391A" w:rsidP="00715D8F">
      <w:pPr>
        <w:pStyle w:val="11"/>
        <w:rPr>
          <w:lang w:val="en-US"/>
        </w:rPr>
      </w:pPr>
      <w:r>
        <w:t xml:space="preserve">Лістинг </w:t>
      </w:r>
      <w:r>
        <w:rPr>
          <w:lang w:val="en-US"/>
        </w:rPr>
        <w:t>orderjs.js:</w:t>
      </w:r>
    </w:p>
    <w:p w14:paraId="7D602346" w14:textId="77777777" w:rsidR="0005391A" w:rsidRPr="0005391A" w:rsidRDefault="0005391A" w:rsidP="0005391A">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$orderForm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'#orderForm'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orderURL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'/placeorder'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alertContainer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 xml:space="preserve">new </w:t>
      </w:r>
      <w:r w:rsidRPr="0005391A">
        <w:rPr>
          <w:rFonts w:ascii="Consolas" w:eastAsia="Times New Roman" w:hAnsi="Consolas" w:cs="Courier New"/>
          <w:color w:val="FFCB6B"/>
          <w:sz w:val="18"/>
          <w:szCs w:val="18"/>
          <w:lang w:val="en-US"/>
        </w:rPr>
        <w:t>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2AAFF"/>
          <w:sz w:val="18"/>
          <w:szCs w:val="18"/>
          <w:lang w:val="en-US"/>
        </w:rPr>
        <w:t>tryToMakeOrder</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if</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$orderForm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0</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checkValidity</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$orderForm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find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':submit'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click</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lastRenderedPageBreak/>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formInputs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'orderForm'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elements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fetch</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orderURL</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method</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'POST'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headers</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C3E88D"/>
          <w:sz w:val="18"/>
          <w:szCs w:val="18"/>
          <w:lang w:val="en-US"/>
        </w:rPr>
        <w:t>'Content-Type'</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'application/json'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C3E88D"/>
          <w:sz w:val="18"/>
          <w:szCs w:val="18"/>
          <w:lang w:val="en-US"/>
        </w:rPr>
        <w:t>'X-CSRF-Token'</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'_csrf'</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EEFFFF"/>
          <w:sz w:val="18"/>
          <w:szCs w:val="18"/>
          <w:lang w:val="en-US"/>
        </w:rPr>
        <w:br/>
        <w:t xml:space="preserve">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body</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JSON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stringify</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name</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formInputs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'userNameInput'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lastName</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formInputs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'lastNameInput'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phone</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'#phoneInput'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cleanVal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city</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formInputs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'cityInput'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area</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formInputs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'areaInput'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street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formInputs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'streetInput'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building</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formInputs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'buildingNumberInput'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apartment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formInputs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'apartmentNumberInput'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then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response</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F78C6C"/>
          <w:sz w:val="18"/>
          <w:szCs w:val="18"/>
          <w:lang w:val="en-US"/>
        </w:rPr>
        <w:t>response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text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then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text</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 xml:space="preserve">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'Redirect cart'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window</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location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08080"/>
          <w:sz w:val="18"/>
          <w:szCs w:val="18"/>
          <w:lang w:val="en-US"/>
        </w:rPr>
        <w:t>http://localhost:3000/cart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 xml:space="preserve">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'Log in'</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Ви</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маєте</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ввійти</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в</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аккаунт</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щоб</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здійснювати</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покупки</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'#loginModal'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modal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'show'</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 xml:space="preserve">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'Admin'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'You are logged as admin. Logout on admin-panel!'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 xml:space="preserve">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'Creation failed'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Не</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вдалося</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створити</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замовлення</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 xml:space="preserve">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'Order placed'</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'totalQtySpan'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innerText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'0'</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showSuccessAlertContainer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Ваше</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замовлення</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прийнято</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до</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обробки</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'#successModal'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modal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'show'</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setTimeout</w:t>
      </w:r>
      <w:r w:rsidRPr="0005391A">
        <w:rPr>
          <w:rFonts w:ascii="Consolas" w:eastAsia="Times New Roman" w:hAnsi="Consolas" w:cs="Courier New"/>
          <w:color w:val="89DDFF"/>
          <w:sz w:val="18"/>
          <w:szCs w:val="18"/>
          <w:lang w:val="en-US"/>
        </w:rPr>
        <w:t>(() =&gt;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'#successModal'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modal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'hide'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 </w:t>
      </w:r>
      <w:r w:rsidRPr="0005391A">
        <w:rPr>
          <w:rFonts w:ascii="Consolas" w:eastAsia="Times New Roman" w:hAnsi="Consolas" w:cs="Courier New"/>
          <w:color w:val="F78C6C"/>
          <w:sz w:val="18"/>
          <w:szCs w:val="18"/>
          <w:lang w:val="en-US"/>
        </w:rPr>
        <w:t>10000</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w:t>
      </w:r>
    </w:p>
    <w:p w14:paraId="2AB98338" w14:textId="24B915DD" w:rsidR="0005391A" w:rsidRDefault="0005391A" w:rsidP="00715D8F">
      <w:pPr>
        <w:pStyle w:val="11"/>
        <w:rPr>
          <w:lang w:val="en-US"/>
        </w:rPr>
      </w:pPr>
      <w:r>
        <w:t xml:space="preserve">Лістинг </w:t>
      </w:r>
      <w:r>
        <w:rPr>
          <w:lang w:val="en-US"/>
        </w:rPr>
        <w:t>productjs.js:</w:t>
      </w:r>
    </w:p>
    <w:p w14:paraId="65A9C838" w14:textId="77777777" w:rsidR="0005391A" w:rsidRPr="0005391A" w:rsidRDefault="0005391A" w:rsidP="0005391A">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totalQtySpan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'totalQtySpan'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alertContainer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 xml:space="preserve">new </w:t>
      </w:r>
      <w:r w:rsidRPr="0005391A">
        <w:rPr>
          <w:rFonts w:ascii="Consolas" w:eastAsia="Times New Roman" w:hAnsi="Consolas" w:cs="Courier New"/>
          <w:color w:val="FFCB6B"/>
          <w:sz w:val="18"/>
          <w:szCs w:val="18"/>
          <w:lang w:val="en-US"/>
        </w:rPr>
        <w:t>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EEFFFF"/>
          <w:sz w:val="18"/>
          <w:szCs w:val="18"/>
          <w:lang w:val="en-US"/>
        </w:rPr>
        <w:t>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makeAlertContainerInvisible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2AAFF"/>
          <w:sz w:val="18"/>
          <w:szCs w:val="18"/>
          <w:lang w:val="en-US"/>
        </w:rPr>
        <w:t>addToCart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addURL</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 xml:space="preserve">fetch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addURL</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method</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'GET'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headers</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C3E88D"/>
          <w:sz w:val="18"/>
          <w:szCs w:val="18"/>
          <w:lang w:val="en-US"/>
        </w:rPr>
        <w:t>'X-CSRF-Token'</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'_csrf'</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EEFFFF"/>
          <w:sz w:val="18"/>
          <w:szCs w:val="18"/>
          <w:lang w:val="en-US"/>
        </w:rPr>
        <w:br/>
        <w:t xml:space="preserve">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then</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response</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F78C6C"/>
          <w:sz w:val="18"/>
          <w:szCs w:val="18"/>
          <w:lang w:val="en-US"/>
        </w:rPr>
        <w:t>response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text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then</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function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text</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 xml:space="preserve">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'Addition failed'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Не</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вдалося</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додати</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продукт</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до</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корзини</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 xml:space="preserve">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'Product added'</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showSuccessAlertContainer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Продукт</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успішно</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додано</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до</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корзини</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totalQtySpan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innerText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length </w:t>
      </w:r>
      <w:r w:rsidRPr="0005391A">
        <w:rPr>
          <w:rFonts w:ascii="Consolas" w:eastAsia="Times New Roman" w:hAnsi="Consolas" w:cs="Courier New"/>
          <w:color w:val="89DDFF"/>
          <w:sz w:val="18"/>
          <w:szCs w:val="18"/>
          <w:lang w:val="en-US"/>
        </w:rPr>
        <w:t xml:space="preserve">&gt; </w:t>
      </w:r>
      <w:r w:rsidRPr="0005391A">
        <w:rPr>
          <w:rFonts w:ascii="Consolas" w:eastAsia="Times New Roman" w:hAnsi="Consolas" w:cs="Courier New"/>
          <w:color w:val="F78C6C"/>
          <w:sz w:val="18"/>
          <w:szCs w:val="18"/>
          <w:lang w:val="en-US"/>
        </w:rPr>
        <w:t>0</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totalQtySpan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innerText </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2AAFF"/>
          <w:sz w:val="18"/>
          <w:szCs w:val="18"/>
          <w:lang w:val="en-US"/>
        </w:rPr>
        <w:t>parseInt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totalQtySpan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innerText</w:t>
      </w:r>
      <w:r w:rsidRPr="0005391A">
        <w:rPr>
          <w:rFonts w:ascii="Consolas" w:eastAsia="Times New Roman" w:hAnsi="Consolas" w:cs="Courier New"/>
          <w:color w:val="89DDFF"/>
          <w:sz w:val="18"/>
          <w:szCs w:val="18"/>
          <w:lang w:val="en-US"/>
        </w:rPr>
        <w:t xml:space="preserve">) + </w:t>
      </w:r>
      <w:r w:rsidRPr="0005391A">
        <w:rPr>
          <w:rFonts w:ascii="Consolas" w:eastAsia="Times New Roman" w:hAnsi="Consolas" w:cs="Courier New"/>
          <w:color w:val="F78C6C"/>
          <w:sz w:val="18"/>
          <w:szCs w:val="18"/>
          <w:lang w:val="en-US"/>
        </w:rPr>
        <w:t>1</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toString</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else</w:t>
      </w:r>
      <w:r w:rsidRPr="0005391A">
        <w:rPr>
          <w:rFonts w:ascii="Consolas" w:eastAsia="Times New Roman" w:hAnsi="Consolas" w:cs="Courier New"/>
          <w:i/>
          <w:iCs/>
          <w:color w:val="C792EA"/>
          <w:sz w:val="18"/>
          <w:szCs w:val="18"/>
          <w:lang w:val="en-US"/>
        </w:rPr>
        <w:br/>
        <w:t xml:space="preserve">                    </w:t>
      </w:r>
      <w:r w:rsidRPr="0005391A">
        <w:rPr>
          <w:rFonts w:ascii="Consolas" w:eastAsia="Times New Roman" w:hAnsi="Consolas" w:cs="Courier New"/>
          <w:color w:val="EEFFFF"/>
          <w:sz w:val="18"/>
          <w:szCs w:val="18"/>
          <w:lang w:val="en-US"/>
        </w:rPr>
        <w:t>totalQtySpan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innerText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'1'</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lastRenderedPageBreak/>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w:t>
      </w:r>
    </w:p>
    <w:p w14:paraId="6B887C0D" w14:textId="7D1DA976" w:rsidR="0005391A" w:rsidRDefault="0005391A" w:rsidP="00715D8F">
      <w:pPr>
        <w:pStyle w:val="11"/>
        <w:rPr>
          <w:lang w:val="en-US"/>
        </w:rPr>
      </w:pPr>
      <w:r>
        <w:t xml:space="preserve">Лістинг </w:t>
      </w:r>
      <w:r>
        <w:rPr>
          <w:lang w:val="en-US"/>
        </w:rPr>
        <w:t>productsjs.js:</w:t>
      </w:r>
    </w:p>
    <w:p w14:paraId="19254C7D" w14:textId="77777777" w:rsidR="0005391A" w:rsidRPr="0005391A" w:rsidRDefault="0005391A" w:rsidP="0005391A">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productsContainer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'products-container'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EEFFFF"/>
          <w:sz w:val="18"/>
          <w:szCs w:val="18"/>
          <w:lang w:val="en-US"/>
        </w:rPr>
        <w:t>window</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onload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function</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priceSpans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getElementsByClassName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'price-span'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spansValues </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for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i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0</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 xml:space="preserve">i </w:t>
      </w:r>
      <w:r w:rsidRPr="0005391A">
        <w:rPr>
          <w:rFonts w:ascii="Consolas" w:eastAsia="Times New Roman" w:hAnsi="Consolas" w:cs="Courier New"/>
          <w:color w:val="89DDFF"/>
          <w:sz w:val="18"/>
          <w:szCs w:val="18"/>
          <w:lang w:val="en-US"/>
        </w:rPr>
        <w:t xml:space="preserve">&lt; </w:t>
      </w:r>
      <w:r w:rsidRPr="0005391A">
        <w:rPr>
          <w:rFonts w:ascii="Consolas" w:eastAsia="Times New Roman" w:hAnsi="Consolas" w:cs="Courier New"/>
          <w:color w:val="EEFFFF"/>
          <w:sz w:val="18"/>
          <w:szCs w:val="18"/>
          <w:lang w:val="en-US"/>
        </w:rPr>
        <w:t>priceSpans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length</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i</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priceSpans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i</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innerText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spansValues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push</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parseInt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priceSpans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i</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innerText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minValue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Math</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min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...spansValues</w:t>
      </w:r>
      <w:r w:rsidRPr="0005391A">
        <w:rPr>
          <w:rFonts w:ascii="Consolas" w:eastAsia="Times New Roman" w:hAnsi="Consolas" w:cs="Courier New"/>
          <w:color w:val="89DDFF"/>
          <w:sz w:val="18"/>
          <w:szCs w:val="18"/>
          <w:lang w:val="en-US"/>
        </w:rPr>
        <w:t xml:space="preserve">) - </w:t>
      </w:r>
      <w:r w:rsidRPr="0005391A">
        <w:rPr>
          <w:rFonts w:ascii="Consolas" w:eastAsia="Times New Roman" w:hAnsi="Consolas" w:cs="Courier New"/>
          <w:color w:val="F78C6C"/>
          <w:sz w:val="18"/>
          <w:szCs w:val="18"/>
          <w:lang w:val="en-US"/>
        </w:rPr>
        <w:t>1</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maxValue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Math</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max</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...spansValues</w:t>
      </w:r>
      <w:r w:rsidRPr="0005391A">
        <w:rPr>
          <w:rFonts w:ascii="Consolas" w:eastAsia="Times New Roman" w:hAnsi="Consolas" w:cs="Courier New"/>
          <w:color w:val="89DDFF"/>
          <w:sz w:val="18"/>
          <w:szCs w:val="18"/>
          <w:lang w:val="en-US"/>
        </w:rPr>
        <w:t xml:space="preserve">) + </w:t>
      </w:r>
      <w:r w:rsidRPr="0005391A">
        <w:rPr>
          <w:rFonts w:ascii="Consolas" w:eastAsia="Times New Roman" w:hAnsi="Consolas" w:cs="Courier New"/>
          <w:color w:val="F78C6C"/>
          <w:sz w:val="18"/>
          <w:szCs w:val="18"/>
          <w:lang w:val="en-US"/>
        </w:rPr>
        <w:t>1</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'#priceSlider'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ionRangeSlider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type</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'double'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min</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minValue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max</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maxValue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prefix</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skin</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'modern'</w:t>
      </w:r>
      <w:r w:rsidRPr="0005391A">
        <w:rPr>
          <w:rFonts w:ascii="Consolas" w:eastAsia="Times New Roman" w:hAnsi="Consolas" w:cs="Courier New"/>
          <w:color w:val="C3E88D"/>
          <w:sz w:val="18"/>
          <w:szCs w:val="18"/>
          <w:lang w:val="en-US"/>
        </w:rPr>
        <w:br/>
        <w:t xml:space="preserve">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2AAFF"/>
          <w:sz w:val="18"/>
          <w:szCs w:val="18"/>
          <w:lang w:val="en-US"/>
        </w:rPr>
        <w:t>openNav</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'sidebar'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style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width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'250px'</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2AAFF"/>
          <w:sz w:val="18"/>
          <w:szCs w:val="18"/>
          <w:lang w:val="en-US"/>
        </w:rPr>
        <w:t>closeNav</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'sidebar'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style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width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'0'</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2AAFF"/>
          <w:sz w:val="18"/>
          <w:szCs w:val="18"/>
          <w:lang w:val="en-US"/>
        </w:rPr>
        <w:t>filterProducts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filterURL</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url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 xml:space="preserve">new </w:t>
      </w:r>
      <w:r w:rsidRPr="0005391A">
        <w:rPr>
          <w:rFonts w:ascii="Consolas" w:eastAsia="Times New Roman" w:hAnsi="Consolas" w:cs="Courier New"/>
          <w:color w:val="EEFFFF"/>
          <w:sz w:val="18"/>
          <w:szCs w:val="18"/>
          <w:lang w:val="en-US"/>
        </w:rPr>
        <w:t>URL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08080"/>
          <w:sz w:val="18"/>
          <w:szCs w:val="18"/>
          <w:lang w:val="en-US"/>
        </w:rPr>
        <w:t>http://localhost:3000</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filterURL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params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 xml:space="preserve">new </w:t>
      </w:r>
      <w:r w:rsidRPr="0005391A">
        <w:rPr>
          <w:rFonts w:ascii="Consolas" w:eastAsia="Times New Roman" w:hAnsi="Consolas" w:cs="Courier New"/>
          <w:color w:val="EEFFFF"/>
          <w:sz w:val="18"/>
          <w:szCs w:val="18"/>
          <w:lang w:val="en-US"/>
        </w:rPr>
        <w:t>URLSearchParams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url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search</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slice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1</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manufacturersCheckboxes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getElementsByClassName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'manufacturer-checkbox'</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for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i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0</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 xml:space="preserve">i </w:t>
      </w:r>
      <w:r w:rsidRPr="0005391A">
        <w:rPr>
          <w:rFonts w:ascii="Consolas" w:eastAsia="Times New Roman" w:hAnsi="Consolas" w:cs="Courier New"/>
          <w:color w:val="89DDFF"/>
          <w:sz w:val="18"/>
          <w:szCs w:val="18"/>
          <w:lang w:val="en-US"/>
        </w:rPr>
        <w:t xml:space="preserve">&lt; </w:t>
      </w:r>
      <w:r w:rsidRPr="0005391A">
        <w:rPr>
          <w:rFonts w:ascii="Consolas" w:eastAsia="Times New Roman" w:hAnsi="Consolas" w:cs="Courier New"/>
          <w:color w:val="EEFFFF"/>
          <w:sz w:val="18"/>
          <w:szCs w:val="18"/>
          <w:lang w:val="en-US"/>
        </w:rPr>
        <w:t>manufacturersCheckboxes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length</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i</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manufacturersCheckboxes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i</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checked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params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append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'manufacturer'</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manufacturersCheckboxes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i</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categoryCheckboxes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getElementsByClassName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'category-checkbox'</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for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i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0</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 xml:space="preserve">i </w:t>
      </w:r>
      <w:r w:rsidRPr="0005391A">
        <w:rPr>
          <w:rFonts w:ascii="Consolas" w:eastAsia="Times New Roman" w:hAnsi="Consolas" w:cs="Courier New"/>
          <w:color w:val="89DDFF"/>
          <w:sz w:val="18"/>
          <w:szCs w:val="18"/>
          <w:lang w:val="en-US"/>
        </w:rPr>
        <w:t xml:space="preserve">&lt; </w:t>
      </w:r>
      <w:r w:rsidRPr="0005391A">
        <w:rPr>
          <w:rFonts w:ascii="Consolas" w:eastAsia="Times New Roman" w:hAnsi="Consolas" w:cs="Courier New"/>
          <w:color w:val="EEFFFF"/>
          <w:sz w:val="18"/>
          <w:szCs w:val="18"/>
          <w:lang w:val="en-US"/>
        </w:rPr>
        <w:t>categoryCheckboxes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length</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i</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categoryCheckboxes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i</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checked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params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append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'category'</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categoryCheckboxes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i</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priceSlider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'#priceSlider'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data</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'ionRangeSlider'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fromPrice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priceSlider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result</w:t>
      </w:r>
      <w:r w:rsidRPr="0005391A">
        <w:rPr>
          <w:rFonts w:ascii="Consolas" w:eastAsia="Times New Roman" w:hAnsi="Consolas" w:cs="Courier New"/>
          <w:color w:val="89DDFF"/>
          <w:sz w:val="18"/>
          <w:szCs w:val="18"/>
          <w:lang w:val="en-US"/>
        </w:rPr>
        <w:t>.from;</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toPrice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priceSlider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result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to</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params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append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'productName'</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'productName'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innerText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params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append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'fromPrice'</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fromPrice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params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append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'toPrice'</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toPrice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url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search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 xml:space="preserve">new </w:t>
      </w:r>
      <w:r w:rsidRPr="0005391A">
        <w:rPr>
          <w:rFonts w:ascii="Consolas" w:eastAsia="Times New Roman" w:hAnsi="Consolas" w:cs="Courier New"/>
          <w:color w:val="EEFFFF"/>
          <w:sz w:val="18"/>
          <w:szCs w:val="18"/>
          <w:lang w:val="en-US"/>
        </w:rPr>
        <w:t>URLSearchParams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params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toString</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fetch</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url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toString</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method</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'GET'</w:t>
      </w:r>
      <w:r w:rsidRPr="0005391A">
        <w:rPr>
          <w:rFonts w:ascii="Consolas" w:eastAsia="Times New Roman" w:hAnsi="Consolas" w:cs="Courier New"/>
          <w:color w:val="C3E88D"/>
          <w:sz w:val="18"/>
          <w:szCs w:val="18"/>
          <w:lang w:val="en-US"/>
        </w:rPr>
        <w:br/>
        <w:t xml:space="preserve">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then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response</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F78C6C"/>
          <w:sz w:val="18"/>
          <w:szCs w:val="18"/>
          <w:lang w:val="en-US"/>
        </w:rPr>
        <w:t>response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json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then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 xml:space="preserve">jsonObjects </w:t>
      </w:r>
      <w:r w:rsidRPr="0005391A">
        <w:rPr>
          <w:rFonts w:ascii="Consolas" w:eastAsia="Times New Roman" w:hAnsi="Consolas" w:cs="Courier New"/>
          <w:color w:val="89DDFF"/>
          <w:sz w:val="18"/>
          <w:szCs w:val="18"/>
          <w:lang w:val="en-US"/>
        </w:rPr>
        <w:t>=&gt;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jsonObjects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length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0</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productsContainer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innerHTML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`&lt;div class="my-5 no-products-container"&gt;</w:t>
      </w:r>
      <w:r w:rsidRPr="0005391A">
        <w:rPr>
          <w:rFonts w:ascii="Consolas" w:eastAsia="Times New Roman" w:hAnsi="Consolas" w:cs="Courier New"/>
          <w:color w:val="C3E88D"/>
          <w:sz w:val="18"/>
          <w:szCs w:val="18"/>
          <w:lang w:val="en-US"/>
        </w:rPr>
        <w:br/>
        <w:t xml:space="preserve">                                                    </w:t>
      </w:r>
      <w:r w:rsidRPr="0005391A">
        <w:rPr>
          <w:rFonts w:ascii="Consolas" w:eastAsia="Times New Roman" w:hAnsi="Consolas" w:cs="Courier New"/>
          <w:color w:val="C3E88D"/>
          <w:sz w:val="18"/>
          <w:szCs w:val="18"/>
        </w:rPr>
        <w:t>Нічого</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не</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знайдено</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за</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запитом</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'productName'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innerText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lang w:val="en-US"/>
        </w:rPr>
        <w:br/>
        <w:t xml:space="preserve">                                                &lt;/div&gt;`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chunkSize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4</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generalProductsChunks </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productsHtml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for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i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0</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 xml:space="preserve">i </w:t>
      </w:r>
      <w:r w:rsidRPr="0005391A">
        <w:rPr>
          <w:rFonts w:ascii="Consolas" w:eastAsia="Times New Roman" w:hAnsi="Consolas" w:cs="Courier New"/>
          <w:color w:val="89DDFF"/>
          <w:sz w:val="18"/>
          <w:szCs w:val="18"/>
          <w:lang w:val="en-US"/>
        </w:rPr>
        <w:t xml:space="preserve">&lt; </w:t>
      </w:r>
      <w:r w:rsidRPr="0005391A">
        <w:rPr>
          <w:rFonts w:ascii="Consolas" w:eastAsia="Times New Roman" w:hAnsi="Consolas" w:cs="Courier New"/>
          <w:color w:val="F78C6C"/>
          <w:sz w:val="18"/>
          <w:szCs w:val="18"/>
          <w:lang w:val="en-US"/>
        </w:rPr>
        <w:t>jsonObjects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length</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i</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chunkSize</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generalProductsChunks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push</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jsonObjects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slice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i</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 xml:space="preserve">i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chunkSize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generalProductsChunks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forEach</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 xml:space="preserve">generalProductChunk </w:t>
      </w:r>
      <w:r w:rsidRPr="0005391A">
        <w:rPr>
          <w:rFonts w:ascii="Consolas" w:eastAsia="Times New Roman" w:hAnsi="Consolas" w:cs="Courier New"/>
          <w:color w:val="89DDFF"/>
          <w:sz w:val="18"/>
          <w:szCs w:val="18"/>
          <w:lang w:val="en-US"/>
        </w:rPr>
        <w:t>=&gt; {</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lastRenderedPageBreak/>
        <w:t xml:space="preserve">                    </w:t>
      </w:r>
      <w:r w:rsidRPr="0005391A">
        <w:rPr>
          <w:rFonts w:ascii="Consolas" w:eastAsia="Times New Roman" w:hAnsi="Consolas" w:cs="Courier New"/>
          <w:color w:val="EEFFFF"/>
          <w:sz w:val="18"/>
          <w:szCs w:val="18"/>
          <w:lang w:val="en-US"/>
        </w:rPr>
        <w:t xml:space="preserve">productsHtml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`&lt;div class="row display-flex"&gt;`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F78C6C"/>
          <w:sz w:val="18"/>
          <w:szCs w:val="18"/>
          <w:lang w:val="en-US"/>
        </w:rPr>
        <w:t>generalProductChunk</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forEach</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 xml:space="preserve">generalProduct </w:t>
      </w:r>
      <w:r w:rsidRPr="0005391A">
        <w:rPr>
          <w:rFonts w:ascii="Consolas" w:eastAsia="Times New Roman" w:hAnsi="Consolas" w:cs="Courier New"/>
          <w:color w:val="89DDFF"/>
          <w:sz w:val="18"/>
          <w:szCs w:val="18"/>
          <w:lang w:val="en-US"/>
        </w:rPr>
        <w:t>=&gt;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 xml:space="preserve">productsHtml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`&lt;a href="/product/</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generalProduct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General_Product_ID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 class="thumbnail-link"&gt;</w:t>
      </w:r>
      <w:r w:rsidRPr="0005391A">
        <w:rPr>
          <w:rFonts w:ascii="Consolas" w:eastAsia="Times New Roman" w:hAnsi="Consolas" w:cs="Courier New"/>
          <w:color w:val="C3E88D"/>
          <w:sz w:val="18"/>
          <w:szCs w:val="18"/>
          <w:lang w:val="en-US"/>
        </w:rPr>
        <w:br/>
        <w:t>&lt;div class="col-sm-6 col-md-3 shadow thumbnail-helper my-2"&gt;</w:t>
      </w:r>
      <w:r w:rsidRPr="0005391A">
        <w:rPr>
          <w:rFonts w:ascii="Consolas" w:eastAsia="Times New Roman" w:hAnsi="Consolas" w:cs="Courier New"/>
          <w:color w:val="C3E88D"/>
          <w:sz w:val="18"/>
          <w:szCs w:val="18"/>
          <w:lang w:val="en-US"/>
        </w:rPr>
        <w:br/>
        <w:t xml:space="preserve">            &lt;div class="img-thumbnail mx-2"&gt;</w:t>
      </w:r>
      <w:r w:rsidRPr="0005391A">
        <w:rPr>
          <w:rFonts w:ascii="Consolas" w:eastAsia="Times New Roman" w:hAnsi="Consolas" w:cs="Courier New"/>
          <w:color w:val="C3E88D"/>
          <w:sz w:val="18"/>
          <w:szCs w:val="18"/>
          <w:lang w:val="en-US"/>
        </w:rPr>
        <w:br/>
        <w:t xml:space="preserve">                &lt;div class="text-center"&gt;</w:t>
      </w:r>
      <w:r w:rsidRPr="0005391A">
        <w:rPr>
          <w:rFonts w:ascii="Consolas" w:eastAsia="Times New Roman" w:hAnsi="Consolas" w:cs="Courier New"/>
          <w:color w:val="C3E88D"/>
          <w:sz w:val="18"/>
          <w:szCs w:val="18"/>
          <w:lang w:val="en-US"/>
        </w:rPr>
        <w:br/>
        <w:t xml:space="preserve">                    &lt;img src="</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generalProduct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General_Product_Image_Path</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 alt="</w:t>
      </w:r>
      <w:r w:rsidRPr="0005391A">
        <w:rPr>
          <w:rFonts w:ascii="Consolas" w:eastAsia="Times New Roman" w:hAnsi="Consolas" w:cs="Courier New"/>
          <w:color w:val="C3E88D"/>
          <w:sz w:val="18"/>
          <w:szCs w:val="18"/>
        </w:rPr>
        <w:t>Зображення</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товару</w:t>
      </w:r>
      <w:r w:rsidRPr="0005391A">
        <w:rPr>
          <w:rFonts w:ascii="Consolas" w:eastAsia="Times New Roman" w:hAnsi="Consolas" w:cs="Courier New"/>
          <w:color w:val="C3E88D"/>
          <w:sz w:val="18"/>
          <w:szCs w:val="18"/>
          <w:lang w:val="en-US"/>
        </w:rPr>
        <w:t>" class="img-responsive"&gt;</w:t>
      </w:r>
      <w:r w:rsidRPr="0005391A">
        <w:rPr>
          <w:rFonts w:ascii="Consolas" w:eastAsia="Times New Roman" w:hAnsi="Consolas" w:cs="Courier New"/>
          <w:color w:val="C3E88D"/>
          <w:sz w:val="18"/>
          <w:szCs w:val="18"/>
          <w:lang w:val="en-US"/>
        </w:rPr>
        <w:br/>
        <w:t xml:space="preserve">                &lt;/div&gt;</w:t>
      </w:r>
      <w:r w:rsidRPr="0005391A">
        <w:rPr>
          <w:rFonts w:ascii="Consolas" w:eastAsia="Times New Roman" w:hAnsi="Consolas" w:cs="Courier New"/>
          <w:color w:val="C3E88D"/>
          <w:sz w:val="18"/>
          <w:szCs w:val="18"/>
          <w:lang w:val="en-US"/>
        </w:rPr>
        <w:br/>
        <w:t xml:space="preserve">                &lt;div class="caption py-3 px-5"&gt;</w:t>
      </w:r>
      <w:r w:rsidRPr="0005391A">
        <w:rPr>
          <w:rFonts w:ascii="Consolas" w:eastAsia="Times New Roman" w:hAnsi="Consolas" w:cs="Courier New"/>
          <w:color w:val="C3E88D"/>
          <w:sz w:val="18"/>
          <w:szCs w:val="18"/>
          <w:lang w:val="en-US"/>
        </w:rPr>
        <w:br/>
        <w:t xml:space="preserve">                    &lt;h5&gt;</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generalProduct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Product_Name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&lt;/h5&gt;</w:t>
      </w:r>
      <w:r w:rsidRPr="0005391A">
        <w:rPr>
          <w:rFonts w:ascii="Consolas" w:eastAsia="Times New Roman" w:hAnsi="Consolas" w:cs="Courier New"/>
          <w:color w:val="C3E88D"/>
          <w:sz w:val="18"/>
          <w:szCs w:val="18"/>
          <w:lang w:val="en-US"/>
        </w:rPr>
        <w:br/>
        <w:t xml:space="preserve">                    &lt;div&gt;&amp;#8372; </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generalProduct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minimumPrice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&lt;/div&gt;</w:t>
      </w:r>
      <w:r w:rsidRPr="0005391A">
        <w:rPr>
          <w:rFonts w:ascii="Consolas" w:eastAsia="Times New Roman" w:hAnsi="Consolas" w:cs="Courier New"/>
          <w:color w:val="C3E88D"/>
          <w:sz w:val="18"/>
          <w:szCs w:val="18"/>
          <w:lang w:val="en-US"/>
        </w:rPr>
        <w:br/>
        <w:t xml:space="preserve">                    &lt;a href="/product/</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generalProduct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General_Product_ID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 class="btn default-button" role="button"&gt;</w:t>
      </w:r>
      <w:r w:rsidRPr="0005391A">
        <w:rPr>
          <w:rFonts w:ascii="Consolas" w:eastAsia="Times New Roman" w:hAnsi="Consolas" w:cs="Courier New"/>
          <w:color w:val="C3E88D"/>
          <w:sz w:val="18"/>
          <w:szCs w:val="18"/>
        </w:rPr>
        <w:t>Детальніше</w:t>
      </w:r>
      <w:r w:rsidRPr="0005391A">
        <w:rPr>
          <w:rFonts w:ascii="Consolas" w:eastAsia="Times New Roman" w:hAnsi="Consolas" w:cs="Courier New"/>
          <w:color w:val="C3E88D"/>
          <w:sz w:val="18"/>
          <w:szCs w:val="18"/>
          <w:lang w:val="en-US"/>
        </w:rPr>
        <w:t>&lt;/a&gt;</w:t>
      </w:r>
      <w:r w:rsidRPr="0005391A">
        <w:rPr>
          <w:rFonts w:ascii="Consolas" w:eastAsia="Times New Roman" w:hAnsi="Consolas" w:cs="Courier New"/>
          <w:color w:val="C3E88D"/>
          <w:sz w:val="18"/>
          <w:szCs w:val="18"/>
          <w:lang w:val="en-US"/>
        </w:rPr>
        <w:br/>
        <w:t xml:space="preserve">                &lt;/div&gt;</w:t>
      </w:r>
      <w:r w:rsidRPr="0005391A">
        <w:rPr>
          <w:rFonts w:ascii="Consolas" w:eastAsia="Times New Roman" w:hAnsi="Consolas" w:cs="Courier New"/>
          <w:color w:val="C3E88D"/>
          <w:sz w:val="18"/>
          <w:szCs w:val="18"/>
          <w:lang w:val="en-US"/>
        </w:rPr>
        <w:br/>
        <w:t xml:space="preserve">            &lt;/div&gt;</w:t>
      </w:r>
      <w:r w:rsidRPr="0005391A">
        <w:rPr>
          <w:rFonts w:ascii="Consolas" w:eastAsia="Times New Roman" w:hAnsi="Consolas" w:cs="Courier New"/>
          <w:color w:val="C3E88D"/>
          <w:sz w:val="18"/>
          <w:szCs w:val="18"/>
          <w:lang w:val="en-US"/>
        </w:rPr>
        <w:br/>
        <w:t xml:space="preserve">        &lt;/div&gt;</w:t>
      </w:r>
      <w:r w:rsidRPr="0005391A">
        <w:rPr>
          <w:rFonts w:ascii="Consolas" w:eastAsia="Times New Roman" w:hAnsi="Consolas" w:cs="Courier New"/>
          <w:color w:val="C3E88D"/>
          <w:sz w:val="18"/>
          <w:szCs w:val="18"/>
          <w:lang w:val="en-US"/>
        </w:rPr>
        <w:br/>
        <w:t>&lt;/a&gt;`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 xml:space="preserve">productsHtml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`&lt;/div&gt;`</w:t>
      </w:r>
      <w:r w:rsidRPr="0005391A">
        <w:rPr>
          <w:rFonts w:ascii="Consolas" w:eastAsia="Times New Roman" w:hAnsi="Consolas" w:cs="Courier New"/>
          <w:color w:val="C3E88D"/>
          <w:sz w:val="18"/>
          <w:szCs w:val="18"/>
          <w:lang w:val="en-US"/>
        </w:rPr>
        <w:br/>
        <w:t xml:space="preserve">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productsContainer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innerHTML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productsHtml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w:t>
      </w:r>
    </w:p>
    <w:p w14:paraId="75FB01DC" w14:textId="39E55029" w:rsidR="0005391A" w:rsidRDefault="0005391A" w:rsidP="00715D8F">
      <w:pPr>
        <w:pStyle w:val="11"/>
        <w:rPr>
          <w:lang w:val="en-US"/>
        </w:rPr>
      </w:pPr>
      <w:r>
        <w:t xml:space="preserve">Лістинг </w:t>
      </w:r>
      <w:r>
        <w:rPr>
          <w:lang w:val="en-US"/>
        </w:rPr>
        <w:t>profilejs.js:</w:t>
      </w:r>
    </w:p>
    <w:p w14:paraId="46DBA6A8" w14:textId="77777777" w:rsidR="0005391A" w:rsidRPr="0005391A" w:rsidRDefault="0005391A" w:rsidP="0005391A">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userNameInput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'userNameInput'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lastNameInput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'lastNameInput'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surnameInput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'surnameInput'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dateInput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'dateInput'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sexInput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'sexInput'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userBirthDateSpan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'userBirthDateSpan'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userSexSpan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'userSexSpan'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editPersonalDataButton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'editPersonalDataButton'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editContactsDataButton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'editContactsDataButton'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editPasswordDataButton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'editPasswordDataButton'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oldPasswordInput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'oldPasswordInput'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newPasswordInput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'newPasswordInput'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repeatNewPasswordInput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'repeatNewPasswordInput'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personalDataAlertContainer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 xml:space="preserve">new </w:t>
      </w:r>
      <w:r w:rsidRPr="0005391A">
        <w:rPr>
          <w:rFonts w:ascii="Consolas" w:eastAsia="Times New Roman" w:hAnsi="Consolas" w:cs="Courier New"/>
          <w:color w:val="FFCB6B"/>
          <w:sz w:val="18"/>
          <w:szCs w:val="18"/>
          <w:lang w:val="en-US"/>
        </w:rPr>
        <w:t>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'personalDataAlertContainer'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contactsDataAlertContainer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 xml:space="preserve">new </w:t>
      </w:r>
      <w:r w:rsidRPr="0005391A">
        <w:rPr>
          <w:rFonts w:ascii="Consolas" w:eastAsia="Times New Roman" w:hAnsi="Consolas" w:cs="Courier New"/>
          <w:color w:val="FFCB6B"/>
          <w:sz w:val="18"/>
          <w:szCs w:val="18"/>
          <w:lang w:val="en-US"/>
        </w:rPr>
        <w:t>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'contactsDataAlertContainer'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passwordDataAlertContainer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 xml:space="preserve">new </w:t>
      </w:r>
      <w:r w:rsidRPr="0005391A">
        <w:rPr>
          <w:rFonts w:ascii="Consolas" w:eastAsia="Times New Roman" w:hAnsi="Consolas" w:cs="Courier New"/>
          <w:color w:val="FFCB6B"/>
          <w:sz w:val="18"/>
          <w:szCs w:val="18"/>
          <w:lang w:val="en-US"/>
        </w:rPr>
        <w:t>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'passwordDataAlertContainer'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EEFFFF"/>
          <w:sz w:val="18"/>
          <w:szCs w:val="18"/>
          <w:lang w:val="en-US"/>
        </w:rPr>
        <w:t>personalDataAlertContainer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makeAlertContainerInvisible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EEFFFF"/>
          <w:sz w:val="18"/>
          <w:szCs w:val="18"/>
          <w:lang w:val="en-US"/>
        </w:rPr>
        <w:t>contactsDataAlertContainer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makeAlertContainerInvisible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EEFFFF"/>
          <w:sz w:val="18"/>
          <w:szCs w:val="18"/>
          <w:lang w:val="en-US"/>
        </w:rPr>
        <w:t>passwordDataAlertContainer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makeAlertContainerInvisible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changePersonalDataUrl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'/user/profile/personaldata'</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changeContactsDataUrl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'/user/profile/contactsdata'</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changePasswordDataUrl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'/user/profile/passworddata'</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nameRegExp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Ьа</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я</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а</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яіїщґ</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А</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Яа</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яіїщґ</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fn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extend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trackChanges</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function</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':input'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FF5370"/>
          <w:sz w:val="18"/>
          <w:szCs w:val="18"/>
          <w:lang w:val="en-US"/>
        </w:rPr>
        <w:t>this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change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i/>
          <w:iCs/>
          <w:color w:val="C792EA"/>
          <w:sz w:val="18"/>
          <w:szCs w:val="18"/>
          <w:lang w:val="en-US"/>
        </w:rPr>
        <w:t>function</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i/>
          <w:iCs/>
          <w:color w:val="FF5370"/>
          <w:sz w:val="18"/>
          <w:szCs w:val="18"/>
          <w:lang w:val="en-US"/>
        </w:rPr>
        <w:t>this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form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data</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'changed'</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true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isChanged</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function</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return </w:t>
      </w:r>
      <w:r w:rsidRPr="0005391A">
        <w:rPr>
          <w:rFonts w:ascii="Consolas" w:eastAsia="Times New Roman" w:hAnsi="Consolas" w:cs="Courier New"/>
          <w:i/>
          <w:iCs/>
          <w:color w:val="FF5370"/>
          <w:sz w:val="18"/>
          <w:szCs w:val="18"/>
          <w:lang w:val="en-US"/>
        </w:rPr>
        <w:t>this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data</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'changed'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lastRenderedPageBreak/>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fn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datepicker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dates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'uk'</w:t>
      </w:r>
      <w:r w:rsidRPr="0005391A">
        <w:rPr>
          <w:rFonts w:ascii="Consolas" w:eastAsia="Times New Roman" w:hAnsi="Consolas" w:cs="Courier New"/>
          <w:color w:val="89DDFF"/>
          <w:sz w:val="18"/>
          <w:szCs w:val="18"/>
          <w:lang w:val="en-US"/>
        </w:rPr>
        <w:t>] =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days</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Неділя</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Понеділок</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Вівторок</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Середа</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Четвер</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П</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ятниця</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Субота</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Неділя</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daysShort</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Нед</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Пн</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Вт</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Ср</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Чт</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Пт</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Сб</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Нед</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daysMin</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Нед</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Пн</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Вт</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Ср</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Чт</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Пт</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Сб</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Нед</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months</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Січень</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Лютий</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Березень</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Квітень</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Травень</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Червень</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Липень</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Серпень</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Вересень</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Жовтень</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Листопад</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Грудень</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monthsShort</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Січ</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Лют</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Бер</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Кві</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Тра</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Чер</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Лип</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Сер</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Вер</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Жов</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Лис</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Гру</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2AAFF"/>
          <w:sz w:val="18"/>
          <w:szCs w:val="18"/>
          <w:lang w:val="en-US"/>
        </w:rPr>
        <w:t>changePersonalData</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userNameInput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value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82AAFF"/>
          <w:sz w:val="18"/>
          <w:szCs w:val="18"/>
          <w:lang w:val="en-US"/>
        </w:rPr>
        <w:t>trim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userNameInput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lastNameInput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value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82AAFF"/>
          <w:sz w:val="18"/>
          <w:szCs w:val="18"/>
          <w:lang w:val="en-US"/>
        </w:rPr>
        <w:t>trim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lastNameInput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surnameInput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value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82AAFF"/>
          <w:sz w:val="18"/>
          <w:szCs w:val="18"/>
          <w:lang w:val="en-US"/>
        </w:rPr>
        <w:t>trim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surnameInput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616161"/>
          <w:sz w:val="18"/>
          <w:szCs w:val="18"/>
          <w:lang w:val="en-US"/>
        </w:rPr>
        <w:t>/*if (lastNameInput.value.length !== 0) {</w:t>
      </w:r>
      <w:r w:rsidRPr="0005391A">
        <w:rPr>
          <w:rFonts w:ascii="Consolas" w:eastAsia="Times New Roman" w:hAnsi="Consolas" w:cs="Courier New"/>
          <w:i/>
          <w:iCs/>
          <w:color w:val="616161"/>
          <w:sz w:val="18"/>
          <w:szCs w:val="18"/>
          <w:lang w:val="en-US"/>
        </w:rPr>
        <w:br/>
        <w:t xml:space="preserve">        if (!lastNameInput.value.match(nameRegExp))</w:t>
      </w:r>
      <w:r w:rsidRPr="0005391A">
        <w:rPr>
          <w:rFonts w:ascii="Consolas" w:eastAsia="Times New Roman" w:hAnsi="Consolas" w:cs="Courier New"/>
          <w:i/>
          <w:iCs/>
          <w:color w:val="616161"/>
          <w:sz w:val="18"/>
          <w:szCs w:val="18"/>
          <w:lang w:val="en-US"/>
        </w:rPr>
        <w:br/>
        <w:t xml:space="preserve">            personalDataAlertContainer.showErrorAlertContainer("</w:t>
      </w:r>
      <w:r w:rsidRPr="0005391A">
        <w:rPr>
          <w:rFonts w:ascii="Consolas" w:eastAsia="Times New Roman" w:hAnsi="Consolas" w:cs="Courier New"/>
          <w:i/>
          <w:iCs/>
          <w:color w:val="616161"/>
          <w:sz w:val="18"/>
          <w:szCs w:val="18"/>
        </w:rPr>
        <w:t>Прізвище</w:t>
      </w:r>
      <w:r w:rsidRPr="0005391A">
        <w:rPr>
          <w:rFonts w:ascii="Consolas" w:eastAsia="Times New Roman" w:hAnsi="Consolas" w:cs="Courier New"/>
          <w:i/>
          <w:iCs/>
          <w:color w:val="616161"/>
          <w:sz w:val="18"/>
          <w:szCs w:val="18"/>
          <w:lang w:val="en-US"/>
        </w:rPr>
        <w:t xml:space="preserve"> </w:t>
      </w:r>
      <w:r w:rsidRPr="0005391A">
        <w:rPr>
          <w:rFonts w:ascii="Consolas" w:eastAsia="Times New Roman" w:hAnsi="Consolas" w:cs="Courier New"/>
          <w:i/>
          <w:iCs/>
          <w:color w:val="616161"/>
          <w:sz w:val="18"/>
          <w:szCs w:val="18"/>
        </w:rPr>
        <w:t>має</w:t>
      </w:r>
      <w:r w:rsidRPr="0005391A">
        <w:rPr>
          <w:rFonts w:ascii="Consolas" w:eastAsia="Times New Roman" w:hAnsi="Consolas" w:cs="Courier New"/>
          <w:i/>
          <w:iCs/>
          <w:color w:val="616161"/>
          <w:sz w:val="18"/>
          <w:szCs w:val="18"/>
          <w:lang w:val="en-US"/>
        </w:rPr>
        <w:t xml:space="preserve"> </w:t>
      </w:r>
      <w:r w:rsidRPr="0005391A">
        <w:rPr>
          <w:rFonts w:ascii="Consolas" w:eastAsia="Times New Roman" w:hAnsi="Consolas" w:cs="Courier New"/>
          <w:i/>
          <w:iCs/>
          <w:color w:val="616161"/>
          <w:sz w:val="18"/>
          <w:szCs w:val="18"/>
        </w:rPr>
        <w:t>бути</w:t>
      </w:r>
      <w:r w:rsidRPr="0005391A">
        <w:rPr>
          <w:rFonts w:ascii="Consolas" w:eastAsia="Times New Roman" w:hAnsi="Consolas" w:cs="Courier New"/>
          <w:i/>
          <w:iCs/>
          <w:color w:val="616161"/>
          <w:sz w:val="18"/>
          <w:szCs w:val="18"/>
          <w:lang w:val="en-US"/>
        </w:rPr>
        <w:t xml:space="preserve"> </w:t>
      </w:r>
      <w:r w:rsidRPr="0005391A">
        <w:rPr>
          <w:rFonts w:ascii="Consolas" w:eastAsia="Times New Roman" w:hAnsi="Consolas" w:cs="Courier New"/>
          <w:i/>
          <w:iCs/>
          <w:color w:val="616161"/>
          <w:sz w:val="18"/>
          <w:szCs w:val="18"/>
        </w:rPr>
        <w:t>у</w:t>
      </w:r>
      <w:r w:rsidRPr="0005391A">
        <w:rPr>
          <w:rFonts w:ascii="Consolas" w:eastAsia="Times New Roman" w:hAnsi="Consolas" w:cs="Courier New"/>
          <w:i/>
          <w:iCs/>
          <w:color w:val="616161"/>
          <w:sz w:val="18"/>
          <w:szCs w:val="18"/>
          <w:lang w:val="en-US"/>
        </w:rPr>
        <w:t xml:space="preserve"> </w:t>
      </w:r>
      <w:r w:rsidRPr="0005391A">
        <w:rPr>
          <w:rFonts w:ascii="Consolas" w:eastAsia="Times New Roman" w:hAnsi="Consolas" w:cs="Courier New"/>
          <w:i/>
          <w:iCs/>
          <w:color w:val="616161"/>
          <w:sz w:val="18"/>
          <w:szCs w:val="18"/>
        </w:rPr>
        <w:t>формі</w:t>
      </w:r>
      <w:r w:rsidRPr="0005391A">
        <w:rPr>
          <w:rFonts w:ascii="Consolas" w:eastAsia="Times New Roman" w:hAnsi="Consolas" w:cs="Courier New"/>
          <w:i/>
          <w:iCs/>
          <w:color w:val="616161"/>
          <w:sz w:val="18"/>
          <w:szCs w:val="18"/>
          <w:lang w:val="en-US"/>
        </w:rPr>
        <w:t xml:space="preserve">, </w:t>
      </w:r>
      <w:r w:rsidRPr="0005391A">
        <w:rPr>
          <w:rFonts w:ascii="Consolas" w:eastAsia="Times New Roman" w:hAnsi="Consolas" w:cs="Courier New"/>
          <w:i/>
          <w:iCs/>
          <w:color w:val="616161"/>
          <w:sz w:val="18"/>
          <w:szCs w:val="18"/>
        </w:rPr>
        <w:t>наприклад</w:t>
      </w:r>
      <w:r w:rsidRPr="0005391A">
        <w:rPr>
          <w:rFonts w:ascii="Consolas" w:eastAsia="Times New Roman" w:hAnsi="Consolas" w:cs="Courier New"/>
          <w:i/>
          <w:iCs/>
          <w:color w:val="616161"/>
          <w:sz w:val="18"/>
          <w:szCs w:val="18"/>
          <w:lang w:val="en-US"/>
        </w:rPr>
        <w:t xml:space="preserve">: </w:t>
      </w:r>
      <w:r w:rsidRPr="0005391A">
        <w:rPr>
          <w:rFonts w:ascii="Consolas" w:eastAsia="Times New Roman" w:hAnsi="Consolas" w:cs="Courier New"/>
          <w:i/>
          <w:iCs/>
          <w:color w:val="616161"/>
          <w:sz w:val="18"/>
          <w:szCs w:val="18"/>
        </w:rPr>
        <w:t>Хіміч</w:t>
      </w:r>
      <w:r w:rsidRPr="0005391A">
        <w:rPr>
          <w:rFonts w:ascii="Consolas" w:eastAsia="Times New Roman" w:hAnsi="Consolas" w:cs="Courier New"/>
          <w:i/>
          <w:iCs/>
          <w:color w:val="616161"/>
          <w:sz w:val="18"/>
          <w:szCs w:val="18"/>
          <w:lang w:val="en-US"/>
        </w:rPr>
        <w:t>");</w:t>
      </w:r>
      <w:r w:rsidRPr="0005391A">
        <w:rPr>
          <w:rFonts w:ascii="Consolas" w:eastAsia="Times New Roman" w:hAnsi="Consolas" w:cs="Courier New"/>
          <w:i/>
          <w:iCs/>
          <w:color w:val="616161"/>
          <w:sz w:val="18"/>
          <w:szCs w:val="18"/>
          <w:lang w:val="en-US"/>
        </w:rPr>
        <w:br/>
        <w:t xml:space="preserve">    }*/</w:t>
      </w:r>
      <w:r w:rsidRPr="0005391A">
        <w:rPr>
          <w:rFonts w:ascii="Consolas" w:eastAsia="Times New Roman" w:hAnsi="Consolas" w:cs="Courier New"/>
          <w:i/>
          <w:iCs/>
          <w:color w:val="616161"/>
          <w:sz w:val="18"/>
          <w:szCs w:val="18"/>
          <w:lang w:val="en-US"/>
        </w:rPr>
        <w:br/>
        <w:t xml:space="preserve">    </w:t>
      </w:r>
      <w:r w:rsidRPr="0005391A">
        <w:rPr>
          <w:rFonts w:ascii="Consolas" w:eastAsia="Times New Roman" w:hAnsi="Consolas" w:cs="Courier New"/>
          <w:i/>
          <w:iCs/>
          <w:color w:val="C792EA"/>
          <w:sz w:val="18"/>
          <w:szCs w:val="18"/>
          <w:lang w:val="en-US"/>
        </w:rPr>
        <w:t xml:space="preserve">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'#editPersonalDataForm'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isChanged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personalDataAlertContainer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Персональні</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дані</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не</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були</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змінені</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userNameInput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length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0</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personalDataAlertContainer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Ім</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я</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не</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може</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бути</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відсутнім</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userNameInput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match</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nameRegExp</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personalDataAlertContainer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Ім</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я</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має</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бути</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у</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формі</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наприклад</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Владислав</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lastNameInput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length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 xml:space="preserve">0 </w:t>
      </w:r>
      <w:r w:rsidRPr="0005391A">
        <w:rPr>
          <w:rFonts w:ascii="Consolas" w:eastAsia="Times New Roman" w:hAnsi="Consolas" w:cs="Courier New"/>
          <w:color w:val="89DDFF"/>
          <w:sz w:val="18"/>
          <w:szCs w:val="18"/>
          <w:lang w:val="en-US"/>
        </w:rPr>
        <w:t>&amp;&amp; !</w:t>
      </w:r>
      <w:r w:rsidRPr="0005391A">
        <w:rPr>
          <w:rFonts w:ascii="Consolas" w:eastAsia="Times New Roman" w:hAnsi="Consolas" w:cs="Courier New"/>
          <w:color w:val="EEFFFF"/>
          <w:sz w:val="18"/>
          <w:szCs w:val="18"/>
          <w:lang w:val="en-US"/>
        </w:rPr>
        <w:t>lastNameInput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match</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nameRegExp</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personalDataAlertContainer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Прізвище</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має</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бути</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у</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формі</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наприклад</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Хіміч</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surnameInput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length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 xml:space="preserve">0 </w:t>
      </w:r>
      <w:r w:rsidRPr="0005391A">
        <w:rPr>
          <w:rFonts w:ascii="Consolas" w:eastAsia="Times New Roman" w:hAnsi="Consolas" w:cs="Courier New"/>
          <w:color w:val="89DDFF"/>
          <w:sz w:val="18"/>
          <w:szCs w:val="18"/>
          <w:lang w:val="en-US"/>
        </w:rPr>
        <w:t>&amp;&amp; !</w:t>
      </w:r>
      <w:r w:rsidRPr="0005391A">
        <w:rPr>
          <w:rFonts w:ascii="Consolas" w:eastAsia="Times New Roman" w:hAnsi="Consolas" w:cs="Courier New"/>
          <w:color w:val="EEFFFF"/>
          <w:sz w:val="18"/>
          <w:szCs w:val="18"/>
          <w:lang w:val="en-US"/>
        </w:rPr>
        <w:t>surnameInput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match</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nameRegExp</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personalDataAlertContainer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По</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батькові</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має</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бути</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у</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формі</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наприклад</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Олегович</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else</w:t>
      </w:r>
      <w:r w:rsidRPr="0005391A">
        <w:rPr>
          <w:rFonts w:ascii="Consolas" w:eastAsia="Times New Roman" w:hAnsi="Consolas" w:cs="Courier New"/>
          <w:i/>
          <w:iCs/>
          <w:color w:val="C792EA"/>
          <w:sz w:val="18"/>
          <w:szCs w:val="18"/>
          <w:lang w:val="en-US"/>
        </w:rPr>
        <w:br/>
        <w:t xml:space="preserve">        </w:t>
      </w:r>
      <w:r w:rsidRPr="0005391A">
        <w:rPr>
          <w:rFonts w:ascii="Consolas" w:eastAsia="Times New Roman" w:hAnsi="Consolas" w:cs="Courier New"/>
          <w:color w:val="82AAFF"/>
          <w:sz w:val="18"/>
          <w:szCs w:val="18"/>
          <w:lang w:val="en-US"/>
        </w:rPr>
        <w:t>fetch</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changePersonalDataUrl</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method</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'POST'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headers</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C3E88D"/>
          <w:sz w:val="18"/>
          <w:szCs w:val="18"/>
          <w:lang w:val="en-US"/>
        </w:rPr>
        <w:t>'Content-Type'</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'application/json'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C3E88D"/>
          <w:sz w:val="18"/>
          <w:szCs w:val="18"/>
          <w:lang w:val="en-US"/>
        </w:rPr>
        <w:t>'X-CSRF-Token'</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'_csrf'</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EEFFFF"/>
          <w:sz w:val="18"/>
          <w:szCs w:val="18"/>
          <w:lang w:val="en-US"/>
        </w:rPr>
        <w:br/>
        <w:t xml:space="preserve">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body</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JSON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stringify</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name</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userNameInput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lastName</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lastNameInput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surname</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surnameInput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birthDate</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"#dateInput"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data</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"datepicker"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getDate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sex</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sexInput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EEFFFF"/>
          <w:sz w:val="18"/>
          <w:szCs w:val="18"/>
          <w:lang w:val="en-US"/>
        </w:rPr>
        <w:br/>
        <w:t xml:space="preserve">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then</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response</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F78C6C"/>
          <w:sz w:val="18"/>
          <w:szCs w:val="18"/>
          <w:lang w:val="en-US"/>
        </w:rPr>
        <w:t>response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text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then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text</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 xml:space="preserve">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'Record updated'</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personalDataAlertContainer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showSuccessAlertContainer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Дані</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було</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успішно</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змінено</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cancelChangingPersonalData</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 xml:space="preserve">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'Update failed'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personalDataAlertContainer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Не</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вдалося</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оновити</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дані</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2AAFF"/>
          <w:sz w:val="18"/>
          <w:szCs w:val="18"/>
          <w:lang w:val="en-US"/>
        </w:rPr>
        <w:t>changeContactsData</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'#editPersonalDataForm'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isChanged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contactsDataAlertContainer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Контактні</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дані</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не</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були</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змінені</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'#phoneInput'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cleanVal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length </w:t>
      </w:r>
      <w:r w:rsidRPr="0005391A">
        <w:rPr>
          <w:rFonts w:ascii="Consolas" w:eastAsia="Times New Roman" w:hAnsi="Consolas" w:cs="Courier New"/>
          <w:color w:val="89DDFF"/>
          <w:sz w:val="18"/>
          <w:szCs w:val="18"/>
          <w:lang w:val="en-US"/>
        </w:rPr>
        <w:t xml:space="preserve">&lt; </w:t>
      </w:r>
      <w:r w:rsidRPr="0005391A">
        <w:rPr>
          <w:rFonts w:ascii="Consolas" w:eastAsia="Times New Roman" w:hAnsi="Consolas" w:cs="Courier New"/>
          <w:color w:val="F78C6C"/>
          <w:sz w:val="18"/>
          <w:szCs w:val="18"/>
          <w:lang w:val="en-US"/>
        </w:rPr>
        <w:t>9</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contactsDataAlertContainer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Має</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бути</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введено</w:t>
      </w:r>
      <w:r w:rsidRPr="0005391A">
        <w:rPr>
          <w:rFonts w:ascii="Consolas" w:eastAsia="Times New Roman" w:hAnsi="Consolas" w:cs="Courier New"/>
          <w:color w:val="C3E88D"/>
          <w:sz w:val="18"/>
          <w:szCs w:val="18"/>
          <w:lang w:val="en-US"/>
        </w:rPr>
        <w:t xml:space="preserve"> 9 </w:t>
      </w:r>
      <w:r w:rsidRPr="0005391A">
        <w:rPr>
          <w:rFonts w:ascii="Consolas" w:eastAsia="Times New Roman" w:hAnsi="Consolas" w:cs="Courier New"/>
          <w:color w:val="C3E88D"/>
          <w:sz w:val="18"/>
          <w:szCs w:val="18"/>
        </w:rPr>
        <w:t>цифр</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мобільного</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номеру</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else</w:t>
      </w:r>
      <w:r w:rsidRPr="0005391A">
        <w:rPr>
          <w:rFonts w:ascii="Consolas" w:eastAsia="Times New Roman" w:hAnsi="Consolas" w:cs="Courier New"/>
          <w:i/>
          <w:iCs/>
          <w:color w:val="C792EA"/>
          <w:sz w:val="18"/>
          <w:szCs w:val="18"/>
          <w:lang w:val="en-US"/>
        </w:rPr>
        <w:br/>
      </w:r>
      <w:r w:rsidRPr="0005391A">
        <w:rPr>
          <w:rFonts w:ascii="Consolas" w:eastAsia="Times New Roman" w:hAnsi="Consolas" w:cs="Courier New"/>
          <w:i/>
          <w:iCs/>
          <w:color w:val="C792EA"/>
          <w:sz w:val="18"/>
          <w:szCs w:val="18"/>
          <w:lang w:val="en-US"/>
        </w:rPr>
        <w:lastRenderedPageBreak/>
        <w:t xml:space="preserve">        </w:t>
      </w:r>
      <w:r w:rsidRPr="0005391A">
        <w:rPr>
          <w:rFonts w:ascii="Consolas" w:eastAsia="Times New Roman" w:hAnsi="Consolas" w:cs="Courier New"/>
          <w:color w:val="82AAFF"/>
          <w:sz w:val="18"/>
          <w:szCs w:val="18"/>
          <w:lang w:val="en-US"/>
        </w:rPr>
        <w:t>fetch</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changeContactsDataUrl</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method</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'POST'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headers</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C3E88D"/>
          <w:sz w:val="18"/>
          <w:szCs w:val="18"/>
          <w:lang w:val="en-US"/>
        </w:rPr>
        <w:t>'Content-Type'</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'application/json'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C3E88D"/>
          <w:sz w:val="18"/>
          <w:szCs w:val="18"/>
          <w:lang w:val="en-US"/>
        </w:rPr>
        <w:t>'X-CSRF-Token'</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'_csrf'</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EEFFFF"/>
          <w:sz w:val="18"/>
          <w:szCs w:val="18"/>
          <w:lang w:val="en-US"/>
        </w:rPr>
        <w:br/>
        <w:t xml:space="preserve">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body</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JSON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stringify</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phoneNumber</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'#phoneInput'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cleanVal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then</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response</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F78C6C"/>
          <w:sz w:val="18"/>
          <w:szCs w:val="18"/>
          <w:lang w:val="en-US"/>
        </w:rPr>
        <w:t>response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text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then</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text</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 xml:space="preserve">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'Record updated'</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contactsDataAlertContainer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showSuccessAlertContainer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Дані</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було</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успішно</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змінено</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cancelChangingContactsData</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 xml:space="preserve">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'Update failed'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contactsDataAlertContainer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Не</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вдалося</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оновити</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дані</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2AAFF"/>
          <w:sz w:val="18"/>
          <w:szCs w:val="18"/>
          <w:lang w:val="en-US"/>
        </w:rPr>
        <w:t>changePasswordData</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oldPasswordInput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length </w:t>
      </w:r>
      <w:r w:rsidRPr="0005391A">
        <w:rPr>
          <w:rFonts w:ascii="Consolas" w:eastAsia="Times New Roman" w:hAnsi="Consolas" w:cs="Courier New"/>
          <w:color w:val="89DDFF"/>
          <w:sz w:val="18"/>
          <w:szCs w:val="18"/>
          <w:lang w:val="en-US"/>
        </w:rPr>
        <w:t xml:space="preserve">&lt; </w:t>
      </w:r>
      <w:r w:rsidRPr="0005391A">
        <w:rPr>
          <w:rFonts w:ascii="Consolas" w:eastAsia="Times New Roman" w:hAnsi="Consolas" w:cs="Courier New"/>
          <w:color w:val="F78C6C"/>
          <w:sz w:val="18"/>
          <w:szCs w:val="18"/>
          <w:lang w:val="en-US"/>
        </w:rPr>
        <w:t xml:space="preserve">8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newPasswordInput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length </w:t>
      </w:r>
      <w:r w:rsidRPr="0005391A">
        <w:rPr>
          <w:rFonts w:ascii="Consolas" w:eastAsia="Times New Roman" w:hAnsi="Consolas" w:cs="Courier New"/>
          <w:color w:val="89DDFF"/>
          <w:sz w:val="18"/>
          <w:szCs w:val="18"/>
          <w:lang w:val="en-US"/>
        </w:rPr>
        <w:t xml:space="preserve">&lt; </w:t>
      </w:r>
      <w:r w:rsidRPr="0005391A">
        <w:rPr>
          <w:rFonts w:ascii="Consolas" w:eastAsia="Times New Roman" w:hAnsi="Consolas" w:cs="Courier New"/>
          <w:color w:val="F78C6C"/>
          <w:sz w:val="18"/>
          <w:szCs w:val="18"/>
          <w:lang w:val="en-US"/>
        </w:rPr>
        <w:t xml:space="preserve">8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repeatNewPasswordInput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length </w:t>
      </w:r>
      <w:r w:rsidRPr="0005391A">
        <w:rPr>
          <w:rFonts w:ascii="Consolas" w:eastAsia="Times New Roman" w:hAnsi="Consolas" w:cs="Courier New"/>
          <w:color w:val="89DDFF"/>
          <w:sz w:val="18"/>
          <w:szCs w:val="18"/>
          <w:lang w:val="en-US"/>
        </w:rPr>
        <w:t xml:space="preserve">&lt; </w:t>
      </w:r>
      <w:r w:rsidRPr="0005391A">
        <w:rPr>
          <w:rFonts w:ascii="Consolas" w:eastAsia="Times New Roman" w:hAnsi="Consolas" w:cs="Courier New"/>
          <w:color w:val="F78C6C"/>
          <w:sz w:val="18"/>
          <w:szCs w:val="18"/>
          <w:lang w:val="en-US"/>
        </w:rPr>
        <w:t>8</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passwordDataAlertContainer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Дані</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у</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всіх</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полях</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мають</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містити</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щонайменше</w:t>
      </w:r>
      <w:r w:rsidRPr="0005391A">
        <w:rPr>
          <w:rFonts w:ascii="Consolas" w:eastAsia="Times New Roman" w:hAnsi="Consolas" w:cs="Courier New"/>
          <w:color w:val="C3E88D"/>
          <w:sz w:val="18"/>
          <w:szCs w:val="18"/>
          <w:lang w:val="en-US"/>
        </w:rPr>
        <w:t xml:space="preserve"> 8 </w:t>
      </w:r>
      <w:r w:rsidRPr="0005391A">
        <w:rPr>
          <w:rFonts w:ascii="Consolas" w:eastAsia="Times New Roman" w:hAnsi="Consolas" w:cs="Courier New"/>
          <w:color w:val="C3E88D"/>
          <w:sz w:val="18"/>
          <w:szCs w:val="18"/>
        </w:rPr>
        <w:t>символів</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newPasswordInput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value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repeatNewPasswordInput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passwordDataAlertContainer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Нові</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паролі</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не</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співпадають</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newPasswordInput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value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oldPasswordInput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passwordDataAlertContainer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Новий</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пароль</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співпадає</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зі</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старим</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else</w:t>
      </w:r>
      <w:r w:rsidRPr="0005391A">
        <w:rPr>
          <w:rFonts w:ascii="Consolas" w:eastAsia="Times New Roman" w:hAnsi="Consolas" w:cs="Courier New"/>
          <w:i/>
          <w:iCs/>
          <w:color w:val="C792EA"/>
          <w:sz w:val="18"/>
          <w:szCs w:val="18"/>
          <w:lang w:val="en-US"/>
        </w:rPr>
        <w:br/>
        <w:t xml:space="preserve">        </w:t>
      </w:r>
      <w:r w:rsidRPr="0005391A">
        <w:rPr>
          <w:rFonts w:ascii="Consolas" w:eastAsia="Times New Roman" w:hAnsi="Consolas" w:cs="Courier New"/>
          <w:color w:val="82AAFF"/>
          <w:sz w:val="18"/>
          <w:szCs w:val="18"/>
          <w:lang w:val="en-US"/>
        </w:rPr>
        <w:t>fetch</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changePasswordDataUrl</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method</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'POST'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headers</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C3E88D"/>
          <w:sz w:val="18"/>
          <w:szCs w:val="18"/>
          <w:lang w:val="en-US"/>
        </w:rPr>
        <w:t>'Content-Type'</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'application/json'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C3E88D"/>
          <w:sz w:val="18"/>
          <w:szCs w:val="18"/>
          <w:lang w:val="en-US"/>
        </w:rPr>
        <w:t>'X-CSRF-Token'</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'_csrf'</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EEFFFF"/>
          <w:sz w:val="18"/>
          <w:szCs w:val="18"/>
          <w:lang w:val="en-US"/>
        </w:rPr>
        <w:br/>
        <w:t xml:space="preserve">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body</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JSON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stringify</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oldPassword</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oldPasswordInput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newPassword</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newPasswordInput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EEFFFF"/>
          <w:sz w:val="18"/>
          <w:szCs w:val="18"/>
          <w:lang w:val="en-US"/>
        </w:rPr>
        <w:br/>
        <w:t xml:space="preserve">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then</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response</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F78C6C"/>
          <w:sz w:val="18"/>
          <w:szCs w:val="18"/>
          <w:lang w:val="en-US"/>
        </w:rPr>
        <w:t>response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text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then</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text</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 xml:space="preserve">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'Record updated'</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passwordDataAlertContainer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showSuccessAlertContainer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Дані</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було</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успішно</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змінено</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cancelChangingPasswordData</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 xml:space="preserve">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'Update failed'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passwordDataAlertContainer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Не</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вдалося</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оновити</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дані</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 xml:space="preserve">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'Password mismatched'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passwordDataAlertContainer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Вказано</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невірний</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старий</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пароль</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2AAFF"/>
          <w:sz w:val="18"/>
          <w:szCs w:val="18"/>
          <w:lang w:val="en-US"/>
        </w:rPr>
        <w:t>cancelChangingPersonalData</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disableFormInputs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'editPersonalDataForm'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editPersonalDataButton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style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display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'block'</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2AAFF"/>
          <w:sz w:val="18"/>
          <w:szCs w:val="18"/>
          <w:lang w:val="en-US"/>
        </w:rPr>
        <w:t>cancelChangingContactsData</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disableFormInputs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'editContactsDataForm'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editContactsDataButton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style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display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'block'</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lastRenderedPageBreak/>
        <w:t xml:space="preserve">function </w:t>
      </w:r>
      <w:r w:rsidRPr="0005391A">
        <w:rPr>
          <w:rFonts w:ascii="Consolas" w:eastAsia="Times New Roman" w:hAnsi="Consolas" w:cs="Courier New"/>
          <w:color w:val="82AAFF"/>
          <w:sz w:val="18"/>
          <w:szCs w:val="18"/>
          <w:lang w:val="en-US"/>
        </w:rPr>
        <w:t>cancelChangingPasswordData</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disableFormInputs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'editPasswordDataForm'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editPasswordDataButton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style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display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'block'</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clearPasswordFields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'#editPersonalDataForm'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trackChanges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'#editContactsDataForm'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trackChanges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EEFFFF"/>
          <w:sz w:val="18"/>
          <w:szCs w:val="18"/>
          <w:lang w:val="en-US"/>
        </w:rPr>
        <w:t>window</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onload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function</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birthDate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userBirthDateSpan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innerText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let </w:t>
      </w:r>
      <w:r w:rsidRPr="0005391A">
        <w:rPr>
          <w:rFonts w:ascii="Consolas" w:eastAsia="Times New Roman" w:hAnsi="Consolas" w:cs="Courier New"/>
          <w:color w:val="EEFFFF"/>
          <w:sz w:val="18"/>
          <w:szCs w:val="18"/>
          <w:lang w:val="en-US"/>
        </w:rPr>
        <w:t xml:space="preserve">date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 xml:space="preserve">new </w:t>
      </w:r>
      <w:r w:rsidRPr="0005391A">
        <w:rPr>
          <w:rFonts w:ascii="Consolas" w:eastAsia="Times New Roman" w:hAnsi="Consolas" w:cs="Courier New"/>
          <w:color w:val="EEFFFF"/>
          <w:sz w:val="18"/>
          <w:szCs w:val="18"/>
          <w:lang w:val="en-US"/>
        </w:rPr>
        <w:t>Date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birthDate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replace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/[-]/g</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'#dateInput'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datepicker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language</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'uk'</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weekStart</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1</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minDate</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 xml:space="preserve">new </w:t>
      </w:r>
      <w:r w:rsidRPr="0005391A">
        <w:rPr>
          <w:rFonts w:ascii="Consolas" w:eastAsia="Times New Roman" w:hAnsi="Consolas" w:cs="Courier New"/>
          <w:color w:val="EEFFFF"/>
          <w:sz w:val="18"/>
          <w:szCs w:val="18"/>
          <w:lang w:val="en-US"/>
        </w:rPr>
        <w:t>Date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1900</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1</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1</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maxDate</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 xml:space="preserve">new </w:t>
      </w:r>
      <w:r w:rsidRPr="0005391A">
        <w:rPr>
          <w:rFonts w:ascii="Consolas" w:eastAsia="Times New Roman" w:hAnsi="Consolas" w:cs="Courier New"/>
          <w:color w:val="EEFFFF"/>
          <w:sz w:val="18"/>
          <w:szCs w:val="18"/>
          <w:lang w:val="en-US"/>
        </w:rPr>
        <w:t>Date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'#dateInput'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datepicker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'update'</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date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userSexSpan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innerText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userSexSpan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innerText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'false'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sexInput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value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0</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else</w:t>
      </w:r>
      <w:r w:rsidRPr="0005391A">
        <w:rPr>
          <w:rFonts w:ascii="Consolas" w:eastAsia="Times New Roman" w:hAnsi="Consolas" w:cs="Courier New"/>
          <w:i/>
          <w:iCs/>
          <w:color w:val="C792EA"/>
          <w:sz w:val="18"/>
          <w:szCs w:val="18"/>
          <w:lang w:val="en-US"/>
        </w:rPr>
        <w:br/>
        <w:t xml:space="preserve">            </w:t>
      </w:r>
      <w:r w:rsidRPr="0005391A">
        <w:rPr>
          <w:rFonts w:ascii="Consolas" w:eastAsia="Times New Roman" w:hAnsi="Consolas" w:cs="Courier New"/>
          <w:color w:val="EEFFFF"/>
          <w:sz w:val="18"/>
          <w:szCs w:val="18"/>
          <w:lang w:val="en-US"/>
        </w:rPr>
        <w:t>sexInput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value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1</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disableFormInputs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'editPersonalDataForm'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disableFormInputs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'editContactsDataForm'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disableFormInputs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'editPasswordDataForm'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2AAFF"/>
          <w:sz w:val="18"/>
          <w:szCs w:val="18"/>
          <w:lang w:val="en-US"/>
        </w:rPr>
        <w:t>disableFormInputs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formId</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formId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find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F07178"/>
          <w:sz w:val="18"/>
          <w:szCs w:val="18"/>
          <w:lang w:val="en-US"/>
        </w:rPr>
        <w:t>input</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F07178"/>
          <w:sz w:val="18"/>
          <w:szCs w:val="18"/>
          <w:lang w:val="en-US"/>
        </w:rPr>
        <w:t>button</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F07178"/>
          <w:sz w:val="18"/>
          <w:szCs w:val="18"/>
          <w:lang w:val="en-US"/>
        </w:rPr>
        <w:t>select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attr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'disabled'</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'disabled'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2AAFF"/>
          <w:sz w:val="18"/>
          <w:szCs w:val="18"/>
          <w:lang w:val="en-US"/>
        </w:rPr>
        <w:t>enableFormInputs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formId</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formId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find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F07178"/>
          <w:sz w:val="18"/>
          <w:szCs w:val="18"/>
          <w:lang w:val="en-US"/>
        </w:rPr>
        <w:t>input</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F07178"/>
          <w:sz w:val="18"/>
          <w:szCs w:val="18"/>
          <w:lang w:val="en-US"/>
        </w:rPr>
        <w:t>button</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F07178"/>
          <w:sz w:val="18"/>
          <w:szCs w:val="18"/>
          <w:lang w:val="en-US"/>
        </w:rPr>
        <w:t>select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removeAttr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'disabled'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2AAFF"/>
          <w:sz w:val="18"/>
          <w:szCs w:val="18"/>
          <w:lang w:val="en-US"/>
        </w:rPr>
        <w:t>enablePersonalDataForm</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enableFormInputs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'editPersonalDataForm'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editPersonalDataButton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style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display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'none'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2AAFF"/>
          <w:sz w:val="18"/>
          <w:szCs w:val="18"/>
          <w:lang w:val="en-US"/>
        </w:rPr>
        <w:t>enableContactsDataForm</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enableFormInputs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'editContactsDataForm'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editContactsDataButton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style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display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'none'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2AAFF"/>
          <w:sz w:val="18"/>
          <w:szCs w:val="18"/>
          <w:lang w:val="en-US"/>
        </w:rPr>
        <w:t>enablePasswordDataForm</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enableFormInputs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'editPasswordDataForm'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editPasswordDataButton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style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display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'none'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2AAFF"/>
          <w:sz w:val="18"/>
          <w:szCs w:val="18"/>
          <w:lang w:val="en-US"/>
        </w:rPr>
        <w:t>clearPasswordFields</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oldPasswordInput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value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newPasswordInput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value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repeatNewPasswordInput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value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2AAFF"/>
          <w:sz w:val="18"/>
          <w:szCs w:val="18"/>
          <w:lang w:val="en-US"/>
        </w:rPr>
        <w:t>trim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value</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return </w:t>
      </w:r>
      <w:r w:rsidRPr="0005391A">
        <w:rPr>
          <w:rFonts w:ascii="Consolas" w:eastAsia="Times New Roman" w:hAnsi="Consolas" w:cs="Courier New"/>
          <w:color w:val="F78C6C"/>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replace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/^\s+|\s+$/g</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w:t>
      </w:r>
    </w:p>
    <w:p w14:paraId="2D4105E5" w14:textId="1E82BB15" w:rsidR="0005391A" w:rsidRDefault="0005391A" w:rsidP="00715D8F">
      <w:pPr>
        <w:pStyle w:val="11"/>
        <w:rPr>
          <w:lang w:val="en-US"/>
        </w:rPr>
      </w:pPr>
      <w:r>
        <w:t xml:space="preserve">Лістинг </w:t>
      </w:r>
      <w:r>
        <w:rPr>
          <w:lang w:val="en-US"/>
        </w:rPr>
        <w:t>signupjs.js:</w:t>
      </w:r>
    </w:p>
    <w:p w14:paraId="3FE405A4" w14:textId="77777777" w:rsidR="0005391A" w:rsidRPr="0005391A" w:rsidRDefault="0005391A" w:rsidP="0005391A">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nameInput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emailInput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'emailInput'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passwordInput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'passwordInput'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signUpAlertContainer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 xml:space="preserve">new </w:t>
      </w:r>
      <w:r w:rsidRPr="0005391A">
        <w:rPr>
          <w:rFonts w:ascii="Consolas" w:eastAsia="Times New Roman" w:hAnsi="Consolas" w:cs="Courier New"/>
          <w:color w:val="FFCB6B"/>
          <w:sz w:val="18"/>
          <w:szCs w:val="18"/>
          <w:lang w:val="en-US"/>
        </w:rPr>
        <w:t>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'signUpAlertContainer'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EEFFFF"/>
          <w:sz w:val="18"/>
          <w:szCs w:val="18"/>
          <w:lang w:val="en-US"/>
        </w:rPr>
        <w:lastRenderedPageBreak/>
        <w:t>signUpAlertContainer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makeAlertContainerInvisible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createURL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'/user/signup/submit'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var </w:t>
      </w:r>
      <w:r w:rsidRPr="0005391A">
        <w:rPr>
          <w:rFonts w:ascii="Consolas" w:eastAsia="Times New Roman" w:hAnsi="Consolas" w:cs="Courier New"/>
          <w:color w:val="EEFFFF"/>
          <w:sz w:val="18"/>
          <w:szCs w:val="18"/>
          <w:lang w:val="en-US"/>
        </w:rPr>
        <w:t xml:space="preserve">nameRegExp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Ьа</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я</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а</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яіїщґ</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А</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Яа</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яіїщґ</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2AAFF"/>
          <w:sz w:val="18"/>
          <w:szCs w:val="18"/>
          <w:lang w:val="en-US"/>
        </w:rPr>
        <w:t>createNewUser</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value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82AAFF"/>
          <w:sz w:val="18"/>
          <w:szCs w:val="18"/>
          <w:lang w:val="en-US"/>
        </w:rPr>
        <w:t>trim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emailInput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value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82AAFF"/>
          <w:sz w:val="18"/>
          <w:szCs w:val="18"/>
          <w:lang w:val="en-US"/>
        </w:rPr>
        <w:t>trim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emailInput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length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 xml:space="preserve">0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emailInput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length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 xml:space="preserve">0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passwordInput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length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0</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signUpAlertContainer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Поля</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мають</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бути</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заповнені</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match</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nameRegExp</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signUpAlertContainer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Ім</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я</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має</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бути</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у</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формі</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наприклад</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Олег</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passwordInput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length </w:t>
      </w:r>
      <w:r w:rsidRPr="0005391A">
        <w:rPr>
          <w:rFonts w:ascii="Consolas" w:eastAsia="Times New Roman" w:hAnsi="Consolas" w:cs="Courier New"/>
          <w:color w:val="89DDFF"/>
          <w:sz w:val="18"/>
          <w:szCs w:val="18"/>
          <w:lang w:val="en-US"/>
        </w:rPr>
        <w:t xml:space="preserve">&lt; </w:t>
      </w:r>
      <w:r w:rsidRPr="0005391A">
        <w:rPr>
          <w:rFonts w:ascii="Consolas" w:eastAsia="Times New Roman" w:hAnsi="Consolas" w:cs="Courier New"/>
          <w:color w:val="F78C6C"/>
          <w:sz w:val="18"/>
          <w:szCs w:val="18"/>
          <w:lang w:val="en-US"/>
        </w:rPr>
        <w:t>8</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signUpAlertContainer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Довжина</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паролю</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має</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бути</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щонайменше</w:t>
      </w:r>
      <w:r w:rsidRPr="0005391A">
        <w:rPr>
          <w:rFonts w:ascii="Consolas" w:eastAsia="Times New Roman" w:hAnsi="Consolas" w:cs="Courier New"/>
          <w:color w:val="C3E88D"/>
          <w:sz w:val="18"/>
          <w:szCs w:val="18"/>
          <w:lang w:val="en-US"/>
        </w:rPr>
        <w:t xml:space="preserve"> 8 </w:t>
      </w:r>
      <w:r w:rsidRPr="0005391A">
        <w:rPr>
          <w:rFonts w:ascii="Consolas" w:eastAsia="Times New Roman" w:hAnsi="Consolas" w:cs="Courier New"/>
          <w:color w:val="C3E88D"/>
          <w:sz w:val="18"/>
          <w:szCs w:val="18"/>
        </w:rPr>
        <w:t>символів</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emailInput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value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passwordInput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signUpAlertContainer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Електронна</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пошта</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не</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має</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співападати</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з</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паролем</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else</w:t>
      </w:r>
      <w:r w:rsidRPr="0005391A">
        <w:rPr>
          <w:rFonts w:ascii="Consolas" w:eastAsia="Times New Roman" w:hAnsi="Consolas" w:cs="Courier New"/>
          <w:i/>
          <w:iCs/>
          <w:color w:val="C792EA"/>
          <w:sz w:val="18"/>
          <w:szCs w:val="18"/>
          <w:lang w:val="en-US"/>
        </w:rPr>
        <w:br/>
        <w:t xml:space="preserve">        </w:t>
      </w:r>
      <w:r w:rsidRPr="0005391A">
        <w:rPr>
          <w:rFonts w:ascii="Consolas" w:eastAsia="Times New Roman" w:hAnsi="Consolas" w:cs="Courier New"/>
          <w:color w:val="82AAFF"/>
          <w:sz w:val="18"/>
          <w:szCs w:val="18"/>
          <w:lang w:val="en-US"/>
        </w:rPr>
        <w:t>fetch</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createURL</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method</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'POST'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headers</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C3E88D"/>
          <w:sz w:val="18"/>
          <w:szCs w:val="18"/>
          <w:lang w:val="en-US"/>
        </w:rPr>
        <w:t>'Content-Type'</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'application/json'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C3E88D"/>
          <w:sz w:val="18"/>
          <w:szCs w:val="18"/>
          <w:lang w:val="en-US"/>
        </w:rPr>
        <w:t>'X-CSRF-Token'</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document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getElementById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'_csrf'</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EEFFFF"/>
          <w:sz w:val="18"/>
          <w:szCs w:val="18"/>
          <w:lang w:val="en-US"/>
        </w:rPr>
        <w:br/>
        <w:t xml:space="preserve">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body</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JSON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stringify</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email</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emailInput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name</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password</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EEFFFF"/>
          <w:sz w:val="18"/>
          <w:szCs w:val="18"/>
          <w:lang w:val="en-US"/>
        </w:rPr>
        <w:t>passwordInput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value</w:t>
      </w:r>
      <w:r w:rsidRPr="0005391A">
        <w:rPr>
          <w:rFonts w:ascii="Consolas" w:eastAsia="Times New Roman" w:hAnsi="Consolas" w:cs="Courier New"/>
          <w:color w:val="EEFFFF"/>
          <w:sz w:val="18"/>
          <w:szCs w:val="18"/>
          <w:lang w:val="en-US"/>
        </w:rPr>
        <w:br/>
        <w:t xml:space="preserve">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then</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function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response</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F78C6C"/>
          <w:sz w:val="18"/>
          <w:szCs w:val="18"/>
          <w:lang w:val="en-US"/>
        </w:rPr>
        <w:t>response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text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then</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i/>
          <w:iCs/>
          <w:color w:val="C792EA"/>
          <w:sz w:val="18"/>
          <w:szCs w:val="18"/>
          <w:lang w:val="en-US"/>
        </w:rPr>
        <w:t>function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text</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 xml:space="preserve">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'Email exists'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signUpAlertContainer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Користувач</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з</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такою</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електронною</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адресою</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вже</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існує</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 xml:space="preserve">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'Creation failed'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signUpAlertContainer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showErrorAlertContainer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Не</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вдалося</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створити</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користувача</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else if </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 xml:space="preserve">text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'Record created'</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signUpAlertContainer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showSuccessAlertContainer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C3E88D"/>
          <w:sz w:val="18"/>
          <w:szCs w:val="18"/>
        </w:rPr>
        <w:t>Користувача</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успішно</w:t>
      </w:r>
      <w:r w:rsidRPr="0005391A">
        <w:rPr>
          <w:rFonts w:ascii="Consolas" w:eastAsia="Times New Roman" w:hAnsi="Consolas" w:cs="Courier New"/>
          <w:color w:val="C3E88D"/>
          <w:sz w:val="18"/>
          <w:szCs w:val="18"/>
          <w:lang w:val="en-US"/>
        </w:rPr>
        <w:t xml:space="preserve"> </w:t>
      </w:r>
      <w:r w:rsidRPr="0005391A">
        <w:rPr>
          <w:rFonts w:ascii="Consolas" w:eastAsia="Times New Roman" w:hAnsi="Consolas" w:cs="Courier New"/>
          <w:color w:val="C3E88D"/>
          <w:sz w:val="18"/>
          <w:szCs w:val="18"/>
        </w:rPr>
        <w:t>створено</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2AAFF"/>
          <w:sz w:val="18"/>
          <w:szCs w:val="18"/>
          <w:lang w:val="en-US"/>
        </w:rPr>
        <w:t>clearRegisterInputs</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89DDFF"/>
          <w:sz w:val="18"/>
          <w:szCs w:val="18"/>
          <w:lang w:val="en-US"/>
        </w:rPr>
        <w:b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2AAFF"/>
          <w:sz w:val="18"/>
          <w:szCs w:val="18"/>
          <w:lang w:val="en-US"/>
        </w:rPr>
        <w:t>trim</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value</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i/>
          <w:iCs/>
          <w:color w:val="C792EA"/>
          <w:sz w:val="18"/>
          <w:szCs w:val="18"/>
          <w:lang w:val="en-US"/>
        </w:rPr>
        <w:t xml:space="preserve">return </w:t>
      </w:r>
      <w:r w:rsidRPr="0005391A">
        <w:rPr>
          <w:rFonts w:ascii="Consolas" w:eastAsia="Times New Roman" w:hAnsi="Consolas" w:cs="Courier New"/>
          <w:color w:val="F78C6C"/>
          <w:sz w:val="18"/>
          <w:szCs w:val="18"/>
          <w:lang w:val="en-US"/>
        </w:rPr>
        <w:t>value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replace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/^\s+|\s+$/g</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'#login-register'</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click</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i/>
          <w:iCs/>
          <w:color w:val="C792EA"/>
          <w:sz w:val="18"/>
          <w:szCs w:val="18"/>
          <w:lang w:val="en-US"/>
        </w:rPr>
        <w:t>function</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'#loginModal'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modal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'hide'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'#registerModal'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modal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'show'</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'#register-login'</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2AAFF"/>
          <w:sz w:val="18"/>
          <w:szCs w:val="18"/>
          <w:lang w:val="en-US"/>
        </w:rPr>
        <w:t>click</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i/>
          <w:iCs/>
          <w:color w:val="C792EA"/>
          <w:sz w:val="18"/>
          <w:szCs w:val="18"/>
          <w:lang w:val="en-US"/>
        </w:rPr>
        <w:t>function</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'#registerModal'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modal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'hide'</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'#loginModal'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modal</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C3E88D"/>
          <w:sz w:val="18"/>
          <w:szCs w:val="18"/>
          <w:lang w:val="en-US"/>
        </w:rPr>
        <w:t>'show'</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i/>
          <w:iCs/>
          <w:color w:val="C792EA"/>
          <w:sz w:val="18"/>
          <w:szCs w:val="18"/>
          <w:lang w:val="en-US"/>
        </w:rPr>
        <w:t xml:space="preserve">function </w:t>
      </w:r>
      <w:r w:rsidRPr="0005391A">
        <w:rPr>
          <w:rFonts w:ascii="Consolas" w:eastAsia="Times New Roman" w:hAnsi="Consolas" w:cs="Courier New"/>
          <w:color w:val="82AAFF"/>
          <w:sz w:val="18"/>
          <w:szCs w:val="18"/>
          <w:lang w:val="en-US"/>
        </w:rPr>
        <w:t>clearRegisterInputs</w:t>
      </w:r>
      <w:r w:rsidRPr="0005391A">
        <w:rPr>
          <w:rFonts w:ascii="Consolas" w:eastAsia="Times New Roman" w:hAnsi="Consolas" w:cs="Courier New"/>
          <w:color w:val="89DDFF"/>
          <w:sz w:val="18"/>
          <w:szCs w:val="18"/>
          <w:lang w:val="en-US"/>
        </w:rPr>
        <w:t>() {</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nameInput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value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emailInput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value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EEFFFF"/>
          <w:sz w:val="18"/>
          <w:szCs w:val="18"/>
          <w:lang w:val="en-US"/>
        </w:rPr>
        <w:t>passwordInput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EEFFFF"/>
          <w:sz w:val="18"/>
          <w:szCs w:val="18"/>
          <w:lang w:val="en-US"/>
        </w:rPr>
        <w:t xml:space="preserve">value </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C3E88D"/>
          <w:sz w:val="18"/>
          <w:szCs w:val="18"/>
          <w:lang w:val="en-US"/>
        </w:rPr>
        <w:t>''</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w:t>
      </w:r>
    </w:p>
    <w:p w14:paraId="184FD692" w14:textId="336E4556" w:rsidR="0005391A" w:rsidRDefault="0005391A" w:rsidP="00715D8F">
      <w:pPr>
        <w:pStyle w:val="11"/>
        <w:rPr>
          <w:lang w:val="en-US"/>
        </w:rPr>
      </w:pPr>
      <w:r>
        <w:t xml:space="preserve">Лістинг </w:t>
      </w:r>
      <w:r>
        <w:rPr>
          <w:lang w:val="en-US"/>
        </w:rPr>
        <w:t>adminstyle.sass:</w:t>
      </w:r>
    </w:p>
    <w:p w14:paraId="03EBAF6D" w14:textId="77777777" w:rsidR="0005391A" w:rsidRPr="0005391A" w:rsidRDefault="0005391A" w:rsidP="0005391A">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05391A">
        <w:rPr>
          <w:rFonts w:ascii="Consolas" w:eastAsia="Times New Roman" w:hAnsi="Consolas" w:cs="Courier New"/>
          <w:color w:val="EEFFFF"/>
          <w:sz w:val="18"/>
          <w:szCs w:val="18"/>
          <w:lang w:val="en-US"/>
        </w:rPr>
        <w:t xml:space="preserve">$background-color: </w:t>
      </w:r>
      <w:r w:rsidRPr="0005391A">
        <w:rPr>
          <w:rFonts w:ascii="Consolas" w:eastAsia="Times New Roman" w:hAnsi="Consolas" w:cs="Courier New"/>
          <w:color w:val="82AAFF"/>
          <w:sz w:val="18"/>
          <w:szCs w:val="18"/>
          <w:lang w:val="en-US"/>
        </w:rPr>
        <w:t>rgb</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246</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247</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251</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lastRenderedPageBreak/>
        <w:t>.</w:t>
      </w:r>
      <w:r w:rsidRPr="0005391A">
        <w:rPr>
          <w:rFonts w:ascii="Consolas" w:eastAsia="Times New Roman" w:hAnsi="Consolas" w:cs="Courier New"/>
          <w:i/>
          <w:iCs/>
          <w:color w:val="FFCB6B"/>
          <w:sz w:val="18"/>
          <w:szCs w:val="18"/>
          <w:lang w:val="en-US"/>
        </w:rPr>
        <w:t>sign-in-container</w:t>
      </w:r>
      <w:r w:rsidRPr="0005391A">
        <w:rPr>
          <w:rFonts w:ascii="Consolas" w:eastAsia="Times New Roman" w:hAnsi="Consolas" w:cs="Courier New"/>
          <w:i/>
          <w:iCs/>
          <w:color w:val="FFCB6B"/>
          <w:sz w:val="18"/>
          <w:szCs w:val="18"/>
          <w:lang w:val="en-US"/>
        </w:rPr>
        <w:br/>
        <w:t xml:space="preserve">  </w:t>
      </w:r>
      <w:r w:rsidRPr="0005391A">
        <w:rPr>
          <w:rFonts w:ascii="Consolas" w:eastAsia="Times New Roman" w:hAnsi="Consolas" w:cs="Courier New"/>
          <w:color w:val="B2CCD6"/>
          <w:sz w:val="18"/>
          <w:szCs w:val="18"/>
          <w:lang w:val="en-US"/>
        </w:rPr>
        <w:t>height</w:t>
      </w:r>
      <w:r w:rsidRPr="0005391A">
        <w:rPr>
          <w:rFonts w:ascii="Consolas" w:eastAsia="Times New Roman" w:hAnsi="Consolas" w:cs="Courier New"/>
          <w:color w:val="EEFFFF"/>
          <w:sz w:val="18"/>
          <w:szCs w:val="18"/>
          <w:lang w:val="en-US"/>
        </w:rPr>
        <w:t xml:space="preserve">: </w:t>
      </w:r>
      <w:r w:rsidRPr="0005391A">
        <w:rPr>
          <w:rFonts w:ascii="Consolas" w:eastAsia="Times New Roman" w:hAnsi="Consolas" w:cs="Courier New"/>
          <w:color w:val="F78C6C"/>
          <w:sz w:val="18"/>
          <w:szCs w:val="18"/>
          <w:lang w:val="en-US"/>
        </w:rPr>
        <w:t>100vh</w:t>
      </w:r>
      <w:r w:rsidRPr="0005391A">
        <w:rPr>
          <w:rFonts w:ascii="Consolas" w:eastAsia="Times New Roman" w:hAnsi="Consolas" w:cs="Courier New"/>
          <w:color w:val="F78C6C"/>
          <w:sz w:val="18"/>
          <w:szCs w:val="18"/>
          <w:lang w:val="en-US"/>
        </w:rPr>
        <w:br/>
      </w:r>
      <w:r w:rsidRPr="0005391A">
        <w:rPr>
          <w:rFonts w:ascii="Consolas" w:eastAsia="Times New Roman" w:hAnsi="Consolas" w:cs="Courier New"/>
          <w:color w:val="F78C6C"/>
          <w:sz w:val="18"/>
          <w:szCs w:val="18"/>
          <w:lang w:val="en-US"/>
        </w:rPr>
        <w:br/>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i/>
          <w:iCs/>
          <w:color w:val="FFCB6B"/>
          <w:sz w:val="18"/>
          <w:szCs w:val="18"/>
          <w:lang w:val="en-US"/>
        </w:rPr>
        <w:t>form-sign-in</w:t>
      </w:r>
      <w:r w:rsidRPr="0005391A">
        <w:rPr>
          <w:rFonts w:ascii="Consolas" w:eastAsia="Times New Roman" w:hAnsi="Consolas" w:cs="Courier New"/>
          <w:i/>
          <w:iCs/>
          <w:color w:val="FFCB6B"/>
          <w:sz w:val="18"/>
          <w:szCs w:val="18"/>
          <w:lang w:val="en-US"/>
        </w:rPr>
        <w:br/>
        <w:t xml:space="preserve">  </w:t>
      </w:r>
      <w:r w:rsidRPr="0005391A">
        <w:rPr>
          <w:rFonts w:ascii="Consolas" w:eastAsia="Times New Roman" w:hAnsi="Consolas" w:cs="Courier New"/>
          <w:color w:val="B2CCD6"/>
          <w:sz w:val="18"/>
          <w:szCs w:val="18"/>
          <w:lang w:val="en-US"/>
        </w:rPr>
        <w:t>width</w:t>
      </w:r>
      <w:r w:rsidRPr="0005391A">
        <w:rPr>
          <w:rFonts w:ascii="Consolas" w:eastAsia="Times New Roman" w:hAnsi="Consolas" w:cs="Courier New"/>
          <w:color w:val="EEFFFF"/>
          <w:sz w:val="18"/>
          <w:szCs w:val="18"/>
          <w:lang w:val="en-US"/>
        </w:rPr>
        <w:t xml:space="preserve">: </w:t>
      </w:r>
      <w:r w:rsidRPr="0005391A">
        <w:rPr>
          <w:rFonts w:ascii="Consolas" w:eastAsia="Times New Roman" w:hAnsi="Consolas" w:cs="Courier New"/>
          <w:color w:val="F78C6C"/>
          <w:sz w:val="18"/>
          <w:szCs w:val="18"/>
          <w:lang w:val="en-US"/>
        </w:rPr>
        <w:t>100</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t xml:space="preserve">  </w:t>
      </w:r>
      <w:r w:rsidRPr="0005391A">
        <w:rPr>
          <w:rFonts w:ascii="Consolas" w:eastAsia="Times New Roman" w:hAnsi="Consolas" w:cs="Courier New"/>
          <w:color w:val="B2CCD6"/>
          <w:sz w:val="18"/>
          <w:szCs w:val="18"/>
          <w:lang w:val="en-US"/>
        </w:rPr>
        <w:t>max-width</w:t>
      </w:r>
      <w:r w:rsidRPr="0005391A">
        <w:rPr>
          <w:rFonts w:ascii="Consolas" w:eastAsia="Times New Roman" w:hAnsi="Consolas" w:cs="Courier New"/>
          <w:color w:val="EEFFFF"/>
          <w:sz w:val="18"/>
          <w:szCs w:val="18"/>
          <w:lang w:val="en-US"/>
        </w:rPr>
        <w:t xml:space="preserve">: </w:t>
      </w:r>
      <w:r w:rsidRPr="0005391A">
        <w:rPr>
          <w:rFonts w:ascii="Consolas" w:eastAsia="Times New Roman" w:hAnsi="Consolas" w:cs="Courier New"/>
          <w:color w:val="F78C6C"/>
          <w:sz w:val="18"/>
          <w:szCs w:val="18"/>
          <w:lang w:val="en-US"/>
        </w:rPr>
        <w:t>400px</w:t>
      </w:r>
      <w:r w:rsidRPr="0005391A">
        <w:rPr>
          <w:rFonts w:ascii="Consolas" w:eastAsia="Times New Roman" w:hAnsi="Consolas" w:cs="Courier New"/>
          <w:color w:val="F78C6C"/>
          <w:sz w:val="18"/>
          <w:szCs w:val="18"/>
          <w:lang w:val="en-US"/>
        </w:rPr>
        <w:br/>
        <w:t xml:space="preserve">  </w:t>
      </w:r>
      <w:r w:rsidRPr="0005391A">
        <w:rPr>
          <w:rFonts w:ascii="Consolas" w:eastAsia="Times New Roman" w:hAnsi="Consolas" w:cs="Courier New"/>
          <w:color w:val="B2CCD6"/>
          <w:sz w:val="18"/>
          <w:szCs w:val="18"/>
          <w:lang w:val="en-US"/>
        </w:rPr>
        <w:t>padding</w:t>
      </w:r>
      <w:r w:rsidRPr="0005391A">
        <w:rPr>
          <w:rFonts w:ascii="Consolas" w:eastAsia="Times New Roman" w:hAnsi="Consolas" w:cs="Courier New"/>
          <w:color w:val="EEFFFF"/>
          <w:sz w:val="18"/>
          <w:szCs w:val="18"/>
          <w:lang w:val="en-US"/>
        </w:rPr>
        <w:t xml:space="preserve">: </w:t>
      </w:r>
      <w:r w:rsidRPr="0005391A">
        <w:rPr>
          <w:rFonts w:ascii="Consolas" w:eastAsia="Times New Roman" w:hAnsi="Consolas" w:cs="Courier New"/>
          <w:color w:val="F78C6C"/>
          <w:sz w:val="18"/>
          <w:szCs w:val="18"/>
          <w:lang w:val="en-US"/>
        </w:rPr>
        <w:t>15px</w:t>
      </w:r>
      <w:r w:rsidRPr="0005391A">
        <w:rPr>
          <w:rFonts w:ascii="Consolas" w:eastAsia="Times New Roman" w:hAnsi="Consolas" w:cs="Courier New"/>
          <w:color w:val="F78C6C"/>
          <w:sz w:val="18"/>
          <w:szCs w:val="18"/>
          <w:lang w:val="en-US"/>
        </w:rPr>
        <w:br/>
      </w:r>
      <w:r w:rsidRPr="0005391A">
        <w:rPr>
          <w:rFonts w:ascii="Consolas" w:eastAsia="Times New Roman" w:hAnsi="Consolas" w:cs="Courier New"/>
          <w:color w:val="F78C6C"/>
          <w:sz w:val="18"/>
          <w:szCs w:val="18"/>
          <w:lang w:val="en-US"/>
        </w:rPr>
        <w:br/>
      </w:r>
      <w:r w:rsidRPr="0005391A">
        <w:rPr>
          <w:rFonts w:ascii="Consolas" w:eastAsia="Times New Roman" w:hAnsi="Consolas" w:cs="Courier New"/>
          <w:color w:val="F07178"/>
          <w:sz w:val="18"/>
          <w:szCs w:val="18"/>
          <w:lang w:val="en-US"/>
        </w:rPr>
        <w:t>hr</w:t>
      </w:r>
      <w:r w:rsidRPr="0005391A">
        <w:rPr>
          <w:rFonts w:ascii="Consolas" w:eastAsia="Times New Roman" w:hAnsi="Consolas" w:cs="Courier New"/>
          <w:color w:val="F07178"/>
          <w:sz w:val="18"/>
          <w:szCs w:val="18"/>
          <w:lang w:val="en-US"/>
        </w:rPr>
        <w:br/>
        <w:t xml:space="preserve">  </w:t>
      </w:r>
      <w:r w:rsidRPr="0005391A">
        <w:rPr>
          <w:rFonts w:ascii="Consolas" w:eastAsia="Times New Roman" w:hAnsi="Consolas" w:cs="Courier New"/>
          <w:color w:val="B2CCD6"/>
          <w:sz w:val="18"/>
          <w:szCs w:val="18"/>
          <w:lang w:val="en-US"/>
        </w:rPr>
        <w:t>border</w:t>
      </w:r>
      <w:r w:rsidRPr="0005391A">
        <w:rPr>
          <w:rFonts w:ascii="Consolas" w:eastAsia="Times New Roman" w:hAnsi="Consolas" w:cs="Courier New"/>
          <w:color w:val="EEFFFF"/>
          <w:sz w:val="18"/>
          <w:szCs w:val="18"/>
          <w:lang w:val="en-US"/>
        </w:rPr>
        <w:t xml:space="preserve">: </w:t>
      </w:r>
      <w:r w:rsidRPr="0005391A">
        <w:rPr>
          <w:rFonts w:ascii="Consolas" w:eastAsia="Times New Roman" w:hAnsi="Consolas" w:cs="Courier New"/>
          <w:color w:val="F78C6C"/>
          <w:sz w:val="18"/>
          <w:szCs w:val="18"/>
          <w:lang w:val="en-US"/>
        </w:rPr>
        <w:t>0</w:t>
      </w:r>
      <w:r w:rsidRPr="0005391A">
        <w:rPr>
          <w:rFonts w:ascii="Consolas" w:eastAsia="Times New Roman" w:hAnsi="Consolas" w:cs="Courier New"/>
          <w:color w:val="F78C6C"/>
          <w:sz w:val="18"/>
          <w:szCs w:val="18"/>
          <w:lang w:val="en-US"/>
        </w:rPr>
        <w:br/>
        <w:t xml:space="preserve">  </w:t>
      </w:r>
      <w:r w:rsidRPr="0005391A">
        <w:rPr>
          <w:rFonts w:ascii="Consolas" w:eastAsia="Times New Roman" w:hAnsi="Consolas" w:cs="Courier New"/>
          <w:color w:val="B2CCD6"/>
          <w:sz w:val="18"/>
          <w:szCs w:val="18"/>
          <w:lang w:val="en-US"/>
        </w:rPr>
        <w:t>border-top</w:t>
      </w:r>
      <w:r w:rsidRPr="0005391A">
        <w:rPr>
          <w:rFonts w:ascii="Consolas" w:eastAsia="Times New Roman" w:hAnsi="Consolas" w:cs="Courier New"/>
          <w:color w:val="EEFFFF"/>
          <w:sz w:val="18"/>
          <w:szCs w:val="18"/>
          <w:lang w:val="en-US"/>
        </w:rPr>
        <w:t xml:space="preserve">: </w:t>
      </w:r>
      <w:r w:rsidRPr="0005391A">
        <w:rPr>
          <w:rFonts w:ascii="Consolas" w:eastAsia="Times New Roman" w:hAnsi="Consolas" w:cs="Courier New"/>
          <w:color w:val="F78C6C"/>
          <w:sz w:val="18"/>
          <w:szCs w:val="18"/>
          <w:lang w:val="en-US"/>
        </w:rPr>
        <w:t xml:space="preserve">1px solid </w:t>
      </w:r>
      <w:r w:rsidRPr="0005391A">
        <w:rPr>
          <w:rFonts w:ascii="Consolas" w:eastAsia="Times New Roman" w:hAnsi="Consolas" w:cs="Courier New"/>
          <w:color w:val="82AAFF"/>
          <w:sz w:val="18"/>
          <w:szCs w:val="18"/>
          <w:lang w:val="en-US"/>
        </w:rPr>
        <w:t>rgba</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F78C6C"/>
          <w:sz w:val="18"/>
          <w:szCs w:val="18"/>
          <w:lang w:val="en-US"/>
        </w:rPr>
        <w:t>0</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0</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0</w:t>
      </w:r>
      <w:r w:rsidRPr="0005391A">
        <w:rPr>
          <w:rFonts w:ascii="Consolas" w:eastAsia="Times New Roman" w:hAnsi="Consolas" w:cs="Courier New"/>
          <w:color w:val="89DDFF"/>
          <w:sz w:val="18"/>
          <w:szCs w:val="18"/>
          <w:lang w:val="en-US"/>
        </w:rPr>
        <w:t xml:space="preserve">, </w:t>
      </w:r>
      <w:r w:rsidRPr="0005391A">
        <w:rPr>
          <w:rFonts w:ascii="Consolas" w:eastAsia="Times New Roman" w:hAnsi="Consolas" w:cs="Courier New"/>
          <w:color w:val="F78C6C"/>
          <w:sz w:val="18"/>
          <w:szCs w:val="18"/>
          <w:lang w:val="en-US"/>
        </w:rPr>
        <w:t>0.1</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t>.</w:t>
      </w:r>
      <w:r w:rsidRPr="0005391A">
        <w:rPr>
          <w:rFonts w:ascii="Consolas" w:eastAsia="Times New Roman" w:hAnsi="Consolas" w:cs="Courier New"/>
          <w:i/>
          <w:iCs/>
          <w:color w:val="FFCB6B"/>
          <w:sz w:val="18"/>
          <w:szCs w:val="18"/>
          <w:lang w:val="en-US"/>
        </w:rPr>
        <w:t>gray-background</w:t>
      </w:r>
      <w:r w:rsidRPr="0005391A">
        <w:rPr>
          <w:rFonts w:ascii="Consolas" w:eastAsia="Times New Roman" w:hAnsi="Consolas" w:cs="Courier New"/>
          <w:i/>
          <w:iCs/>
          <w:color w:val="FFCB6B"/>
          <w:sz w:val="18"/>
          <w:szCs w:val="18"/>
          <w:lang w:val="en-US"/>
        </w:rPr>
        <w:br/>
        <w:t xml:space="preserve">  </w:t>
      </w:r>
      <w:r w:rsidRPr="0005391A">
        <w:rPr>
          <w:rFonts w:ascii="Consolas" w:eastAsia="Times New Roman" w:hAnsi="Consolas" w:cs="Courier New"/>
          <w:color w:val="B2CCD6"/>
          <w:sz w:val="18"/>
          <w:szCs w:val="18"/>
          <w:lang w:val="en-US"/>
        </w:rPr>
        <w:t>background-color</w:t>
      </w:r>
      <w:r w:rsidRPr="0005391A">
        <w:rPr>
          <w:rFonts w:ascii="Consolas" w:eastAsia="Times New Roman" w:hAnsi="Consolas" w:cs="Courier New"/>
          <w:color w:val="EEFFFF"/>
          <w:sz w:val="18"/>
          <w:szCs w:val="18"/>
          <w:lang w:val="en-US"/>
        </w:rPr>
        <w:t>: $background-color</w:t>
      </w:r>
      <w:r w:rsidRPr="0005391A">
        <w:rPr>
          <w:rFonts w:ascii="Consolas" w:eastAsia="Times New Roman" w:hAnsi="Consolas" w:cs="Courier New"/>
          <w:color w:val="EEFFFF"/>
          <w:sz w:val="18"/>
          <w:szCs w:val="18"/>
          <w:lang w:val="en-US"/>
        </w:rPr>
        <w:br/>
      </w:r>
      <w:r w:rsidRPr="0005391A">
        <w:rPr>
          <w:rFonts w:ascii="Consolas" w:eastAsia="Times New Roman" w:hAnsi="Consolas" w:cs="Courier New"/>
          <w:color w:val="EEFFFF"/>
          <w:sz w:val="18"/>
          <w:szCs w:val="18"/>
          <w:lang w:val="en-US"/>
        </w:rPr>
        <w:br/>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i/>
          <w:iCs/>
          <w:color w:val="FFCB6B"/>
          <w:sz w:val="18"/>
          <w:szCs w:val="18"/>
          <w:lang w:val="en-US"/>
        </w:rPr>
        <w:t>white-background</w:t>
      </w:r>
      <w:r w:rsidRPr="0005391A">
        <w:rPr>
          <w:rFonts w:ascii="Consolas" w:eastAsia="Times New Roman" w:hAnsi="Consolas" w:cs="Courier New"/>
          <w:i/>
          <w:iCs/>
          <w:color w:val="FFCB6B"/>
          <w:sz w:val="18"/>
          <w:szCs w:val="18"/>
          <w:lang w:val="en-US"/>
        </w:rPr>
        <w:br/>
        <w:t xml:space="preserve">  </w:t>
      </w:r>
      <w:r w:rsidRPr="0005391A">
        <w:rPr>
          <w:rFonts w:ascii="Consolas" w:eastAsia="Times New Roman" w:hAnsi="Consolas" w:cs="Courier New"/>
          <w:color w:val="B2CCD6"/>
          <w:sz w:val="18"/>
          <w:szCs w:val="18"/>
          <w:lang w:val="en-US"/>
        </w:rPr>
        <w:t>background-color</w:t>
      </w:r>
      <w:r w:rsidRPr="0005391A">
        <w:rPr>
          <w:rFonts w:ascii="Consolas" w:eastAsia="Times New Roman" w:hAnsi="Consolas" w:cs="Courier New"/>
          <w:color w:val="EEFFFF"/>
          <w:sz w:val="18"/>
          <w:szCs w:val="18"/>
          <w:lang w:val="en-US"/>
        </w:rPr>
        <w:t xml:space="preserve">: </w:t>
      </w:r>
      <w:r w:rsidRPr="0005391A">
        <w:rPr>
          <w:rFonts w:ascii="Consolas" w:eastAsia="Times New Roman" w:hAnsi="Consolas" w:cs="Courier New"/>
          <w:color w:val="F78C6C"/>
          <w:sz w:val="18"/>
          <w:szCs w:val="18"/>
          <w:lang w:val="en-US"/>
        </w:rPr>
        <w:t>white</w:t>
      </w:r>
      <w:r w:rsidRPr="0005391A">
        <w:rPr>
          <w:rFonts w:ascii="Consolas" w:eastAsia="Times New Roman" w:hAnsi="Consolas" w:cs="Courier New"/>
          <w:color w:val="F78C6C"/>
          <w:sz w:val="18"/>
          <w:szCs w:val="18"/>
          <w:lang w:val="en-US"/>
        </w:rPr>
        <w:br/>
      </w:r>
      <w:r w:rsidRPr="0005391A">
        <w:rPr>
          <w:rFonts w:ascii="Consolas" w:eastAsia="Times New Roman" w:hAnsi="Consolas" w:cs="Courier New"/>
          <w:color w:val="F78C6C"/>
          <w:sz w:val="18"/>
          <w:szCs w:val="18"/>
          <w:lang w:val="en-US"/>
        </w:rPr>
        <w:br/>
      </w:r>
      <w:r w:rsidRPr="0005391A">
        <w:rPr>
          <w:rFonts w:ascii="Consolas" w:eastAsia="Times New Roman" w:hAnsi="Consolas" w:cs="Courier New"/>
          <w:color w:val="F07178"/>
          <w:sz w:val="18"/>
          <w:szCs w:val="18"/>
          <w:lang w:val="en-US"/>
        </w:rPr>
        <w:t>table</w:t>
      </w:r>
      <w:r w:rsidRPr="0005391A">
        <w:rPr>
          <w:rFonts w:ascii="Consolas" w:eastAsia="Times New Roman" w:hAnsi="Consolas" w:cs="Courier New"/>
          <w:color w:val="F07178"/>
          <w:sz w:val="18"/>
          <w:szCs w:val="18"/>
          <w:lang w:val="en-US"/>
        </w:rPr>
        <w:br/>
        <w:t xml:space="preserve">  </w:t>
      </w:r>
      <w:r w:rsidRPr="0005391A">
        <w:rPr>
          <w:rFonts w:ascii="Consolas" w:eastAsia="Times New Roman" w:hAnsi="Consolas" w:cs="Courier New"/>
          <w:color w:val="B2CCD6"/>
          <w:sz w:val="18"/>
          <w:szCs w:val="18"/>
          <w:lang w:val="en-US"/>
        </w:rPr>
        <w:t>background</w:t>
      </w:r>
      <w:r w:rsidRPr="0005391A">
        <w:rPr>
          <w:rFonts w:ascii="Consolas" w:eastAsia="Times New Roman" w:hAnsi="Consolas" w:cs="Courier New"/>
          <w:color w:val="EEFFFF"/>
          <w:sz w:val="18"/>
          <w:szCs w:val="18"/>
          <w:lang w:val="en-US"/>
        </w:rPr>
        <w:t xml:space="preserve">: </w:t>
      </w:r>
      <w:r w:rsidRPr="0005391A">
        <w:rPr>
          <w:rFonts w:ascii="Consolas" w:eastAsia="Times New Roman" w:hAnsi="Consolas" w:cs="Courier New"/>
          <w:color w:val="F78C6C"/>
          <w:sz w:val="18"/>
          <w:szCs w:val="18"/>
          <w:lang w:val="en-US"/>
        </w:rPr>
        <w:t>white</w:t>
      </w:r>
      <w:r w:rsidRPr="0005391A">
        <w:rPr>
          <w:rFonts w:ascii="Consolas" w:eastAsia="Times New Roman" w:hAnsi="Consolas" w:cs="Courier New"/>
          <w:color w:val="F78C6C"/>
          <w:sz w:val="18"/>
          <w:szCs w:val="18"/>
          <w:lang w:val="en-US"/>
        </w:rPr>
        <w:br/>
        <w:t xml:space="preserve">  </w:t>
      </w:r>
      <w:r w:rsidRPr="0005391A">
        <w:rPr>
          <w:rFonts w:ascii="Consolas" w:eastAsia="Times New Roman" w:hAnsi="Consolas" w:cs="Courier New"/>
          <w:color w:val="B2CCD6"/>
          <w:sz w:val="18"/>
          <w:szCs w:val="18"/>
          <w:lang w:val="en-US"/>
        </w:rPr>
        <w:t>table-layout</w:t>
      </w:r>
      <w:r w:rsidRPr="0005391A">
        <w:rPr>
          <w:rFonts w:ascii="Consolas" w:eastAsia="Times New Roman" w:hAnsi="Consolas" w:cs="Courier New"/>
          <w:color w:val="EEFFFF"/>
          <w:sz w:val="18"/>
          <w:szCs w:val="18"/>
          <w:lang w:val="en-US"/>
        </w:rPr>
        <w:t xml:space="preserve">: </w:t>
      </w:r>
      <w:r w:rsidRPr="0005391A">
        <w:rPr>
          <w:rFonts w:ascii="Consolas" w:eastAsia="Times New Roman" w:hAnsi="Consolas" w:cs="Courier New"/>
          <w:color w:val="F78C6C"/>
          <w:sz w:val="18"/>
          <w:szCs w:val="18"/>
          <w:lang w:val="en-US"/>
        </w:rPr>
        <w:t>fixed</w:t>
      </w:r>
      <w:r w:rsidRPr="0005391A">
        <w:rPr>
          <w:rFonts w:ascii="Consolas" w:eastAsia="Times New Roman" w:hAnsi="Consolas" w:cs="Courier New"/>
          <w:color w:val="F78C6C"/>
          <w:sz w:val="18"/>
          <w:szCs w:val="18"/>
          <w:lang w:val="en-US"/>
        </w:rPr>
        <w:br/>
        <w:t xml:space="preserve">  </w:t>
      </w:r>
      <w:r w:rsidRPr="0005391A">
        <w:rPr>
          <w:rFonts w:ascii="Consolas" w:eastAsia="Times New Roman" w:hAnsi="Consolas" w:cs="Courier New"/>
          <w:color w:val="B2CCD6"/>
          <w:sz w:val="18"/>
          <w:szCs w:val="18"/>
          <w:lang w:val="en-US"/>
        </w:rPr>
        <w:t>width</w:t>
      </w:r>
      <w:r w:rsidRPr="0005391A">
        <w:rPr>
          <w:rFonts w:ascii="Consolas" w:eastAsia="Times New Roman" w:hAnsi="Consolas" w:cs="Courier New"/>
          <w:color w:val="EEFFFF"/>
          <w:sz w:val="18"/>
          <w:szCs w:val="18"/>
          <w:lang w:val="en-US"/>
        </w:rPr>
        <w:t xml:space="preserve">: </w:t>
      </w:r>
      <w:r w:rsidRPr="0005391A">
        <w:rPr>
          <w:rFonts w:ascii="Consolas" w:eastAsia="Times New Roman" w:hAnsi="Consolas" w:cs="Courier New"/>
          <w:color w:val="F78C6C"/>
          <w:sz w:val="18"/>
          <w:szCs w:val="18"/>
          <w:lang w:val="en-US"/>
        </w:rPr>
        <w:t>100</w:t>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89DDFF"/>
          <w:sz w:val="18"/>
          <w:szCs w:val="18"/>
          <w:lang w:val="en-US"/>
        </w:rPr>
        <w:br/>
      </w:r>
      <w:r w:rsidRPr="0005391A">
        <w:rPr>
          <w:rFonts w:ascii="Consolas" w:eastAsia="Times New Roman" w:hAnsi="Consolas" w:cs="Courier New"/>
          <w:color w:val="F07178"/>
          <w:sz w:val="18"/>
          <w:szCs w:val="18"/>
          <w:lang w:val="en-US"/>
        </w:rPr>
        <w:t>tr</w:t>
      </w:r>
      <w:r w:rsidRPr="0005391A">
        <w:rPr>
          <w:rFonts w:ascii="Consolas" w:eastAsia="Times New Roman" w:hAnsi="Consolas" w:cs="Courier New"/>
          <w:color w:val="F07178"/>
          <w:sz w:val="18"/>
          <w:szCs w:val="18"/>
          <w:lang w:val="en-US"/>
        </w:rPr>
        <w:br/>
        <w:t xml:space="preserve">  </w:t>
      </w:r>
      <w:r w:rsidRPr="0005391A">
        <w:rPr>
          <w:rFonts w:ascii="Consolas" w:eastAsia="Times New Roman" w:hAnsi="Consolas" w:cs="Courier New"/>
          <w:color w:val="B2CCD6"/>
          <w:sz w:val="18"/>
          <w:szCs w:val="18"/>
          <w:lang w:val="en-US"/>
        </w:rPr>
        <w:t>display</w:t>
      </w:r>
      <w:r w:rsidRPr="0005391A">
        <w:rPr>
          <w:rFonts w:ascii="Consolas" w:eastAsia="Times New Roman" w:hAnsi="Consolas" w:cs="Courier New"/>
          <w:color w:val="EEFFFF"/>
          <w:sz w:val="18"/>
          <w:szCs w:val="18"/>
          <w:lang w:val="en-US"/>
        </w:rPr>
        <w:t xml:space="preserve">: </w:t>
      </w:r>
      <w:r w:rsidRPr="0005391A">
        <w:rPr>
          <w:rFonts w:ascii="Consolas" w:eastAsia="Times New Roman" w:hAnsi="Consolas" w:cs="Courier New"/>
          <w:color w:val="F78C6C"/>
          <w:sz w:val="18"/>
          <w:szCs w:val="18"/>
          <w:lang w:val="en-US"/>
        </w:rPr>
        <w:t>table-row</w:t>
      </w:r>
      <w:r w:rsidRPr="0005391A">
        <w:rPr>
          <w:rFonts w:ascii="Consolas" w:eastAsia="Times New Roman" w:hAnsi="Consolas" w:cs="Courier New"/>
          <w:color w:val="F78C6C"/>
          <w:sz w:val="18"/>
          <w:szCs w:val="18"/>
          <w:lang w:val="en-US"/>
        </w:rPr>
        <w:br/>
      </w:r>
      <w:r w:rsidRPr="0005391A">
        <w:rPr>
          <w:rFonts w:ascii="Consolas" w:eastAsia="Times New Roman" w:hAnsi="Consolas" w:cs="Courier New"/>
          <w:color w:val="F78C6C"/>
          <w:sz w:val="18"/>
          <w:szCs w:val="18"/>
          <w:lang w:val="en-US"/>
        </w:rPr>
        <w:br/>
      </w:r>
      <w:r w:rsidRPr="0005391A">
        <w:rPr>
          <w:rFonts w:ascii="Consolas" w:eastAsia="Times New Roman" w:hAnsi="Consolas" w:cs="Courier New"/>
          <w:color w:val="F07178"/>
          <w:sz w:val="18"/>
          <w:szCs w:val="18"/>
          <w:lang w:val="en-US"/>
        </w:rPr>
        <w:t>tbody</w:t>
      </w:r>
      <w:r w:rsidRPr="0005391A">
        <w:rPr>
          <w:rFonts w:ascii="Consolas" w:eastAsia="Times New Roman" w:hAnsi="Consolas" w:cs="Courier New"/>
          <w:color w:val="F07178"/>
          <w:sz w:val="18"/>
          <w:szCs w:val="18"/>
          <w:lang w:val="en-US"/>
        </w:rPr>
        <w:br/>
        <w:t xml:space="preserve">  </w:t>
      </w:r>
      <w:r w:rsidRPr="0005391A">
        <w:rPr>
          <w:rFonts w:ascii="Consolas" w:eastAsia="Times New Roman" w:hAnsi="Consolas" w:cs="Courier New"/>
          <w:color w:val="B2CCD6"/>
          <w:sz w:val="18"/>
          <w:szCs w:val="18"/>
          <w:lang w:val="en-US"/>
        </w:rPr>
        <w:t>display</w:t>
      </w:r>
      <w:r w:rsidRPr="0005391A">
        <w:rPr>
          <w:rFonts w:ascii="Consolas" w:eastAsia="Times New Roman" w:hAnsi="Consolas" w:cs="Courier New"/>
          <w:color w:val="EEFFFF"/>
          <w:sz w:val="18"/>
          <w:szCs w:val="18"/>
          <w:lang w:val="en-US"/>
        </w:rPr>
        <w:t xml:space="preserve">: </w:t>
      </w:r>
      <w:r w:rsidRPr="0005391A">
        <w:rPr>
          <w:rFonts w:ascii="Consolas" w:eastAsia="Times New Roman" w:hAnsi="Consolas" w:cs="Courier New"/>
          <w:color w:val="F78C6C"/>
          <w:sz w:val="18"/>
          <w:szCs w:val="18"/>
          <w:lang w:val="en-US"/>
        </w:rPr>
        <w:t>table-row-group</w:t>
      </w:r>
      <w:r w:rsidRPr="0005391A">
        <w:rPr>
          <w:rFonts w:ascii="Consolas" w:eastAsia="Times New Roman" w:hAnsi="Consolas" w:cs="Courier New"/>
          <w:color w:val="F78C6C"/>
          <w:sz w:val="18"/>
          <w:szCs w:val="18"/>
          <w:lang w:val="en-US"/>
        </w:rPr>
        <w:br/>
      </w:r>
      <w:r w:rsidRPr="0005391A">
        <w:rPr>
          <w:rFonts w:ascii="Consolas" w:eastAsia="Times New Roman" w:hAnsi="Consolas" w:cs="Courier New"/>
          <w:color w:val="F78C6C"/>
          <w:sz w:val="18"/>
          <w:szCs w:val="18"/>
          <w:lang w:val="en-US"/>
        </w:rPr>
        <w:br/>
      </w:r>
      <w:r w:rsidRPr="0005391A">
        <w:rPr>
          <w:rFonts w:ascii="Consolas" w:eastAsia="Times New Roman" w:hAnsi="Consolas" w:cs="Courier New"/>
          <w:color w:val="F07178"/>
          <w:sz w:val="18"/>
          <w:szCs w:val="18"/>
          <w:lang w:val="en-US"/>
        </w:rPr>
        <w:t>thead</w:t>
      </w:r>
      <w:r w:rsidRPr="0005391A">
        <w:rPr>
          <w:rFonts w:ascii="Consolas" w:eastAsia="Times New Roman" w:hAnsi="Consolas" w:cs="Courier New"/>
          <w:color w:val="F07178"/>
          <w:sz w:val="18"/>
          <w:szCs w:val="18"/>
          <w:lang w:val="en-US"/>
        </w:rPr>
        <w:br/>
        <w:t xml:space="preserve">  </w:t>
      </w:r>
      <w:r w:rsidRPr="0005391A">
        <w:rPr>
          <w:rFonts w:ascii="Consolas" w:eastAsia="Times New Roman" w:hAnsi="Consolas" w:cs="Courier New"/>
          <w:color w:val="B2CCD6"/>
          <w:sz w:val="18"/>
          <w:szCs w:val="18"/>
          <w:lang w:val="en-US"/>
        </w:rPr>
        <w:t>display</w:t>
      </w:r>
      <w:r w:rsidRPr="0005391A">
        <w:rPr>
          <w:rFonts w:ascii="Consolas" w:eastAsia="Times New Roman" w:hAnsi="Consolas" w:cs="Courier New"/>
          <w:color w:val="EEFFFF"/>
          <w:sz w:val="18"/>
          <w:szCs w:val="18"/>
          <w:lang w:val="en-US"/>
        </w:rPr>
        <w:t xml:space="preserve">: </w:t>
      </w:r>
      <w:r w:rsidRPr="0005391A">
        <w:rPr>
          <w:rFonts w:ascii="Consolas" w:eastAsia="Times New Roman" w:hAnsi="Consolas" w:cs="Courier New"/>
          <w:color w:val="F78C6C"/>
          <w:sz w:val="18"/>
          <w:szCs w:val="18"/>
          <w:lang w:val="en-US"/>
        </w:rPr>
        <w:t>table-header-group</w:t>
      </w:r>
      <w:r w:rsidRPr="0005391A">
        <w:rPr>
          <w:rFonts w:ascii="Consolas" w:eastAsia="Times New Roman" w:hAnsi="Consolas" w:cs="Courier New"/>
          <w:color w:val="F78C6C"/>
          <w:sz w:val="18"/>
          <w:szCs w:val="18"/>
          <w:lang w:val="en-US"/>
        </w:rPr>
        <w:br/>
      </w:r>
      <w:r w:rsidRPr="0005391A">
        <w:rPr>
          <w:rFonts w:ascii="Consolas" w:eastAsia="Times New Roman" w:hAnsi="Consolas" w:cs="Courier New"/>
          <w:color w:val="F78C6C"/>
          <w:sz w:val="18"/>
          <w:szCs w:val="18"/>
          <w:lang w:val="en-US"/>
        </w:rPr>
        <w:br/>
      </w:r>
      <w:r w:rsidRPr="0005391A">
        <w:rPr>
          <w:rFonts w:ascii="Consolas" w:eastAsia="Times New Roman" w:hAnsi="Consolas" w:cs="Courier New"/>
          <w:color w:val="F07178"/>
          <w:sz w:val="18"/>
          <w:szCs w:val="18"/>
          <w:lang w:val="en-US"/>
        </w:rPr>
        <w:t>td</w:t>
      </w:r>
      <w:r w:rsidRPr="0005391A">
        <w:rPr>
          <w:rFonts w:ascii="Consolas" w:eastAsia="Times New Roman" w:hAnsi="Consolas" w:cs="Courier New"/>
          <w:color w:val="F07178"/>
          <w:sz w:val="18"/>
          <w:szCs w:val="18"/>
          <w:lang w:val="en-US"/>
        </w:rPr>
        <w:br/>
        <w:t xml:space="preserve">  </w:t>
      </w:r>
      <w:r w:rsidRPr="0005391A">
        <w:rPr>
          <w:rFonts w:ascii="Consolas" w:eastAsia="Times New Roman" w:hAnsi="Consolas" w:cs="Courier New"/>
          <w:color w:val="B2CCD6"/>
          <w:sz w:val="18"/>
          <w:szCs w:val="18"/>
          <w:lang w:val="en-US"/>
        </w:rPr>
        <w:t>text-overflow</w:t>
      </w:r>
      <w:r w:rsidRPr="0005391A">
        <w:rPr>
          <w:rFonts w:ascii="Consolas" w:eastAsia="Times New Roman" w:hAnsi="Consolas" w:cs="Courier New"/>
          <w:color w:val="EEFFFF"/>
          <w:sz w:val="18"/>
          <w:szCs w:val="18"/>
          <w:lang w:val="en-US"/>
        </w:rPr>
        <w:t xml:space="preserve">: </w:t>
      </w:r>
      <w:r w:rsidRPr="0005391A">
        <w:rPr>
          <w:rFonts w:ascii="Consolas" w:eastAsia="Times New Roman" w:hAnsi="Consolas" w:cs="Courier New"/>
          <w:color w:val="F78C6C"/>
          <w:sz w:val="18"/>
          <w:szCs w:val="18"/>
          <w:lang w:val="en-US"/>
        </w:rPr>
        <w:t>ellipsis</w:t>
      </w:r>
      <w:r w:rsidRPr="0005391A">
        <w:rPr>
          <w:rFonts w:ascii="Consolas" w:eastAsia="Times New Roman" w:hAnsi="Consolas" w:cs="Courier New"/>
          <w:color w:val="F78C6C"/>
          <w:sz w:val="18"/>
          <w:szCs w:val="18"/>
          <w:lang w:val="en-US"/>
        </w:rPr>
        <w:br/>
        <w:t xml:space="preserve">  </w:t>
      </w:r>
      <w:r w:rsidRPr="0005391A">
        <w:rPr>
          <w:rFonts w:ascii="Consolas" w:eastAsia="Times New Roman" w:hAnsi="Consolas" w:cs="Courier New"/>
          <w:color w:val="B2CCD6"/>
          <w:sz w:val="18"/>
          <w:szCs w:val="18"/>
          <w:lang w:val="en-US"/>
        </w:rPr>
        <w:t>white-space</w:t>
      </w:r>
      <w:r w:rsidRPr="0005391A">
        <w:rPr>
          <w:rFonts w:ascii="Consolas" w:eastAsia="Times New Roman" w:hAnsi="Consolas" w:cs="Courier New"/>
          <w:color w:val="EEFFFF"/>
          <w:sz w:val="18"/>
          <w:szCs w:val="18"/>
          <w:lang w:val="en-US"/>
        </w:rPr>
        <w:t xml:space="preserve">: </w:t>
      </w:r>
      <w:r w:rsidRPr="0005391A">
        <w:rPr>
          <w:rFonts w:ascii="Consolas" w:eastAsia="Times New Roman" w:hAnsi="Consolas" w:cs="Courier New"/>
          <w:color w:val="F78C6C"/>
          <w:sz w:val="18"/>
          <w:szCs w:val="18"/>
          <w:lang w:val="en-US"/>
        </w:rPr>
        <w:t>nowrap</w:t>
      </w:r>
      <w:r w:rsidRPr="0005391A">
        <w:rPr>
          <w:rFonts w:ascii="Consolas" w:eastAsia="Times New Roman" w:hAnsi="Consolas" w:cs="Courier New"/>
          <w:color w:val="F78C6C"/>
          <w:sz w:val="18"/>
          <w:szCs w:val="18"/>
          <w:lang w:val="en-US"/>
        </w:rPr>
        <w:br/>
        <w:t xml:space="preserve">  </w:t>
      </w:r>
      <w:r w:rsidRPr="0005391A">
        <w:rPr>
          <w:rFonts w:ascii="Consolas" w:eastAsia="Times New Roman" w:hAnsi="Consolas" w:cs="Courier New"/>
          <w:color w:val="B2CCD6"/>
          <w:sz w:val="18"/>
          <w:szCs w:val="18"/>
          <w:lang w:val="en-US"/>
        </w:rPr>
        <w:t>overflow</w:t>
      </w:r>
      <w:r w:rsidRPr="0005391A">
        <w:rPr>
          <w:rFonts w:ascii="Consolas" w:eastAsia="Times New Roman" w:hAnsi="Consolas" w:cs="Courier New"/>
          <w:color w:val="EEFFFF"/>
          <w:sz w:val="18"/>
          <w:szCs w:val="18"/>
          <w:lang w:val="en-US"/>
        </w:rPr>
        <w:t xml:space="preserve">: </w:t>
      </w:r>
      <w:r w:rsidRPr="0005391A">
        <w:rPr>
          <w:rFonts w:ascii="Consolas" w:eastAsia="Times New Roman" w:hAnsi="Consolas" w:cs="Courier New"/>
          <w:color w:val="F78C6C"/>
          <w:sz w:val="18"/>
          <w:szCs w:val="18"/>
          <w:lang w:val="en-US"/>
        </w:rPr>
        <w:t>hidden</w:t>
      </w:r>
      <w:r w:rsidRPr="0005391A">
        <w:rPr>
          <w:rFonts w:ascii="Consolas" w:eastAsia="Times New Roman" w:hAnsi="Consolas" w:cs="Courier New"/>
          <w:color w:val="F78C6C"/>
          <w:sz w:val="18"/>
          <w:szCs w:val="18"/>
          <w:lang w:val="en-US"/>
        </w:rPr>
        <w:br/>
        <w:t xml:space="preserve">  </w:t>
      </w:r>
      <w:r w:rsidRPr="0005391A">
        <w:rPr>
          <w:rFonts w:ascii="Consolas" w:eastAsia="Times New Roman" w:hAnsi="Consolas" w:cs="Courier New"/>
          <w:color w:val="B2CCD6"/>
          <w:sz w:val="18"/>
          <w:szCs w:val="18"/>
          <w:lang w:val="en-US"/>
        </w:rPr>
        <w:t>max-width</w:t>
      </w:r>
      <w:r w:rsidRPr="0005391A">
        <w:rPr>
          <w:rFonts w:ascii="Consolas" w:eastAsia="Times New Roman" w:hAnsi="Consolas" w:cs="Courier New"/>
          <w:color w:val="EEFFFF"/>
          <w:sz w:val="18"/>
          <w:szCs w:val="18"/>
          <w:lang w:val="en-US"/>
        </w:rPr>
        <w:t xml:space="preserve">: </w:t>
      </w:r>
      <w:r w:rsidRPr="0005391A">
        <w:rPr>
          <w:rFonts w:ascii="Consolas" w:eastAsia="Times New Roman" w:hAnsi="Consolas" w:cs="Courier New"/>
          <w:color w:val="F78C6C"/>
          <w:sz w:val="18"/>
          <w:szCs w:val="18"/>
          <w:lang w:val="en-US"/>
        </w:rPr>
        <w:t>50px</w:t>
      </w:r>
      <w:r w:rsidRPr="0005391A">
        <w:rPr>
          <w:rFonts w:ascii="Consolas" w:eastAsia="Times New Roman" w:hAnsi="Consolas" w:cs="Courier New"/>
          <w:color w:val="F78C6C"/>
          <w:sz w:val="18"/>
          <w:szCs w:val="18"/>
          <w:lang w:val="en-US"/>
        </w:rPr>
        <w:br/>
      </w:r>
      <w:r w:rsidRPr="0005391A">
        <w:rPr>
          <w:rFonts w:ascii="Consolas" w:eastAsia="Times New Roman" w:hAnsi="Consolas" w:cs="Courier New"/>
          <w:color w:val="F78C6C"/>
          <w:sz w:val="18"/>
          <w:szCs w:val="18"/>
          <w:lang w:val="en-US"/>
        </w:rPr>
        <w:br/>
      </w:r>
      <w:r w:rsidRPr="0005391A">
        <w:rPr>
          <w:rFonts w:ascii="Consolas" w:eastAsia="Times New Roman" w:hAnsi="Consolas" w:cs="Courier New"/>
          <w:color w:val="89DDFF"/>
          <w:sz w:val="18"/>
          <w:szCs w:val="18"/>
          <w:lang w:val="en-US"/>
        </w:rPr>
        <w:t>.</w:t>
      </w:r>
      <w:r w:rsidRPr="0005391A">
        <w:rPr>
          <w:rFonts w:ascii="Consolas" w:eastAsia="Times New Roman" w:hAnsi="Consolas" w:cs="Courier New"/>
          <w:i/>
          <w:iCs/>
          <w:color w:val="FFCB6B"/>
          <w:sz w:val="18"/>
          <w:szCs w:val="18"/>
          <w:lang w:val="en-US"/>
        </w:rPr>
        <w:t>btn-outline-dark</w:t>
      </w:r>
      <w:r w:rsidRPr="0005391A">
        <w:rPr>
          <w:rFonts w:ascii="Consolas" w:eastAsia="Times New Roman" w:hAnsi="Consolas" w:cs="Courier New"/>
          <w:i/>
          <w:iCs/>
          <w:color w:val="FFCB6B"/>
          <w:sz w:val="18"/>
          <w:szCs w:val="18"/>
          <w:lang w:val="en-US"/>
        </w:rPr>
        <w:br/>
        <w:t xml:space="preserve">  </w:t>
      </w:r>
      <w:r w:rsidRPr="0005391A">
        <w:rPr>
          <w:rFonts w:ascii="Consolas" w:eastAsia="Times New Roman" w:hAnsi="Consolas" w:cs="Courier New"/>
          <w:color w:val="FFCB6B"/>
          <w:sz w:val="18"/>
          <w:szCs w:val="18"/>
          <w:lang w:val="en-US"/>
        </w:rPr>
        <w:t>&amp;</w:t>
      </w:r>
      <w:r w:rsidRPr="0005391A">
        <w:rPr>
          <w:rFonts w:ascii="Consolas" w:eastAsia="Times New Roman" w:hAnsi="Consolas" w:cs="Courier New"/>
          <w:color w:val="EEFFFF"/>
          <w:sz w:val="18"/>
          <w:szCs w:val="18"/>
          <w:lang w:val="en-US"/>
        </w:rPr>
        <w:t>:</w:t>
      </w:r>
      <w:r w:rsidRPr="0005391A">
        <w:rPr>
          <w:rFonts w:ascii="Consolas" w:eastAsia="Times New Roman" w:hAnsi="Consolas" w:cs="Courier New"/>
          <w:i/>
          <w:iCs/>
          <w:color w:val="C792EA"/>
          <w:sz w:val="18"/>
          <w:szCs w:val="18"/>
          <w:lang w:val="en-US"/>
        </w:rPr>
        <w:t>hover</w:t>
      </w:r>
      <w:r w:rsidRPr="0005391A">
        <w:rPr>
          <w:rFonts w:ascii="Consolas" w:eastAsia="Times New Roman" w:hAnsi="Consolas" w:cs="Courier New"/>
          <w:i/>
          <w:iCs/>
          <w:color w:val="C792EA"/>
          <w:sz w:val="18"/>
          <w:szCs w:val="18"/>
          <w:lang w:val="en-US"/>
        </w:rPr>
        <w:br/>
        <w:t xml:space="preserve">    </w:t>
      </w:r>
      <w:r w:rsidRPr="0005391A">
        <w:rPr>
          <w:rFonts w:ascii="Consolas" w:eastAsia="Times New Roman" w:hAnsi="Consolas" w:cs="Courier New"/>
          <w:color w:val="B2CCD6"/>
          <w:sz w:val="18"/>
          <w:szCs w:val="18"/>
          <w:lang w:val="en-US"/>
        </w:rPr>
        <w:t>color</w:t>
      </w:r>
      <w:r w:rsidRPr="0005391A">
        <w:rPr>
          <w:rFonts w:ascii="Consolas" w:eastAsia="Times New Roman" w:hAnsi="Consolas" w:cs="Courier New"/>
          <w:color w:val="EEFFFF"/>
          <w:sz w:val="18"/>
          <w:szCs w:val="18"/>
          <w:lang w:val="en-US"/>
        </w:rPr>
        <w:t xml:space="preserve">: </w:t>
      </w:r>
      <w:r w:rsidRPr="0005391A">
        <w:rPr>
          <w:rFonts w:ascii="Consolas" w:eastAsia="Times New Roman" w:hAnsi="Consolas" w:cs="Courier New"/>
          <w:color w:val="F78C6C"/>
          <w:sz w:val="18"/>
          <w:szCs w:val="18"/>
          <w:lang w:val="en-US"/>
        </w:rPr>
        <w:t>white</w:t>
      </w:r>
      <w:r w:rsidRPr="0005391A">
        <w:rPr>
          <w:rFonts w:ascii="Consolas" w:eastAsia="Times New Roman" w:hAnsi="Consolas" w:cs="Courier New"/>
          <w:i/>
          <w:iCs/>
          <w:color w:val="F78C6C"/>
          <w:sz w:val="18"/>
          <w:szCs w:val="18"/>
          <w:lang w:val="en-US"/>
        </w:rPr>
        <w:t>!important</w:t>
      </w:r>
      <w:r w:rsidRPr="0005391A">
        <w:rPr>
          <w:rFonts w:ascii="Consolas" w:eastAsia="Times New Roman" w:hAnsi="Consolas" w:cs="Courier New"/>
          <w:i/>
          <w:iCs/>
          <w:color w:val="F78C6C"/>
          <w:sz w:val="18"/>
          <w:szCs w:val="18"/>
          <w:lang w:val="en-US"/>
        </w:rPr>
        <w:br/>
      </w:r>
      <w:r w:rsidRPr="0005391A">
        <w:rPr>
          <w:rFonts w:ascii="Consolas" w:eastAsia="Times New Roman" w:hAnsi="Consolas" w:cs="Courier New"/>
          <w:i/>
          <w:iCs/>
          <w:color w:val="F78C6C"/>
          <w:sz w:val="18"/>
          <w:szCs w:val="18"/>
          <w:lang w:val="en-US"/>
        </w:rPr>
        <w:br/>
      </w:r>
      <w:r w:rsidRPr="0005391A">
        <w:rPr>
          <w:rFonts w:ascii="Consolas" w:eastAsia="Times New Roman" w:hAnsi="Consolas" w:cs="Courier New"/>
          <w:color w:val="C792EA"/>
          <w:sz w:val="18"/>
          <w:szCs w:val="18"/>
          <w:lang w:val="en-US"/>
        </w:rPr>
        <w:t>#thedit</w:t>
      </w:r>
      <w:r w:rsidRPr="0005391A">
        <w:rPr>
          <w:rFonts w:ascii="Consolas" w:eastAsia="Times New Roman" w:hAnsi="Consolas" w:cs="Courier New"/>
          <w:color w:val="C792EA"/>
          <w:sz w:val="18"/>
          <w:szCs w:val="18"/>
          <w:lang w:val="en-US"/>
        </w:rPr>
        <w:br/>
        <w:t xml:space="preserve">  </w:t>
      </w:r>
      <w:r w:rsidRPr="0005391A">
        <w:rPr>
          <w:rFonts w:ascii="Consolas" w:eastAsia="Times New Roman" w:hAnsi="Consolas" w:cs="Courier New"/>
          <w:color w:val="B2CCD6"/>
          <w:sz w:val="18"/>
          <w:szCs w:val="18"/>
          <w:lang w:val="en-US"/>
        </w:rPr>
        <w:t>width</w:t>
      </w:r>
      <w:r w:rsidRPr="0005391A">
        <w:rPr>
          <w:rFonts w:ascii="Consolas" w:eastAsia="Times New Roman" w:hAnsi="Consolas" w:cs="Courier New"/>
          <w:color w:val="EEFFFF"/>
          <w:sz w:val="18"/>
          <w:szCs w:val="18"/>
          <w:lang w:val="en-US"/>
        </w:rPr>
        <w:t xml:space="preserve">: </w:t>
      </w:r>
      <w:r w:rsidRPr="0005391A">
        <w:rPr>
          <w:rFonts w:ascii="Consolas" w:eastAsia="Times New Roman" w:hAnsi="Consolas" w:cs="Courier New"/>
          <w:color w:val="F78C6C"/>
          <w:sz w:val="18"/>
          <w:szCs w:val="18"/>
          <w:lang w:val="en-US"/>
        </w:rPr>
        <w:t>50px</w:t>
      </w:r>
      <w:r w:rsidRPr="0005391A">
        <w:rPr>
          <w:rFonts w:ascii="Consolas" w:eastAsia="Times New Roman" w:hAnsi="Consolas" w:cs="Courier New"/>
          <w:color w:val="F78C6C"/>
          <w:sz w:val="18"/>
          <w:szCs w:val="18"/>
          <w:lang w:val="en-US"/>
        </w:rPr>
        <w:br/>
      </w:r>
      <w:r w:rsidRPr="0005391A">
        <w:rPr>
          <w:rFonts w:ascii="Consolas" w:eastAsia="Times New Roman" w:hAnsi="Consolas" w:cs="Courier New"/>
          <w:color w:val="F78C6C"/>
          <w:sz w:val="18"/>
          <w:szCs w:val="18"/>
          <w:lang w:val="en-US"/>
        </w:rPr>
        <w:br/>
      </w:r>
      <w:r w:rsidRPr="0005391A">
        <w:rPr>
          <w:rFonts w:ascii="Consolas" w:eastAsia="Times New Roman" w:hAnsi="Consolas" w:cs="Courier New"/>
          <w:color w:val="C792EA"/>
          <w:sz w:val="18"/>
          <w:szCs w:val="18"/>
          <w:lang w:val="en-US"/>
        </w:rPr>
        <w:t>#thdelete</w:t>
      </w:r>
      <w:r w:rsidRPr="0005391A">
        <w:rPr>
          <w:rFonts w:ascii="Consolas" w:eastAsia="Times New Roman" w:hAnsi="Consolas" w:cs="Courier New"/>
          <w:color w:val="C792EA"/>
          <w:sz w:val="18"/>
          <w:szCs w:val="18"/>
          <w:lang w:val="en-US"/>
        </w:rPr>
        <w:br/>
        <w:t xml:space="preserve">  </w:t>
      </w:r>
      <w:r w:rsidRPr="0005391A">
        <w:rPr>
          <w:rFonts w:ascii="Consolas" w:eastAsia="Times New Roman" w:hAnsi="Consolas" w:cs="Courier New"/>
          <w:color w:val="B2CCD6"/>
          <w:sz w:val="18"/>
          <w:szCs w:val="18"/>
          <w:lang w:val="en-US"/>
        </w:rPr>
        <w:t>width</w:t>
      </w:r>
      <w:r w:rsidRPr="0005391A">
        <w:rPr>
          <w:rFonts w:ascii="Consolas" w:eastAsia="Times New Roman" w:hAnsi="Consolas" w:cs="Courier New"/>
          <w:color w:val="EEFFFF"/>
          <w:sz w:val="18"/>
          <w:szCs w:val="18"/>
          <w:lang w:val="en-US"/>
        </w:rPr>
        <w:t xml:space="preserve">: </w:t>
      </w:r>
      <w:r w:rsidRPr="0005391A">
        <w:rPr>
          <w:rFonts w:ascii="Consolas" w:eastAsia="Times New Roman" w:hAnsi="Consolas" w:cs="Courier New"/>
          <w:color w:val="F78C6C"/>
          <w:sz w:val="18"/>
          <w:szCs w:val="18"/>
          <w:lang w:val="en-US"/>
        </w:rPr>
        <w:t>70px</w:t>
      </w:r>
    </w:p>
    <w:p w14:paraId="2866B4C2" w14:textId="625C59A5" w:rsidR="0005391A" w:rsidRDefault="0005391A" w:rsidP="00715D8F">
      <w:pPr>
        <w:pStyle w:val="11"/>
        <w:rPr>
          <w:lang w:val="en-US"/>
        </w:rPr>
      </w:pPr>
      <w:r>
        <w:t xml:space="preserve">Лістинг </w:t>
      </w:r>
      <w:r>
        <w:rPr>
          <w:lang w:val="en-US"/>
        </w:rPr>
        <w:t>style.sass:</w:t>
      </w:r>
    </w:p>
    <w:p w14:paraId="13AF3987" w14:textId="77777777" w:rsidR="007673F2" w:rsidRPr="007673F2" w:rsidRDefault="007673F2" w:rsidP="007673F2">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673F2">
        <w:rPr>
          <w:rFonts w:ascii="Consolas" w:eastAsia="Times New Roman" w:hAnsi="Consolas" w:cs="Courier New"/>
          <w:i/>
          <w:iCs/>
          <w:color w:val="616161"/>
          <w:sz w:val="18"/>
          <w:szCs w:val="18"/>
          <w:lang w:val="en-US"/>
        </w:rPr>
        <w:t>// Table of contents</w:t>
      </w:r>
      <w:r w:rsidRPr="007673F2">
        <w:rPr>
          <w:rFonts w:ascii="Consolas" w:eastAsia="Times New Roman" w:hAnsi="Consolas" w:cs="Courier New"/>
          <w:i/>
          <w:iCs/>
          <w:color w:val="616161"/>
          <w:sz w:val="18"/>
          <w:szCs w:val="18"/>
          <w:lang w:val="en-US"/>
        </w:rPr>
        <w:br/>
        <w:t>// 1. Colors</w:t>
      </w:r>
      <w:r w:rsidRPr="007673F2">
        <w:rPr>
          <w:rFonts w:ascii="Consolas" w:eastAsia="Times New Roman" w:hAnsi="Consolas" w:cs="Courier New"/>
          <w:i/>
          <w:iCs/>
          <w:color w:val="616161"/>
          <w:sz w:val="18"/>
          <w:szCs w:val="18"/>
          <w:lang w:val="en-US"/>
        </w:rPr>
        <w:br/>
        <w:t>// 2. Fonts</w:t>
      </w:r>
      <w:r w:rsidRPr="007673F2">
        <w:rPr>
          <w:rFonts w:ascii="Consolas" w:eastAsia="Times New Roman" w:hAnsi="Consolas" w:cs="Courier New"/>
          <w:i/>
          <w:iCs/>
          <w:color w:val="616161"/>
          <w:sz w:val="18"/>
          <w:szCs w:val="18"/>
          <w:lang w:val="en-US"/>
        </w:rPr>
        <w:br/>
      </w:r>
      <w:r w:rsidRPr="007673F2">
        <w:rPr>
          <w:rFonts w:ascii="Consolas" w:eastAsia="Times New Roman" w:hAnsi="Consolas" w:cs="Courier New"/>
          <w:i/>
          <w:iCs/>
          <w:color w:val="616161"/>
          <w:sz w:val="18"/>
          <w:szCs w:val="18"/>
          <w:lang w:val="en-US"/>
        </w:rPr>
        <w:br/>
        <w:t>// 1. Colors</w:t>
      </w:r>
      <w:r w:rsidRPr="007673F2">
        <w:rPr>
          <w:rFonts w:ascii="Consolas" w:eastAsia="Times New Roman" w:hAnsi="Consolas" w:cs="Courier New"/>
          <w:i/>
          <w:iCs/>
          <w:color w:val="616161"/>
          <w:sz w:val="18"/>
          <w:szCs w:val="18"/>
          <w:lang w:val="en-US"/>
        </w:rPr>
        <w:br/>
      </w:r>
      <w:r w:rsidRPr="007673F2">
        <w:rPr>
          <w:rFonts w:ascii="Consolas" w:eastAsia="Times New Roman" w:hAnsi="Consolas" w:cs="Courier New"/>
          <w:color w:val="EEFFFF"/>
          <w:sz w:val="18"/>
          <w:szCs w:val="18"/>
          <w:lang w:val="en-US"/>
        </w:rPr>
        <w:t xml:space="preserve">$background-color: </w:t>
      </w:r>
      <w:r w:rsidRPr="007673F2">
        <w:rPr>
          <w:rFonts w:ascii="Consolas" w:eastAsia="Times New Roman" w:hAnsi="Consolas" w:cs="Courier New"/>
          <w:color w:val="F78C6C"/>
          <w:sz w:val="18"/>
          <w:szCs w:val="18"/>
          <w:lang w:val="en-US"/>
        </w:rPr>
        <w:t>white</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EEFFFF"/>
          <w:sz w:val="18"/>
          <w:szCs w:val="18"/>
          <w:lang w:val="en-US"/>
        </w:rPr>
        <w:t xml:space="preserve">$main-color: </w:t>
      </w:r>
      <w:r w:rsidRPr="007673F2">
        <w:rPr>
          <w:rFonts w:ascii="Consolas" w:eastAsia="Times New Roman" w:hAnsi="Consolas" w:cs="Courier New"/>
          <w:color w:val="89DDFF"/>
          <w:sz w:val="18"/>
          <w:szCs w:val="18"/>
          <w:lang w:val="en-US"/>
        </w:rPr>
        <w:t>#194d18</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EEFFFF"/>
          <w:sz w:val="18"/>
          <w:szCs w:val="18"/>
          <w:lang w:val="en-US"/>
        </w:rPr>
        <w:t xml:space="preserve">$sub-color: </w:t>
      </w:r>
      <w:r w:rsidRPr="007673F2">
        <w:rPr>
          <w:rFonts w:ascii="Consolas" w:eastAsia="Times New Roman" w:hAnsi="Consolas" w:cs="Courier New"/>
          <w:color w:val="89DDFF"/>
          <w:sz w:val="18"/>
          <w:szCs w:val="18"/>
          <w:lang w:val="en-US"/>
        </w:rPr>
        <w:t>#ffce5e</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EEFFFF"/>
          <w:sz w:val="18"/>
          <w:szCs w:val="18"/>
          <w:lang w:val="en-US"/>
        </w:rPr>
        <w:t xml:space="preserve">$hover-color: </w:t>
      </w:r>
      <w:r w:rsidRPr="007673F2">
        <w:rPr>
          <w:rFonts w:ascii="Consolas" w:eastAsia="Times New Roman" w:hAnsi="Consolas" w:cs="Courier New"/>
          <w:color w:val="89DDFF"/>
          <w:sz w:val="18"/>
          <w:szCs w:val="18"/>
          <w:lang w:val="en-US"/>
        </w:rPr>
        <w:t>#ffa152</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EEFFFF"/>
          <w:sz w:val="18"/>
          <w:szCs w:val="18"/>
          <w:lang w:val="en-US"/>
        </w:rPr>
        <w:t xml:space="preserve">$error-red: </w:t>
      </w:r>
      <w:r w:rsidRPr="007673F2">
        <w:rPr>
          <w:rFonts w:ascii="Consolas" w:eastAsia="Times New Roman" w:hAnsi="Consolas" w:cs="Courier New"/>
          <w:color w:val="89DDFF"/>
          <w:sz w:val="18"/>
          <w:szCs w:val="18"/>
          <w:lang w:val="en-US"/>
        </w:rPr>
        <w:t>#d8000c</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i/>
          <w:iCs/>
          <w:color w:val="616161"/>
          <w:sz w:val="18"/>
          <w:szCs w:val="18"/>
          <w:lang w:val="en-US"/>
        </w:rPr>
        <w:t>// 2. Fonts</w:t>
      </w:r>
      <w:r w:rsidRPr="007673F2">
        <w:rPr>
          <w:rFonts w:ascii="Consolas" w:eastAsia="Times New Roman" w:hAnsi="Consolas" w:cs="Courier New"/>
          <w:i/>
          <w:iCs/>
          <w:color w:val="616161"/>
          <w:sz w:val="18"/>
          <w:szCs w:val="18"/>
          <w:lang w:val="en-US"/>
        </w:rPr>
        <w:br/>
      </w:r>
      <w:r w:rsidRPr="007673F2">
        <w:rPr>
          <w:rFonts w:ascii="Consolas" w:eastAsia="Times New Roman" w:hAnsi="Consolas" w:cs="Courier New"/>
          <w:i/>
          <w:iCs/>
          <w:color w:val="C792EA"/>
          <w:sz w:val="18"/>
          <w:szCs w:val="18"/>
          <w:lang w:val="en-US"/>
        </w:rPr>
        <w:t xml:space="preserve">@import </w:t>
      </w:r>
      <w:r w:rsidRPr="007673F2">
        <w:rPr>
          <w:rFonts w:ascii="Consolas" w:eastAsia="Times New Roman" w:hAnsi="Consolas" w:cs="Courier New"/>
          <w:color w:val="82AAFF"/>
          <w:sz w:val="18"/>
          <w:szCs w:val="18"/>
          <w:lang w:val="en-US"/>
        </w:rPr>
        <w:t>url</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'https://fonts.googleapis.com/css2?family=Montserrat:wght@700&amp;family=Roboto&amp;display=swap'</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i/>
          <w:iCs/>
          <w:color w:val="C792EA"/>
          <w:sz w:val="18"/>
          <w:szCs w:val="18"/>
          <w:lang w:val="en-US"/>
        </w:rPr>
        <w:t xml:space="preserve">@import </w:t>
      </w:r>
      <w:r w:rsidRPr="007673F2">
        <w:rPr>
          <w:rFonts w:ascii="Consolas" w:eastAsia="Times New Roman" w:hAnsi="Consolas" w:cs="Courier New"/>
          <w:color w:val="82AAFF"/>
          <w:sz w:val="18"/>
          <w:szCs w:val="18"/>
          <w:lang w:val="en-US"/>
        </w:rPr>
        <w:t>url</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'https://fonts.googleapis.com/css2?family=Montserrat+Alternates:wght@700&amp;display=swap'</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EEFFFF"/>
          <w:sz w:val="18"/>
          <w:szCs w:val="18"/>
          <w:lang w:val="en-US"/>
        </w:rPr>
        <w:t xml:space="preserve">$font-for-headers: </w:t>
      </w:r>
      <w:r w:rsidRPr="007673F2">
        <w:rPr>
          <w:rFonts w:ascii="Consolas" w:eastAsia="Times New Roman" w:hAnsi="Consolas" w:cs="Courier New"/>
          <w:color w:val="C3E88D"/>
          <w:sz w:val="18"/>
          <w:szCs w:val="18"/>
          <w:lang w:val="en-US"/>
        </w:rPr>
        <w:t>'Montserrat'</w:t>
      </w:r>
      <w:r w:rsidRPr="007673F2">
        <w:rPr>
          <w:rFonts w:ascii="Consolas" w:eastAsia="Times New Roman" w:hAnsi="Consolas" w:cs="Courier New"/>
          <w:color w:val="89DDFF"/>
          <w:sz w:val="18"/>
          <w:szCs w:val="18"/>
          <w:lang w:val="en-US"/>
        </w:rPr>
        <w:t xml:space="preserve">, </w:t>
      </w:r>
      <w:r w:rsidRPr="007673F2">
        <w:rPr>
          <w:rFonts w:ascii="Consolas" w:eastAsia="Times New Roman" w:hAnsi="Consolas" w:cs="Courier New"/>
          <w:color w:val="F78C6C"/>
          <w:sz w:val="18"/>
          <w:szCs w:val="18"/>
          <w:lang w:val="en-US"/>
        </w:rPr>
        <w:t xml:space="preserve">sans-serif </w:t>
      </w:r>
      <w:r w:rsidRPr="007673F2">
        <w:rPr>
          <w:rFonts w:ascii="Consolas" w:eastAsia="Times New Roman" w:hAnsi="Consolas" w:cs="Courier New"/>
          <w:i/>
          <w:iCs/>
          <w:color w:val="F78C6C"/>
          <w:sz w:val="18"/>
          <w:szCs w:val="18"/>
          <w:lang w:val="en-US"/>
        </w:rPr>
        <w:t>!important</w:t>
      </w:r>
      <w:r w:rsidRPr="007673F2">
        <w:rPr>
          <w:rFonts w:ascii="Consolas" w:eastAsia="Times New Roman" w:hAnsi="Consolas" w:cs="Courier New"/>
          <w:i/>
          <w:iCs/>
          <w:color w:val="F78C6C"/>
          <w:sz w:val="18"/>
          <w:szCs w:val="18"/>
          <w:lang w:val="en-US"/>
        </w:rPr>
        <w:br/>
      </w:r>
      <w:r w:rsidRPr="007673F2">
        <w:rPr>
          <w:rFonts w:ascii="Consolas" w:eastAsia="Times New Roman" w:hAnsi="Consolas" w:cs="Courier New"/>
          <w:color w:val="EEFFFF"/>
          <w:sz w:val="18"/>
          <w:szCs w:val="18"/>
          <w:lang w:val="en-US"/>
        </w:rPr>
        <w:t xml:space="preserve">$main-font: </w:t>
      </w:r>
      <w:r w:rsidRPr="007673F2">
        <w:rPr>
          <w:rFonts w:ascii="Consolas" w:eastAsia="Times New Roman" w:hAnsi="Consolas" w:cs="Courier New"/>
          <w:color w:val="C3E88D"/>
          <w:sz w:val="18"/>
          <w:szCs w:val="18"/>
          <w:lang w:val="en-US"/>
        </w:rPr>
        <w:t>'Roboto'</w:t>
      </w:r>
      <w:r w:rsidRPr="007673F2">
        <w:rPr>
          <w:rFonts w:ascii="Consolas" w:eastAsia="Times New Roman" w:hAnsi="Consolas" w:cs="Courier New"/>
          <w:color w:val="89DDFF"/>
          <w:sz w:val="18"/>
          <w:szCs w:val="18"/>
          <w:lang w:val="en-US"/>
        </w:rPr>
        <w:t xml:space="preserve">, </w:t>
      </w:r>
      <w:r w:rsidRPr="007673F2">
        <w:rPr>
          <w:rFonts w:ascii="Consolas" w:eastAsia="Times New Roman" w:hAnsi="Consolas" w:cs="Courier New"/>
          <w:color w:val="F78C6C"/>
          <w:sz w:val="18"/>
          <w:szCs w:val="18"/>
          <w:lang w:val="en-US"/>
        </w:rPr>
        <w:t xml:space="preserve">sans-serif </w:t>
      </w:r>
      <w:r w:rsidRPr="007673F2">
        <w:rPr>
          <w:rFonts w:ascii="Consolas" w:eastAsia="Times New Roman" w:hAnsi="Consolas" w:cs="Courier New"/>
          <w:i/>
          <w:iCs/>
          <w:color w:val="F78C6C"/>
          <w:sz w:val="18"/>
          <w:szCs w:val="18"/>
          <w:lang w:val="en-US"/>
        </w:rPr>
        <w:t>!important</w:t>
      </w:r>
      <w:r w:rsidRPr="007673F2">
        <w:rPr>
          <w:rFonts w:ascii="Consolas" w:eastAsia="Times New Roman" w:hAnsi="Consolas" w:cs="Courier New"/>
          <w:i/>
          <w:iCs/>
          <w:color w:val="F78C6C"/>
          <w:sz w:val="18"/>
          <w:szCs w:val="18"/>
          <w:lang w:val="en-US"/>
        </w:rPr>
        <w:br/>
      </w:r>
      <w:r w:rsidRPr="007673F2">
        <w:rPr>
          <w:rFonts w:ascii="Consolas" w:eastAsia="Times New Roman" w:hAnsi="Consolas" w:cs="Courier New"/>
          <w:color w:val="EEFFFF"/>
          <w:sz w:val="18"/>
          <w:szCs w:val="18"/>
          <w:lang w:val="en-US"/>
        </w:rPr>
        <w:t xml:space="preserve">$logo-font: </w:t>
      </w:r>
      <w:r w:rsidRPr="007673F2">
        <w:rPr>
          <w:rFonts w:ascii="Consolas" w:eastAsia="Times New Roman" w:hAnsi="Consolas" w:cs="Courier New"/>
          <w:color w:val="C3E88D"/>
          <w:sz w:val="18"/>
          <w:szCs w:val="18"/>
          <w:lang w:val="en-US"/>
        </w:rPr>
        <w:t>'Montserrat Alternates'</w:t>
      </w:r>
      <w:r w:rsidRPr="007673F2">
        <w:rPr>
          <w:rFonts w:ascii="Consolas" w:eastAsia="Times New Roman" w:hAnsi="Consolas" w:cs="Courier New"/>
          <w:color w:val="89DDFF"/>
          <w:sz w:val="18"/>
          <w:szCs w:val="18"/>
          <w:lang w:val="en-US"/>
        </w:rPr>
        <w:t xml:space="preserve">, </w:t>
      </w:r>
      <w:r w:rsidRPr="007673F2">
        <w:rPr>
          <w:rFonts w:ascii="Consolas" w:eastAsia="Times New Roman" w:hAnsi="Consolas" w:cs="Courier New"/>
          <w:color w:val="F78C6C"/>
          <w:sz w:val="18"/>
          <w:szCs w:val="18"/>
          <w:lang w:val="en-US"/>
        </w:rPr>
        <w:t>sans-serif</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07178"/>
          <w:sz w:val="18"/>
          <w:szCs w:val="18"/>
          <w:lang w:val="en-US"/>
        </w:rPr>
        <w:lastRenderedPageBreak/>
        <w:t>body</w:t>
      </w:r>
      <w:r w:rsidRPr="007673F2">
        <w:rPr>
          <w:rFonts w:ascii="Consolas" w:eastAsia="Times New Roman" w:hAnsi="Consolas" w:cs="Courier New"/>
          <w:color w:val="F07178"/>
          <w:sz w:val="18"/>
          <w:szCs w:val="18"/>
          <w:lang w:val="en-US"/>
        </w:rPr>
        <w:br/>
        <w:t xml:space="preserve">  </w:t>
      </w:r>
      <w:r w:rsidRPr="007673F2">
        <w:rPr>
          <w:rFonts w:ascii="Consolas" w:eastAsia="Times New Roman" w:hAnsi="Consolas" w:cs="Courier New"/>
          <w:color w:val="B2CCD6"/>
          <w:sz w:val="18"/>
          <w:szCs w:val="18"/>
          <w:lang w:val="en-US"/>
        </w:rPr>
        <w:t>font-family</w:t>
      </w:r>
      <w:r w:rsidRPr="007673F2">
        <w:rPr>
          <w:rFonts w:ascii="Consolas" w:eastAsia="Times New Roman" w:hAnsi="Consolas" w:cs="Courier New"/>
          <w:color w:val="EEFFFF"/>
          <w:sz w:val="18"/>
          <w:szCs w:val="18"/>
          <w:lang w:val="en-US"/>
        </w:rPr>
        <w:t>: $main-font</w:t>
      </w:r>
      <w:r w:rsidRPr="007673F2">
        <w:rPr>
          <w:rFonts w:ascii="Consolas" w:eastAsia="Times New Roman" w:hAnsi="Consolas" w:cs="Courier New"/>
          <w:i/>
          <w:iCs/>
          <w:color w:val="F78C6C"/>
          <w:sz w:val="18"/>
          <w:szCs w:val="18"/>
          <w:lang w:val="en-US"/>
        </w:rPr>
        <w:t>!important</w:t>
      </w:r>
      <w:r w:rsidRPr="007673F2">
        <w:rPr>
          <w:rFonts w:ascii="Consolas" w:eastAsia="Times New Roman" w:hAnsi="Consolas" w:cs="Courier New"/>
          <w:i/>
          <w:iCs/>
          <w:color w:val="F78C6C"/>
          <w:sz w:val="18"/>
          <w:szCs w:val="18"/>
          <w:lang w:val="en-US"/>
        </w:rPr>
        <w:br/>
        <w:t xml:space="preserve">  </w:t>
      </w:r>
      <w:r w:rsidRPr="007673F2">
        <w:rPr>
          <w:rFonts w:ascii="Consolas" w:eastAsia="Times New Roman" w:hAnsi="Consolas" w:cs="Courier New"/>
          <w:color w:val="B2CCD6"/>
          <w:sz w:val="18"/>
          <w:szCs w:val="18"/>
          <w:lang w:val="en-US"/>
        </w:rPr>
        <w:t>margin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0</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min-height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100vh</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display</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flex</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flex-direction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column</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brand-font</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font-family</w:t>
      </w:r>
      <w:r w:rsidRPr="007673F2">
        <w:rPr>
          <w:rFonts w:ascii="Consolas" w:eastAsia="Times New Roman" w:hAnsi="Consolas" w:cs="Courier New"/>
          <w:color w:val="EEFFFF"/>
          <w:sz w:val="18"/>
          <w:szCs w:val="18"/>
          <w:lang w:val="en-US"/>
        </w:rPr>
        <w:t>: $logo-font</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$sub-color</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B2CCD6"/>
          <w:sz w:val="18"/>
          <w:szCs w:val="18"/>
          <w:lang w:val="en-US"/>
        </w:rPr>
        <w:t>font-size</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48px</w:t>
      </w:r>
      <w:r w:rsidRPr="007673F2">
        <w:rPr>
          <w:rFonts w:ascii="Consolas" w:eastAsia="Times New Roman" w:hAnsi="Consolas" w:cs="Courier New"/>
          <w:i/>
          <w:iCs/>
          <w:color w:val="F78C6C"/>
          <w:sz w:val="18"/>
          <w:szCs w:val="18"/>
          <w:lang w:val="en-US"/>
        </w:rPr>
        <w:t>!important</w:t>
      </w:r>
      <w:r w:rsidRPr="007673F2">
        <w:rPr>
          <w:rFonts w:ascii="Consolas" w:eastAsia="Times New Roman" w:hAnsi="Consolas" w:cs="Courier New"/>
          <w:i/>
          <w:iCs/>
          <w:color w:val="F78C6C"/>
          <w:sz w:val="18"/>
          <w:szCs w:val="18"/>
          <w:lang w:val="en-US"/>
        </w:rPr>
        <w:br/>
        <w:t xml:space="preserve">  </w:t>
      </w:r>
      <w:r w:rsidRPr="007673F2">
        <w:rPr>
          <w:rFonts w:ascii="Consolas" w:eastAsia="Times New Roman" w:hAnsi="Consolas" w:cs="Courier New"/>
          <w:color w:val="FFCB6B"/>
          <w:sz w:val="18"/>
          <w:szCs w:val="18"/>
          <w:lang w:val="en-US"/>
        </w:rPr>
        <w:t>&amp;</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i/>
          <w:iCs/>
          <w:color w:val="C792EA"/>
          <w:sz w:val="18"/>
          <w:szCs w:val="18"/>
          <w:lang w:val="en-US"/>
        </w:rPr>
        <w:t>hover</w:t>
      </w:r>
      <w:r w:rsidRPr="007673F2">
        <w:rPr>
          <w:rFonts w:ascii="Consolas" w:eastAsia="Times New Roman" w:hAnsi="Consolas" w:cs="Courier New"/>
          <w:i/>
          <w:iCs/>
          <w:color w:val="C792EA"/>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$sub-color</w:t>
      </w:r>
      <w:r w:rsidRPr="007673F2">
        <w:rPr>
          <w:rFonts w:ascii="Consolas" w:eastAsia="Times New Roman" w:hAnsi="Consolas" w:cs="Courier New"/>
          <w:color w:val="EEFFFF"/>
          <w:sz w:val="18"/>
          <w:szCs w:val="18"/>
          <w:lang w:val="en-US"/>
        </w:rPr>
        <w:br/>
      </w:r>
      <w:r w:rsidRPr="007673F2">
        <w:rPr>
          <w:rFonts w:ascii="Consolas" w:eastAsia="Times New Roman" w:hAnsi="Consolas" w:cs="Courier New"/>
          <w:color w:val="EEFFFF"/>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main-background-color</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background-color</w:t>
      </w:r>
      <w:r w:rsidRPr="007673F2">
        <w:rPr>
          <w:rFonts w:ascii="Consolas" w:eastAsia="Times New Roman" w:hAnsi="Consolas" w:cs="Courier New"/>
          <w:color w:val="EEFFFF"/>
          <w:sz w:val="18"/>
          <w:szCs w:val="18"/>
          <w:lang w:val="en-US"/>
        </w:rPr>
        <w:t>: $main-color</w:t>
      </w:r>
      <w:r w:rsidRPr="007673F2">
        <w:rPr>
          <w:rFonts w:ascii="Consolas" w:eastAsia="Times New Roman" w:hAnsi="Consolas" w:cs="Courier New"/>
          <w:color w:val="EEFFFF"/>
          <w:sz w:val="18"/>
          <w:szCs w:val="18"/>
          <w:lang w:val="en-US"/>
        </w:rPr>
        <w:br/>
      </w:r>
      <w:r w:rsidRPr="007673F2">
        <w:rPr>
          <w:rFonts w:ascii="Consolas" w:eastAsia="Times New Roman" w:hAnsi="Consolas" w:cs="Courier New"/>
          <w:color w:val="EEFFFF"/>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btn</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default-button</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border-radius</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0</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white</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background-color</w:t>
      </w:r>
      <w:r w:rsidRPr="007673F2">
        <w:rPr>
          <w:rFonts w:ascii="Consolas" w:eastAsia="Times New Roman" w:hAnsi="Consolas" w:cs="Courier New"/>
          <w:color w:val="EEFFFF"/>
          <w:sz w:val="18"/>
          <w:szCs w:val="18"/>
          <w:lang w:val="en-US"/>
        </w:rPr>
        <w:t>: $sub-color</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B2CCD6"/>
          <w:sz w:val="18"/>
          <w:szCs w:val="18"/>
          <w:lang w:val="en-US"/>
        </w:rPr>
        <w:t>transition-duration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.3</w:t>
      </w:r>
      <w:r w:rsidRPr="007673F2">
        <w:rPr>
          <w:rFonts w:ascii="Consolas" w:eastAsia="Times New Roman" w:hAnsi="Consolas" w:cs="Courier New"/>
          <w:color w:val="FFCB6B"/>
          <w:sz w:val="18"/>
          <w:szCs w:val="18"/>
          <w:lang w:val="en-US"/>
        </w:rPr>
        <w:t>s</w:t>
      </w:r>
      <w:r w:rsidRPr="007673F2">
        <w:rPr>
          <w:rFonts w:ascii="Consolas" w:eastAsia="Times New Roman" w:hAnsi="Consolas" w:cs="Courier New"/>
          <w:color w:val="FFCB6B"/>
          <w:sz w:val="18"/>
          <w:szCs w:val="18"/>
          <w:lang w:val="en-US"/>
        </w:rPr>
        <w:br/>
        <w:t xml:space="preserve">  &amp;</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i/>
          <w:iCs/>
          <w:color w:val="C792EA"/>
          <w:sz w:val="18"/>
          <w:szCs w:val="18"/>
          <w:lang w:val="en-US"/>
        </w:rPr>
        <w:t>hover</w:t>
      </w:r>
      <w:r w:rsidRPr="007673F2">
        <w:rPr>
          <w:rFonts w:ascii="Consolas" w:eastAsia="Times New Roman" w:hAnsi="Consolas" w:cs="Courier New"/>
          <w:i/>
          <w:iCs/>
          <w:color w:val="C792EA"/>
          <w:sz w:val="18"/>
          <w:szCs w:val="18"/>
          <w:lang w:val="en-US"/>
        </w:rPr>
        <w:br/>
        <w:t xml:space="preserve">    </w:t>
      </w:r>
      <w:r w:rsidRPr="007673F2">
        <w:rPr>
          <w:rFonts w:ascii="Consolas" w:eastAsia="Times New Roman" w:hAnsi="Consolas" w:cs="Courier New"/>
          <w:color w:val="B2CCD6"/>
          <w:sz w:val="18"/>
          <w:szCs w:val="18"/>
          <w:lang w:val="en-US"/>
        </w:rPr>
        <w:t>background-color</w:t>
      </w:r>
      <w:r w:rsidRPr="007673F2">
        <w:rPr>
          <w:rFonts w:ascii="Consolas" w:eastAsia="Times New Roman" w:hAnsi="Consolas" w:cs="Courier New"/>
          <w:color w:val="EEFFFF"/>
          <w:sz w:val="18"/>
          <w:szCs w:val="18"/>
          <w:lang w:val="en-US"/>
        </w:rPr>
        <w:t>: $hover-color</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white</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header-button</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background-color</w:t>
      </w:r>
      <w:r w:rsidRPr="007673F2">
        <w:rPr>
          <w:rFonts w:ascii="Consolas" w:eastAsia="Times New Roman" w:hAnsi="Consolas" w:cs="Courier New"/>
          <w:color w:val="EEFFFF"/>
          <w:sz w:val="18"/>
          <w:szCs w:val="18"/>
          <w:lang w:val="en-US"/>
        </w:rPr>
        <w:t>: $sub-color</w:t>
      </w:r>
      <w:r w:rsidRPr="007673F2">
        <w:rPr>
          <w:rFonts w:ascii="Consolas" w:eastAsia="Times New Roman" w:hAnsi="Consolas" w:cs="Courier New"/>
          <w:color w:val="EEFFFF"/>
          <w:sz w:val="18"/>
          <w:szCs w:val="18"/>
          <w:lang w:val="en-US"/>
        </w:rPr>
        <w:br/>
      </w:r>
      <w:r w:rsidRPr="007673F2">
        <w:rPr>
          <w:rFonts w:ascii="Consolas" w:eastAsia="Times New Roman" w:hAnsi="Consolas" w:cs="Courier New"/>
          <w:color w:val="EEFFFF"/>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navbar-brand</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$sub-color</w:t>
      </w:r>
      <w:r w:rsidRPr="007673F2">
        <w:rPr>
          <w:rFonts w:ascii="Consolas" w:eastAsia="Times New Roman" w:hAnsi="Consolas" w:cs="Courier New"/>
          <w:color w:val="EEFFFF"/>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navbar</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font-family</w:t>
      </w:r>
      <w:r w:rsidRPr="007673F2">
        <w:rPr>
          <w:rFonts w:ascii="Consolas" w:eastAsia="Times New Roman" w:hAnsi="Consolas" w:cs="Courier New"/>
          <w:color w:val="EEFFFF"/>
          <w:sz w:val="18"/>
          <w:szCs w:val="18"/>
          <w:lang w:val="en-US"/>
        </w:rPr>
        <w:t>: $main-font</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B2CCD6"/>
          <w:sz w:val="18"/>
          <w:szCs w:val="18"/>
          <w:lang w:val="en-US"/>
        </w:rPr>
        <w:t>flex-shrink</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0</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F07178"/>
          <w:sz w:val="18"/>
          <w:szCs w:val="18"/>
          <w:lang w:val="en-US"/>
        </w:rPr>
        <w:t>input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FFCB6B"/>
          <w:sz w:val="18"/>
          <w:szCs w:val="18"/>
          <w:lang w:val="en-US"/>
        </w:rPr>
        <w:t>type</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82AAFF"/>
          <w:sz w:val="18"/>
          <w:szCs w:val="18"/>
          <w:lang w:val="en-US"/>
        </w:rPr>
        <w:t>text</w:t>
      </w:r>
      <w:r w:rsidRPr="007673F2">
        <w:rPr>
          <w:rFonts w:ascii="Consolas" w:eastAsia="Times New Roman" w:hAnsi="Consolas" w:cs="Courier New"/>
          <w:color w:val="89DDFF"/>
          <w:sz w:val="18"/>
          <w:szCs w:val="18"/>
          <w:lang w:val="en-US"/>
        </w:rPr>
        <w:t xml:space="preserve">], </w:t>
      </w:r>
      <w:r w:rsidRPr="007673F2">
        <w:rPr>
          <w:rFonts w:ascii="Consolas" w:eastAsia="Times New Roman" w:hAnsi="Consolas" w:cs="Courier New"/>
          <w:color w:val="F07178"/>
          <w:sz w:val="18"/>
          <w:szCs w:val="18"/>
          <w:lang w:val="en-US"/>
        </w:rPr>
        <w:t>input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FFCB6B"/>
          <w:sz w:val="18"/>
          <w:szCs w:val="18"/>
          <w:lang w:val="en-US"/>
        </w:rPr>
        <w:t>type</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82AAFF"/>
          <w:sz w:val="18"/>
          <w:szCs w:val="18"/>
          <w:lang w:val="en-US"/>
        </w:rPr>
        <w:t>search</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B2CCD6"/>
          <w:sz w:val="18"/>
          <w:szCs w:val="18"/>
          <w:lang w:val="en-US"/>
        </w:rPr>
        <w:t>border-radius</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0</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border-color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white</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background-clip</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unset</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FFCB6B"/>
          <w:sz w:val="18"/>
          <w:szCs w:val="18"/>
          <w:lang w:val="en-US"/>
        </w:rPr>
        <w:t>&amp;</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i/>
          <w:iCs/>
          <w:color w:val="C792EA"/>
          <w:sz w:val="18"/>
          <w:szCs w:val="18"/>
          <w:lang w:val="en-US"/>
        </w:rPr>
        <w:t>focus</w:t>
      </w:r>
      <w:r w:rsidRPr="007673F2">
        <w:rPr>
          <w:rFonts w:ascii="Consolas" w:eastAsia="Times New Roman" w:hAnsi="Consolas" w:cs="Courier New"/>
          <w:i/>
          <w:iCs/>
          <w:color w:val="C792EA"/>
          <w:sz w:val="18"/>
          <w:szCs w:val="18"/>
          <w:lang w:val="en-US"/>
        </w:rPr>
        <w:br/>
        <w:t xml:space="preserve">      </w:t>
      </w:r>
      <w:r w:rsidRPr="007673F2">
        <w:rPr>
          <w:rFonts w:ascii="Consolas" w:eastAsia="Times New Roman" w:hAnsi="Consolas" w:cs="Courier New"/>
          <w:color w:val="B2CCD6"/>
          <w:sz w:val="18"/>
          <w:szCs w:val="18"/>
          <w:lang w:val="en-US"/>
        </w:rPr>
        <w:t>outline</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none</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overflow</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hidden</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-webkit-appearance</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none</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box-shadow</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none</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navbar-toggler</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$sub-color</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B2CCD6"/>
          <w:sz w:val="18"/>
          <w:szCs w:val="18"/>
          <w:lang w:val="en-US"/>
        </w:rPr>
        <w:t>border-color</w:t>
      </w:r>
      <w:r w:rsidRPr="007673F2">
        <w:rPr>
          <w:rFonts w:ascii="Consolas" w:eastAsia="Times New Roman" w:hAnsi="Consolas" w:cs="Courier New"/>
          <w:color w:val="EEFFFF"/>
          <w:sz w:val="18"/>
          <w:szCs w:val="18"/>
          <w:lang w:val="en-US"/>
        </w:rPr>
        <w:t>: $sub-color</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B2CCD6"/>
          <w:sz w:val="18"/>
          <w:szCs w:val="18"/>
          <w:lang w:val="en-US"/>
        </w:rPr>
        <w:t>padding</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10px</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catalog</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background-color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transparent</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FFCB6B"/>
          <w:sz w:val="18"/>
          <w:szCs w:val="18"/>
          <w:lang w:val="en-US"/>
        </w:rPr>
        <w:t>&amp;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F07178"/>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white</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font-size</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18px</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font-weight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bolder</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cart-button</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font-family</w:t>
      </w:r>
      <w:r w:rsidRPr="007673F2">
        <w:rPr>
          <w:rFonts w:ascii="Consolas" w:eastAsia="Times New Roman" w:hAnsi="Consolas" w:cs="Courier New"/>
          <w:color w:val="EEFFFF"/>
          <w:sz w:val="18"/>
          <w:szCs w:val="18"/>
          <w:lang w:val="en-US"/>
        </w:rPr>
        <w:t>: $main-font</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B2CCD6"/>
          <w:sz w:val="18"/>
          <w:szCs w:val="18"/>
          <w:lang w:val="en-US"/>
        </w:rPr>
        <w:t>font-weight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bold</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font-size</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20px</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white</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background-color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transparent</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footer</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width</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100</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B2CCD6"/>
          <w:sz w:val="18"/>
          <w:szCs w:val="18"/>
          <w:lang w:val="en-US"/>
        </w:rPr>
        <w:t>height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60px</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flex-shrink</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0</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background-color</w:t>
      </w:r>
      <w:r w:rsidRPr="007673F2">
        <w:rPr>
          <w:rFonts w:ascii="Consolas" w:eastAsia="Times New Roman" w:hAnsi="Consolas" w:cs="Courier New"/>
          <w:color w:val="EEFFFF"/>
          <w:sz w:val="18"/>
          <w:szCs w:val="18"/>
          <w:lang w:val="en-US"/>
        </w:rPr>
        <w:t>: $main-color</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container</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height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60px</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lastRenderedPageBreak/>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white</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font-family</w:t>
      </w:r>
      <w:r w:rsidRPr="007673F2">
        <w:rPr>
          <w:rFonts w:ascii="Consolas" w:eastAsia="Times New Roman" w:hAnsi="Consolas" w:cs="Courier New"/>
          <w:color w:val="EEFFFF"/>
          <w:sz w:val="18"/>
          <w:szCs w:val="18"/>
          <w:lang w:val="en-US"/>
        </w:rPr>
        <w:t>: $main-font</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F07178"/>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white</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FFCB6B"/>
          <w:sz w:val="18"/>
          <w:szCs w:val="18"/>
          <w:lang w:val="en-US"/>
        </w:rPr>
        <w:t>&amp;</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i/>
          <w:iCs/>
          <w:color w:val="C792EA"/>
          <w:sz w:val="18"/>
          <w:szCs w:val="18"/>
          <w:lang w:val="en-US"/>
        </w:rPr>
        <w:t>hover</w:t>
      </w:r>
      <w:r w:rsidRPr="007673F2">
        <w:rPr>
          <w:rFonts w:ascii="Consolas" w:eastAsia="Times New Roman" w:hAnsi="Consolas" w:cs="Courier New"/>
          <w:i/>
          <w:iCs/>
          <w:color w:val="C792EA"/>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89DDFF"/>
          <w:sz w:val="18"/>
          <w:szCs w:val="18"/>
          <w:lang w:val="en-US"/>
        </w:rPr>
        <w:t>#ffa152</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B2CCD6"/>
          <w:sz w:val="18"/>
          <w:szCs w:val="18"/>
          <w:lang w:val="en-US"/>
        </w:rPr>
        <w:t>text-decoration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none</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i/>
          <w:iCs/>
          <w:color w:val="C792EA"/>
          <w:sz w:val="18"/>
          <w:szCs w:val="18"/>
          <w:lang w:val="en-US"/>
        </w:rPr>
        <w:t>-moz-selection</w:t>
      </w:r>
      <w:r w:rsidRPr="007673F2">
        <w:rPr>
          <w:rFonts w:ascii="Consolas" w:eastAsia="Times New Roman" w:hAnsi="Consolas" w:cs="Courier New"/>
          <w:i/>
          <w:iCs/>
          <w:color w:val="C792EA"/>
          <w:sz w:val="18"/>
          <w:szCs w:val="18"/>
          <w:lang w:val="en-US"/>
        </w:rPr>
        <w:br/>
        <w:t xml:space="preserve">  </w:t>
      </w:r>
      <w:r w:rsidRPr="007673F2">
        <w:rPr>
          <w:rFonts w:ascii="Consolas" w:eastAsia="Times New Roman" w:hAnsi="Consolas" w:cs="Courier New"/>
          <w:color w:val="B2CCD6"/>
          <w:sz w:val="18"/>
          <w:szCs w:val="18"/>
          <w:lang w:val="en-US"/>
        </w:rPr>
        <w:t>background-color</w:t>
      </w:r>
      <w:r w:rsidRPr="007673F2">
        <w:rPr>
          <w:rFonts w:ascii="Consolas" w:eastAsia="Times New Roman" w:hAnsi="Consolas" w:cs="Courier New"/>
          <w:color w:val="EEFFFF"/>
          <w:sz w:val="18"/>
          <w:szCs w:val="18"/>
          <w:lang w:val="en-US"/>
        </w:rPr>
        <w:t>: $sub-color</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white</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i/>
          <w:iCs/>
          <w:color w:val="C792EA"/>
          <w:sz w:val="18"/>
          <w:szCs w:val="18"/>
          <w:lang w:val="en-US"/>
        </w:rPr>
        <w:t>selection</w:t>
      </w:r>
      <w:r w:rsidRPr="007673F2">
        <w:rPr>
          <w:rFonts w:ascii="Consolas" w:eastAsia="Times New Roman" w:hAnsi="Consolas" w:cs="Courier New"/>
          <w:i/>
          <w:iCs/>
          <w:color w:val="C792EA"/>
          <w:sz w:val="18"/>
          <w:szCs w:val="18"/>
          <w:lang w:val="en-US"/>
        </w:rPr>
        <w:br/>
        <w:t xml:space="preserve">  </w:t>
      </w:r>
      <w:r w:rsidRPr="007673F2">
        <w:rPr>
          <w:rFonts w:ascii="Consolas" w:eastAsia="Times New Roman" w:hAnsi="Consolas" w:cs="Courier New"/>
          <w:color w:val="B2CCD6"/>
          <w:sz w:val="18"/>
          <w:szCs w:val="18"/>
          <w:lang w:val="en-US"/>
        </w:rPr>
        <w:t>background-color</w:t>
      </w:r>
      <w:r w:rsidRPr="007673F2">
        <w:rPr>
          <w:rFonts w:ascii="Consolas" w:eastAsia="Times New Roman" w:hAnsi="Consolas" w:cs="Courier New"/>
          <w:color w:val="EEFFFF"/>
          <w:sz w:val="18"/>
          <w:szCs w:val="18"/>
          <w:lang w:val="en-US"/>
        </w:rPr>
        <w:t>: $sub-color</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white</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contacts-header</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font-weight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bold</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font-size</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36px</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contacts-icon</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$main-color</w:t>
      </w:r>
      <w:r w:rsidRPr="007673F2">
        <w:rPr>
          <w:rFonts w:ascii="Consolas" w:eastAsia="Times New Roman" w:hAnsi="Consolas" w:cs="Courier New"/>
          <w:color w:val="EEFFFF"/>
          <w:sz w:val="18"/>
          <w:szCs w:val="18"/>
          <w:lang w:val="en-US"/>
        </w:rPr>
        <w:br/>
      </w:r>
      <w:r w:rsidRPr="007673F2">
        <w:rPr>
          <w:rFonts w:ascii="Consolas" w:eastAsia="Times New Roman" w:hAnsi="Consolas" w:cs="Courier New"/>
          <w:color w:val="EEFFFF"/>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contacts-text</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font-size</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20px</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borderless-input</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border-width</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0</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FFCB6B"/>
          <w:sz w:val="18"/>
          <w:szCs w:val="18"/>
          <w:lang w:val="en-US"/>
        </w:rPr>
        <w:t>&amp;</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i/>
          <w:iCs/>
          <w:color w:val="C792EA"/>
          <w:sz w:val="18"/>
          <w:szCs w:val="18"/>
          <w:lang w:val="en-US"/>
        </w:rPr>
        <w:t>focus</w:t>
      </w:r>
      <w:r w:rsidRPr="007673F2">
        <w:rPr>
          <w:rFonts w:ascii="Consolas" w:eastAsia="Times New Roman" w:hAnsi="Consolas" w:cs="Courier New"/>
          <w:i/>
          <w:iCs/>
          <w:color w:val="C792EA"/>
          <w:sz w:val="18"/>
          <w:szCs w:val="18"/>
          <w:lang w:val="en-US"/>
        </w:rPr>
        <w:br/>
        <w:t xml:space="preserve">    </w:t>
      </w:r>
      <w:r w:rsidRPr="007673F2">
        <w:rPr>
          <w:rFonts w:ascii="Consolas" w:eastAsia="Times New Roman" w:hAnsi="Consolas" w:cs="Courier New"/>
          <w:color w:val="B2CCD6"/>
          <w:sz w:val="18"/>
          <w:szCs w:val="18"/>
          <w:lang w:val="en-US"/>
        </w:rPr>
        <w:t>outline</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none</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overflow</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hidden</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-webkit-appearance</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none</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box-shadow</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none</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main-content</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flex-grow</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1</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margin-top</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100px</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col-center</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margin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0 auto</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main-page-menu</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height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auto</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z-index</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5</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background-color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white</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slider-catalog-container</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background-color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82AAFF"/>
          <w:sz w:val="18"/>
          <w:szCs w:val="18"/>
          <w:lang w:val="en-US"/>
        </w:rPr>
        <w:t>rgba</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F78C6C"/>
          <w:sz w:val="18"/>
          <w:szCs w:val="18"/>
          <w:lang w:val="en-US"/>
        </w:rPr>
        <w:t>25</w:t>
      </w:r>
      <w:r w:rsidRPr="007673F2">
        <w:rPr>
          <w:rFonts w:ascii="Consolas" w:eastAsia="Times New Roman" w:hAnsi="Consolas" w:cs="Courier New"/>
          <w:color w:val="89DDFF"/>
          <w:sz w:val="18"/>
          <w:szCs w:val="18"/>
          <w:lang w:val="en-US"/>
        </w:rPr>
        <w:t xml:space="preserve">, </w:t>
      </w:r>
      <w:r w:rsidRPr="007673F2">
        <w:rPr>
          <w:rFonts w:ascii="Consolas" w:eastAsia="Times New Roman" w:hAnsi="Consolas" w:cs="Courier New"/>
          <w:color w:val="F78C6C"/>
          <w:sz w:val="18"/>
          <w:szCs w:val="18"/>
          <w:lang w:val="en-US"/>
        </w:rPr>
        <w:t>77</w:t>
      </w:r>
      <w:r w:rsidRPr="007673F2">
        <w:rPr>
          <w:rFonts w:ascii="Consolas" w:eastAsia="Times New Roman" w:hAnsi="Consolas" w:cs="Courier New"/>
          <w:color w:val="89DDFF"/>
          <w:sz w:val="18"/>
          <w:szCs w:val="18"/>
          <w:lang w:val="en-US"/>
        </w:rPr>
        <w:t xml:space="preserve">, </w:t>
      </w:r>
      <w:r w:rsidRPr="007673F2">
        <w:rPr>
          <w:rFonts w:ascii="Consolas" w:eastAsia="Times New Roman" w:hAnsi="Consolas" w:cs="Courier New"/>
          <w:color w:val="F78C6C"/>
          <w:sz w:val="18"/>
          <w:szCs w:val="18"/>
          <w:lang w:val="en-US"/>
        </w:rPr>
        <w:t>24</w:t>
      </w:r>
      <w:r w:rsidRPr="007673F2">
        <w:rPr>
          <w:rFonts w:ascii="Consolas" w:eastAsia="Times New Roman" w:hAnsi="Consolas" w:cs="Courier New"/>
          <w:color w:val="89DDFF"/>
          <w:sz w:val="18"/>
          <w:szCs w:val="18"/>
          <w:lang w:val="en-US"/>
        </w:rPr>
        <w:t xml:space="preserve">, </w:t>
      </w:r>
      <w:r w:rsidRPr="007673F2">
        <w:rPr>
          <w:rFonts w:ascii="Consolas" w:eastAsia="Times New Roman" w:hAnsi="Consolas" w:cs="Courier New"/>
          <w:color w:val="F78C6C"/>
          <w:sz w:val="18"/>
          <w:szCs w:val="18"/>
          <w:lang w:val="en-US"/>
        </w:rPr>
        <w:t>0.3</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w:t>
      </w:r>
      <w:r w:rsidRPr="007673F2">
        <w:rPr>
          <w:rFonts w:ascii="Consolas" w:eastAsia="Times New Roman" w:hAnsi="Consolas" w:cs="Courier New"/>
          <w:i/>
          <w:iCs/>
          <w:color w:val="FFCB6B"/>
          <w:sz w:val="18"/>
          <w:szCs w:val="18"/>
          <w:lang w:val="en-US"/>
        </w:rPr>
        <w:t>btn</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main-button</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background-color</w:t>
      </w:r>
      <w:r w:rsidRPr="007673F2">
        <w:rPr>
          <w:rFonts w:ascii="Consolas" w:eastAsia="Times New Roman" w:hAnsi="Consolas" w:cs="Courier New"/>
          <w:color w:val="EEFFFF"/>
          <w:sz w:val="18"/>
          <w:szCs w:val="18"/>
          <w:lang w:val="en-US"/>
        </w:rPr>
        <w:t>: $main-color</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white</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transition-duration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.3</w:t>
      </w:r>
      <w:r w:rsidRPr="007673F2">
        <w:rPr>
          <w:rFonts w:ascii="Consolas" w:eastAsia="Times New Roman" w:hAnsi="Consolas" w:cs="Courier New"/>
          <w:color w:val="FFCB6B"/>
          <w:sz w:val="18"/>
          <w:szCs w:val="18"/>
          <w:lang w:val="en-US"/>
        </w:rPr>
        <w:t>s</w:t>
      </w:r>
      <w:r w:rsidRPr="007673F2">
        <w:rPr>
          <w:rFonts w:ascii="Consolas" w:eastAsia="Times New Roman" w:hAnsi="Consolas" w:cs="Courier New"/>
          <w:color w:val="FFCB6B"/>
          <w:sz w:val="18"/>
          <w:szCs w:val="18"/>
          <w:lang w:val="en-US"/>
        </w:rPr>
        <w:br/>
        <w:t xml:space="preserve">  </w:t>
      </w:r>
      <w:r w:rsidRPr="007673F2">
        <w:rPr>
          <w:rFonts w:ascii="Consolas" w:eastAsia="Times New Roman" w:hAnsi="Consolas" w:cs="Courier New"/>
          <w:color w:val="B2CCD6"/>
          <w:sz w:val="18"/>
          <w:szCs w:val="18"/>
          <w:lang w:val="en-US"/>
        </w:rPr>
        <w:t>border-radius</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0</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FFCB6B"/>
          <w:sz w:val="18"/>
          <w:szCs w:val="18"/>
          <w:lang w:val="en-US"/>
        </w:rPr>
        <w:t>&amp;</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i/>
          <w:iCs/>
          <w:color w:val="C792EA"/>
          <w:sz w:val="18"/>
          <w:szCs w:val="18"/>
          <w:lang w:val="en-US"/>
        </w:rPr>
        <w:t>hover</w:t>
      </w:r>
      <w:r w:rsidRPr="007673F2">
        <w:rPr>
          <w:rFonts w:ascii="Consolas" w:eastAsia="Times New Roman" w:hAnsi="Consolas" w:cs="Courier New"/>
          <w:i/>
          <w:iCs/>
          <w:color w:val="C792EA"/>
          <w:sz w:val="18"/>
          <w:szCs w:val="18"/>
          <w:lang w:val="en-US"/>
        </w:rPr>
        <w:br/>
        <w:t xml:space="preserve">    </w:t>
      </w:r>
      <w:r w:rsidRPr="007673F2">
        <w:rPr>
          <w:rFonts w:ascii="Consolas" w:eastAsia="Times New Roman" w:hAnsi="Consolas" w:cs="Courier New"/>
          <w:color w:val="B2CCD6"/>
          <w:sz w:val="18"/>
          <w:szCs w:val="18"/>
          <w:lang w:val="en-US"/>
        </w:rPr>
        <w:t>background-color</w:t>
      </w:r>
      <w:r w:rsidRPr="007673F2">
        <w:rPr>
          <w:rFonts w:ascii="Consolas" w:eastAsia="Times New Roman" w:hAnsi="Consolas" w:cs="Courier New"/>
          <w:color w:val="EEFFFF"/>
          <w:sz w:val="18"/>
          <w:szCs w:val="18"/>
          <w:lang w:val="en-US"/>
        </w:rPr>
        <w:t>: $hover-color</w:t>
      </w:r>
      <w:r w:rsidRPr="007673F2">
        <w:rPr>
          <w:rFonts w:ascii="Consolas" w:eastAsia="Times New Roman" w:hAnsi="Consolas" w:cs="Courier New"/>
          <w:color w:val="EEFFFF"/>
          <w:sz w:val="18"/>
          <w:szCs w:val="18"/>
          <w:lang w:val="en-US"/>
        </w:rPr>
        <w:br/>
      </w:r>
      <w:r w:rsidRPr="007673F2">
        <w:rPr>
          <w:rFonts w:ascii="Consolas" w:eastAsia="Times New Roman" w:hAnsi="Consolas" w:cs="Courier New"/>
          <w:color w:val="EEFFFF"/>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img-responsive</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height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auto</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margin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0 auto</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max-width</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100</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B2CCD6"/>
          <w:sz w:val="18"/>
          <w:szCs w:val="18"/>
          <w:lang w:val="en-US"/>
        </w:rPr>
        <w:t>max-height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200px</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row</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margin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0</w:t>
      </w:r>
      <w:r w:rsidRPr="007673F2">
        <w:rPr>
          <w:rFonts w:ascii="Consolas" w:eastAsia="Times New Roman" w:hAnsi="Consolas" w:cs="Courier New"/>
          <w:i/>
          <w:iCs/>
          <w:color w:val="F78C6C"/>
          <w:sz w:val="18"/>
          <w:szCs w:val="18"/>
          <w:lang w:val="en-US"/>
        </w:rPr>
        <w:t>!important</w:t>
      </w:r>
      <w:r w:rsidRPr="007673F2">
        <w:rPr>
          <w:rFonts w:ascii="Consolas" w:eastAsia="Times New Roman" w:hAnsi="Consolas" w:cs="Courier New"/>
          <w:i/>
          <w:iCs/>
          <w:color w:val="F78C6C"/>
          <w:sz w:val="18"/>
          <w:szCs w:val="18"/>
          <w:lang w:val="en-US"/>
        </w:rPr>
        <w:br/>
      </w:r>
      <w:r w:rsidRPr="007673F2">
        <w:rPr>
          <w:rFonts w:ascii="Consolas" w:eastAsia="Times New Roman" w:hAnsi="Consolas" w:cs="Courier New"/>
          <w:i/>
          <w:iCs/>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row</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display-flex</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display</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flex</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flex-wrap</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wrap</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lastRenderedPageBreak/>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green-line</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width</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60</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B2CCD6"/>
          <w:sz w:val="18"/>
          <w:szCs w:val="18"/>
          <w:lang w:val="en-US"/>
        </w:rPr>
        <w:t>height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5px</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background-color</w:t>
      </w:r>
      <w:r w:rsidRPr="007673F2">
        <w:rPr>
          <w:rFonts w:ascii="Consolas" w:eastAsia="Times New Roman" w:hAnsi="Consolas" w:cs="Courier New"/>
          <w:color w:val="EEFFFF"/>
          <w:sz w:val="18"/>
          <w:szCs w:val="18"/>
          <w:lang w:val="en-US"/>
        </w:rPr>
        <w:t>: $main-color</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B2CCD6"/>
          <w:sz w:val="18"/>
          <w:szCs w:val="18"/>
          <w:lang w:val="en-US"/>
        </w:rPr>
        <w:t>border-radius</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10px</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margin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0 auto</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thumbnail-helper</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padding</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0</w:t>
      </w:r>
      <w:r w:rsidRPr="007673F2">
        <w:rPr>
          <w:rFonts w:ascii="Consolas" w:eastAsia="Times New Roman" w:hAnsi="Consolas" w:cs="Courier New"/>
          <w:i/>
          <w:iCs/>
          <w:color w:val="F78C6C"/>
          <w:sz w:val="18"/>
          <w:szCs w:val="18"/>
          <w:lang w:val="en-US"/>
        </w:rPr>
        <w:t>!important</w:t>
      </w:r>
      <w:r w:rsidRPr="007673F2">
        <w:rPr>
          <w:rFonts w:ascii="Consolas" w:eastAsia="Times New Roman" w:hAnsi="Consolas" w:cs="Courier New"/>
          <w:i/>
          <w:iCs/>
          <w:color w:val="F78C6C"/>
          <w:sz w:val="18"/>
          <w:szCs w:val="18"/>
          <w:lang w:val="en-US"/>
        </w:rPr>
        <w:br/>
      </w:r>
      <w:r w:rsidRPr="007673F2">
        <w:rPr>
          <w:rFonts w:ascii="Consolas" w:eastAsia="Times New Roman" w:hAnsi="Consolas" w:cs="Courier New"/>
          <w:i/>
          <w:iCs/>
          <w:color w:val="F78C6C"/>
          <w:sz w:val="18"/>
          <w:szCs w:val="18"/>
          <w:lang w:val="en-US"/>
        </w:rPr>
        <w:br/>
      </w:r>
      <w:r w:rsidRPr="007673F2">
        <w:rPr>
          <w:rFonts w:ascii="Consolas" w:eastAsia="Times New Roman" w:hAnsi="Consolas" w:cs="Courier New"/>
          <w:color w:val="F07178"/>
          <w:sz w:val="18"/>
          <w:szCs w:val="18"/>
          <w:lang w:val="en-US"/>
        </w:rPr>
        <w:t>h1</w:t>
      </w:r>
      <w:r w:rsidRPr="007673F2">
        <w:rPr>
          <w:rFonts w:ascii="Consolas" w:eastAsia="Times New Roman" w:hAnsi="Consolas" w:cs="Courier New"/>
          <w:color w:val="F07178"/>
          <w:sz w:val="18"/>
          <w:szCs w:val="18"/>
          <w:lang w:val="en-US"/>
        </w:rPr>
        <w:br/>
        <w:t xml:space="preserve">  </w:t>
      </w:r>
      <w:r w:rsidRPr="007673F2">
        <w:rPr>
          <w:rFonts w:ascii="Consolas" w:eastAsia="Times New Roman" w:hAnsi="Consolas" w:cs="Courier New"/>
          <w:color w:val="B2CCD6"/>
          <w:sz w:val="18"/>
          <w:szCs w:val="18"/>
          <w:lang w:val="en-US"/>
        </w:rPr>
        <w:t>font-family</w:t>
      </w:r>
      <w:r w:rsidRPr="007673F2">
        <w:rPr>
          <w:rFonts w:ascii="Consolas" w:eastAsia="Times New Roman" w:hAnsi="Consolas" w:cs="Courier New"/>
          <w:color w:val="EEFFFF"/>
          <w:sz w:val="18"/>
          <w:szCs w:val="18"/>
          <w:lang w:val="en-US"/>
        </w:rPr>
        <w:t>: $font-for-headers</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B2CCD6"/>
          <w:sz w:val="18"/>
          <w:szCs w:val="18"/>
          <w:lang w:val="en-US"/>
        </w:rPr>
        <w:t>word-break</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break-word</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C792EA"/>
          <w:sz w:val="18"/>
          <w:szCs w:val="18"/>
          <w:lang w:val="en-US"/>
        </w:rPr>
        <w:t>#sidebar</w:t>
      </w:r>
      <w:r w:rsidRPr="007673F2">
        <w:rPr>
          <w:rFonts w:ascii="Consolas" w:eastAsia="Times New Roman" w:hAnsi="Consolas" w:cs="Courier New"/>
          <w:color w:val="C792EA"/>
          <w:sz w:val="18"/>
          <w:szCs w:val="18"/>
          <w:lang w:val="en-US"/>
        </w:rPr>
        <w:br/>
        <w:t xml:space="preserve">  </w:t>
      </w:r>
      <w:r w:rsidRPr="007673F2">
        <w:rPr>
          <w:rFonts w:ascii="Consolas" w:eastAsia="Times New Roman" w:hAnsi="Consolas" w:cs="Courier New"/>
          <w:color w:val="B2CCD6"/>
          <w:sz w:val="18"/>
          <w:szCs w:val="18"/>
          <w:lang w:val="en-US"/>
        </w:rPr>
        <w:t>height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100</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B2CCD6"/>
          <w:sz w:val="18"/>
          <w:szCs w:val="18"/>
          <w:lang w:val="en-US"/>
        </w:rPr>
        <w:t>width</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0</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position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fixed</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z-index</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5</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top</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0</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left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0</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overflow-x</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hidden</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padding-top</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100px</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transition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.5</w:t>
      </w:r>
      <w:r w:rsidRPr="007673F2">
        <w:rPr>
          <w:rFonts w:ascii="Consolas" w:eastAsia="Times New Roman" w:hAnsi="Consolas" w:cs="Courier New"/>
          <w:color w:val="FFCB6B"/>
          <w:sz w:val="18"/>
          <w:szCs w:val="18"/>
          <w:lang w:val="en-US"/>
        </w:rPr>
        <w:t>s</w:t>
      </w:r>
      <w:r w:rsidRPr="007673F2">
        <w:rPr>
          <w:rFonts w:ascii="Consolas" w:eastAsia="Times New Roman" w:hAnsi="Consolas" w:cs="Courier New"/>
          <w:color w:val="FFCB6B"/>
          <w:sz w:val="18"/>
          <w:szCs w:val="18"/>
          <w:lang w:val="en-US"/>
        </w:rPr>
        <w:br/>
        <w:t xml:space="preserve">  </w:t>
      </w:r>
      <w:r w:rsidRPr="007673F2">
        <w:rPr>
          <w:rFonts w:ascii="Consolas" w:eastAsia="Times New Roman" w:hAnsi="Consolas" w:cs="Courier New"/>
          <w:color w:val="B2CCD6"/>
          <w:sz w:val="18"/>
          <w:szCs w:val="18"/>
          <w:lang w:val="en-US"/>
        </w:rPr>
        <w:t>background</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white</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closebtn</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display</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block</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text-align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right</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text-decoration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none</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black</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font-size</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48px</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transition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.3</w:t>
      </w:r>
      <w:r w:rsidRPr="007673F2">
        <w:rPr>
          <w:rFonts w:ascii="Consolas" w:eastAsia="Times New Roman" w:hAnsi="Consolas" w:cs="Courier New"/>
          <w:color w:val="FFCB6B"/>
          <w:sz w:val="18"/>
          <w:szCs w:val="18"/>
          <w:lang w:val="en-US"/>
        </w:rPr>
        <w:t>s</w:t>
      </w:r>
      <w:r w:rsidRPr="007673F2">
        <w:rPr>
          <w:rFonts w:ascii="Consolas" w:eastAsia="Times New Roman" w:hAnsi="Consolas" w:cs="Courier New"/>
          <w:color w:val="FFCB6B"/>
          <w:sz w:val="18"/>
          <w:szCs w:val="18"/>
          <w:lang w:val="en-US"/>
        </w:rPr>
        <w:br/>
        <w:t xml:space="preserve">  &amp;</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i/>
          <w:iCs/>
          <w:color w:val="C792EA"/>
          <w:sz w:val="18"/>
          <w:szCs w:val="18"/>
          <w:lang w:val="en-US"/>
        </w:rPr>
        <w:t>hover</w:t>
      </w:r>
      <w:r w:rsidRPr="007673F2">
        <w:rPr>
          <w:rFonts w:ascii="Consolas" w:eastAsia="Times New Roman" w:hAnsi="Consolas" w:cs="Courier New"/>
          <w:i/>
          <w:iCs/>
          <w:color w:val="C792EA"/>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$hover-color</w:t>
      </w:r>
      <w:r w:rsidRPr="007673F2">
        <w:rPr>
          <w:rFonts w:ascii="Consolas" w:eastAsia="Times New Roman" w:hAnsi="Consolas" w:cs="Courier New"/>
          <w:color w:val="EEFFFF"/>
          <w:sz w:val="18"/>
          <w:szCs w:val="18"/>
          <w:lang w:val="en-US"/>
        </w:rPr>
        <w:br/>
      </w:r>
      <w:r w:rsidRPr="007673F2">
        <w:rPr>
          <w:rFonts w:ascii="Consolas" w:eastAsia="Times New Roman" w:hAnsi="Consolas" w:cs="Courier New"/>
          <w:color w:val="EEFFFF"/>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no-products-container</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text-align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center</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font-size</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36px</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font-family</w:t>
      </w:r>
      <w:r w:rsidRPr="007673F2">
        <w:rPr>
          <w:rFonts w:ascii="Consolas" w:eastAsia="Times New Roman" w:hAnsi="Consolas" w:cs="Courier New"/>
          <w:color w:val="EEFFFF"/>
          <w:sz w:val="18"/>
          <w:szCs w:val="18"/>
          <w:lang w:val="en-US"/>
        </w:rPr>
        <w:t>: $font-for-headers</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grey</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product-image</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height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300px</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margin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0 auto</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max-width</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100</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color w:val="89DDFF"/>
          <w:sz w:val="18"/>
          <w:szCs w:val="18"/>
          <w:lang w:val="en-US"/>
        </w:rPr>
        <w:t xml:space="preserve">&gt; </w:t>
      </w:r>
      <w:r w:rsidRPr="007673F2">
        <w:rPr>
          <w:rFonts w:ascii="Consolas" w:eastAsia="Times New Roman" w:hAnsi="Consolas" w:cs="Courier New"/>
          <w:color w:val="F07178"/>
          <w:sz w:val="18"/>
          <w:szCs w:val="18"/>
          <w:lang w:val="en-US"/>
        </w:rPr>
        <w:t>h5</w:t>
      </w:r>
      <w:r w:rsidRPr="007673F2">
        <w:rPr>
          <w:rFonts w:ascii="Consolas" w:eastAsia="Times New Roman" w:hAnsi="Consolas" w:cs="Courier New"/>
          <w:color w:val="F07178"/>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black</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text-decoration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none</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FFCB6B"/>
          <w:sz w:val="18"/>
          <w:szCs w:val="18"/>
          <w:lang w:val="en-US"/>
        </w:rPr>
        <w:t>&amp;</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i/>
          <w:iCs/>
          <w:color w:val="C792EA"/>
          <w:sz w:val="18"/>
          <w:szCs w:val="18"/>
          <w:lang w:val="en-US"/>
        </w:rPr>
        <w:t>hover</w:t>
      </w:r>
      <w:r w:rsidRPr="007673F2">
        <w:rPr>
          <w:rFonts w:ascii="Consolas" w:eastAsia="Times New Roman" w:hAnsi="Consolas" w:cs="Courier New"/>
          <w:i/>
          <w:iCs/>
          <w:color w:val="C792EA"/>
          <w:sz w:val="18"/>
          <w:szCs w:val="18"/>
          <w:lang w:val="en-US"/>
        </w:rPr>
        <w:br/>
        <w:t xml:space="preserve">    </w:t>
      </w:r>
      <w:r w:rsidRPr="007673F2">
        <w:rPr>
          <w:rFonts w:ascii="Consolas" w:eastAsia="Times New Roman" w:hAnsi="Consolas" w:cs="Courier New"/>
          <w:color w:val="B2CCD6"/>
          <w:sz w:val="18"/>
          <w:szCs w:val="18"/>
          <w:lang w:val="en-US"/>
        </w:rPr>
        <w:t>text-decoration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none</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black</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thumbnail-link</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black</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FFCB6B"/>
          <w:sz w:val="18"/>
          <w:szCs w:val="18"/>
          <w:lang w:val="en-US"/>
        </w:rPr>
        <w:t>&amp;</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i/>
          <w:iCs/>
          <w:color w:val="C792EA"/>
          <w:sz w:val="18"/>
          <w:szCs w:val="18"/>
          <w:lang w:val="en-US"/>
        </w:rPr>
        <w:t>hover</w:t>
      </w:r>
      <w:r w:rsidRPr="007673F2">
        <w:rPr>
          <w:rFonts w:ascii="Consolas" w:eastAsia="Times New Roman" w:hAnsi="Consolas" w:cs="Courier New"/>
          <w:i/>
          <w:iCs/>
          <w:color w:val="C792EA"/>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black</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header-font</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font-family</w:t>
      </w:r>
      <w:r w:rsidRPr="007673F2">
        <w:rPr>
          <w:rFonts w:ascii="Consolas" w:eastAsia="Times New Roman" w:hAnsi="Consolas" w:cs="Courier New"/>
          <w:color w:val="EEFFFF"/>
          <w:sz w:val="18"/>
          <w:szCs w:val="18"/>
          <w:lang w:val="en-US"/>
        </w:rPr>
        <w:t>: $font-for-headers</w:t>
      </w:r>
      <w:r w:rsidRPr="007673F2">
        <w:rPr>
          <w:rFonts w:ascii="Consolas" w:eastAsia="Times New Roman" w:hAnsi="Consolas" w:cs="Courier New"/>
          <w:color w:val="EEFFFF"/>
          <w:sz w:val="18"/>
          <w:szCs w:val="18"/>
          <w:lang w:val="en-US"/>
        </w:rPr>
        <w:br/>
      </w:r>
      <w:r w:rsidRPr="007673F2">
        <w:rPr>
          <w:rFonts w:ascii="Consolas" w:eastAsia="Times New Roman" w:hAnsi="Consolas" w:cs="Courier New"/>
          <w:color w:val="EEFFFF"/>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main-font</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font-family</w:t>
      </w:r>
      <w:r w:rsidRPr="007673F2">
        <w:rPr>
          <w:rFonts w:ascii="Consolas" w:eastAsia="Times New Roman" w:hAnsi="Consolas" w:cs="Courier New"/>
          <w:color w:val="EEFFFF"/>
          <w:sz w:val="18"/>
          <w:szCs w:val="18"/>
          <w:lang w:val="en-US"/>
        </w:rPr>
        <w:t>: $main-font</w:t>
      </w:r>
      <w:r w:rsidRPr="007673F2">
        <w:rPr>
          <w:rFonts w:ascii="Consolas" w:eastAsia="Times New Roman" w:hAnsi="Consolas" w:cs="Courier New"/>
          <w:color w:val="EEFFFF"/>
          <w:sz w:val="18"/>
          <w:szCs w:val="18"/>
          <w:lang w:val="en-US"/>
        </w:rPr>
        <w:br/>
      </w:r>
      <w:r w:rsidRPr="007673F2">
        <w:rPr>
          <w:rFonts w:ascii="Consolas" w:eastAsia="Times New Roman" w:hAnsi="Consolas" w:cs="Courier New"/>
          <w:color w:val="EEFFFF"/>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default-link</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black</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lastRenderedPageBreak/>
        <w:t xml:space="preserve">  </w:t>
      </w:r>
      <w:r w:rsidRPr="007673F2">
        <w:rPr>
          <w:rFonts w:ascii="Consolas" w:eastAsia="Times New Roman" w:hAnsi="Consolas" w:cs="Courier New"/>
          <w:color w:val="B2CCD6"/>
          <w:sz w:val="18"/>
          <w:szCs w:val="18"/>
          <w:lang w:val="en-US"/>
        </w:rPr>
        <w:t>text-decoration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none</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background-color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transparent</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border-width</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0</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FFCB6B"/>
          <w:sz w:val="18"/>
          <w:szCs w:val="18"/>
          <w:lang w:val="en-US"/>
        </w:rPr>
        <w:t>&amp;</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i/>
          <w:iCs/>
          <w:color w:val="C792EA"/>
          <w:sz w:val="18"/>
          <w:szCs w:val="18"/>
          <w:lang w:val="en-US"/>
        </w:rPr>
        <w:t>hover</w:t>
      </w:r>
      <w:r w:rsidRPr="007673F2">
        <w:rPr>
          <w:rFonts w:ascii="Consolas" w:eastAsia="Times New Roman" w:hAnsi="Consolas" w:cs="Courier New"/>
          <w:i/>
          <w:iCs/>
          <w:color w:val="C792EA"/>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$hover-color</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FFCB6B"/>
          <w:sz w:val="18"/>
          <w:szCs w:val="18"/>
          <w:lang w:val="en-US"/>
        </w:rPr>
        <w:t>&amp;</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i/>
          <w:iCs/>
          <w:color w:val="C792EA"/>
          <w:sz w:val="18"/>
          <w:szCs w:val="18"/>
          <w:lang w:val="en-US"/>
        </w:rPr>
        <w:t>focus</w:t>
      </w:r>
      <w:r w:rsidRPr="007673F2">
        <w:rPr>
          <w:rFonts w:ascii="Consolas" w:eastAsia="Times New Roman" w:hAnsi="Consolas" w:cs="Courier New"/>
          <w:i/>
          <w:iCs/>
          <w:color w:val="C792EA"/>
          <w:sz w:val="18"/>
          <w:szCs w:val="18"/>
          <w:lang w:val="en-US"/>
        </w:rPr>
        <w:br/>
        <w:t xml:space="preserve">    </w:t>
      </w:r>
      <w:r w:rsidRPr="007673F2">
        <w:rPr>
          <w:rFonts w:ascii="Consolas" w:eastAsia="Times New Roman" w:hAnsi="Consolas" w:cs="Courier New"/>
          <w:color w:val="B2CCD6"/>
          <w:sz w:val="18"/>
          <w:szCs w:val="18"/>
          <w:lang w:val="en-US"/>
        </w:rPr>
        <w:t>outline</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none</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default-error-link</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$error-red</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B2CCD6"/>
          <w:sz w:val="18"/>
          <w:szCs w:val="18"/>
          <w:lang w:val="en-US"/>
        </w:rPr>
        <w:t>text-decoration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none</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background-color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transparent</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border-width</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0</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FFCB6B"/>
          <w:sz w:val="18"/>
          <w:szCs w:val="18"/>
          <w:lang w:val="en-US"/>
        </w:rPr>
        <w:t>&amp;</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i/>
          <w:iCs/>
          <w:color w:val="C792EA"/>
          <w:sz w:val="18"/>
          <w:szCs w:val="18"/>
          <w:lang w:val="en-US"/>
        </w:rPr>
        <w:t>hover</w:t>
      </w:r>
      <w:r w:rsidRPr="007673F2">
        <w:rPr>
          <w:rFonts w:ascii="Consolas" w:eastAsia="Times New Roman" w:hAnsi="Consolas" w:cs="Courier New"/>
          <w:i/>
          <w:iCs/>
          <w:color w:val="C792EA"/>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$hover-color</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FFCB6B"/>
          <w:sz w:val="18"/>
          <w:szCs w:val="18"/>
          <w:lang w:val="en-US"/>
        </w:rPr>
        <w:t>&amp;</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i/>
          <w:iCs/>
          <w:color w:val="C792EA"/>
          <w:sz w:val="18"/>
          <w:szCs w:val="18"/>
          <w:lang w:val="en-US"/>
        </w:rPr>
        <w:t>focus</w:t>
      </w:r>
      <w:r w:rsidRPr="007673F2">
        <w:rPr>
          <w:rFonts w:ascii="Consolas" w:eastAsia="Times New Roman" w:hAnsi="Consolas" w:cs="Courier New"/>
          <w:i/>
          <w:iCs/>
          <w:color w:val="C792EA"/>
          <w:sz w:val="18"/>
          <w:szCs w:val="18"/>
          <w:lang w:val="en-US"/>
        </w:rPr>
        <w:br/>
        <w:t xml:space="preserve">    </w:t>
      </w:r>
      <w:r w:rsidRPr="007673F2">
        <w:rPr>
          <w:rFonts w:ascii="Consolas" w:eastAsia="Times New Roman" w:hAnsi="Consolas" w:cs="Courier New"/>
          <w:color w:val="B2CCD6"/>
          <w:sz w:val="18"/>
          <w:szCs w:val="18"/>
          <w:lang w:val="en-US"/>
        </w:rPr>
        <w:t>outline</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none</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link-line-height</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display</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inline-block</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line-height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32px</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icon-span-text</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display</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inline-block</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font-size</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20px</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line-height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37px</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position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relative</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bottom</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4px</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left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6px</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img-thumbnail</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border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0</w:t>
      </w:r>
      <w:r w:rsidRPr="007673F2">
        <w:rPr>
          <w:rFonts w:ascii="Consolas" w:eastAsia="Times New Roman" w:hAnsi="Consolas" w:cs="Courier New"/>
          <w:i/>
          <w:iCs/>
          <w:color w:val="F78C6C"/>
          <w:sz w:val="18"/>
          <w:szCs w:val="18"/>
          <w:lang w:val="en-US"/>
        </w:rPr>
        <w:t>!important</w:t>
      </w:r>
      <w:r w:rsidRPr="007673F2">
        <w:rPr>
          <w:rFonts w:ascii="Consolas" w:eastAsia="Times New Roman" w:hAnsi="Consolas" w:cs="Courier New"/>
          <w:i/>
          <w:iCs/>
          <w:color w:val="F78C6C"/>
          <w:sz w:val="18"/>
          <w:szCs w:val="18"/>
          <w:lang w:val="en-US"/>
        </w:rPr>
        <w:br/>
        <w:t xml:space="preserve">  </w:t>
      </w:r>
      <w:r w:rsidRPr="007673F2">
        <w:rPr>
          <w:rFonts w:ascii="Consolas" w:eastAsia="Times New Roman" w:hAnsi="Consolas" w:cs="Courier New"/>
          <w:color w:val="B2CCD6"/>
          <w:sz w:val="18"/>
          <w:szCs w:val="18"/>
          <w:lang w:val="en-US"/>
        </w:rPr>
        <w:t>display</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flex</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flex-direction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column</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justify-content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space-between</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height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100</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78C6C"/>
          <w:sz w:val="18"/>
          <w:szCs w:val="18"/>
          <w:lang w:val="en-US"/>
        </w:rPr>
        <w:t>!important</w:t>
      </w:r>
      <w:r w:rsidRPr="007673F2">
        <w:rPr>
          <w:rFonts w:ascii="Consolas" w:eastAsia="Times New Roman" w:hAnsi="Consolas" w:cs="Courier New"/>
          <w:i/>
          <w:iCs/>
          <w:color w:val="F78C6C"/>
          <w:sz w:val="18"/>
          <w:szCs w:val="18"/>
          <w:lang w:val="en-US"/>
        </w:rPr>
        <w:br/>
      </w:r>
      <w:r w:rsidRPr="007673F2">
        <w:rPr>
          <w:rFonts w:ascii="Consolas" w:eastAsia="Times New Roman" w:hAnsi="Consolas" w:cs="Courier New"/>
          <w:i/>
          <w:iCs/>
          <w:color w:val="F78C6C"/>
          <w:sz w:val="18"/>
          <w:szCs w:val="18"/>
          <w:lang w:val="en-US"/>
        </w:rPr>
        <w:br/>
      </w:r>
      <w:r w:rsidRPr="007673F2">
        <w:rPr>
          <w:rFonts w:ascii="Consolas" w:eastAsia="Times New Roman" w:hAnsi="Consolas" w:cs="Courier New"/>
          <w:i/>
          <w:iCs/>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sub-products-table</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table-layout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fixed</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width</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100</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F07178"/>
          <w:sz w:val="18"/>
          <w:szCs w:val="18"/>
          <w:lang w:val="en-US"/>
        </w:rPr>
        <w:t>tr</w:t>
      </w:r>
      <w:r w:rsidRPr="007673F2">
        <w:rPr>
          <w:rFonts w:ascii="Consolas" w:eastAsia="Times New Roman" w:hAnsi="Consolas" w:cs="Courier New"/>
          <w:color w:val="F07178"/>
          <w:sz w:val="18"/>
          <w:szCs w:val="18"/>
          <w:lang w:val="en-US"/>
        </w:rPr>
        <w:br/>
        <w:t xml:space="preserve">    </w:t>
      </w:r>
      <w:r w:rsidRPr="007673F2">
        <w:rPr>
          <w:rFonts w:ascii="Consolas" w:eastAsia="Times New Roman" w:hAnsi="Consolas" w:cs="Courier New"/>
          <w:color w:val="B2CCD6"/>
          <w:sz w:val="18"/>
          <w:szCs w:val="18"/>
          <w:lang w:val="en-US"/>
        </w:rPr>
        <w:t>display</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table-row</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F07178"/>
          <w:sz w:val="18"/>
          <w:szCs w:val="18"/>
          <w:lang w:val="en-US"/>
        </w:rPr>
        <w:t>tbody</w:t>
      </w:r>
      <w:r w:rsidRPr="007673F2">
        <w:rPr>
          <w:rFonts w:ascii="Consolas" w:eastAsia="Times New Roman" w:hAnsi="Consolas" w:cs="Courier New"/>
          <w:color w:val="F07178"/>
          <w:sz w:val="18"/>
          <w:szCs w:val="18"/>
          <w:lang w:val="en-US"/>
        </w:rPr>
        <w:br/>
        <w:t xml:space="preserve">    </w:t>
      </w:r>
      <w:r w:rsidRPr="007673F2">
        <w:rPr>
          <w:rFonts w:ascii="Consolas" w:eastAsia="Times New Roman" w:hAnsi="Consolas" w:cs="Courier New"/>
          <w:color w:val="B2CCD6"/>
          <w:sz w:val="18"/>
          <w:szCs w:val="18"/>
          <w:lang w:val="en-US"/>
        </w:rPr>
        <w:t>display</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table-header-group</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bordered-div</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border-radius</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10px</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border-width</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1px</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border-color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grey</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 xml:space="preserve">, </w:t>
      </w:r>
      <w:r w:rsidRPr="007673F2">
        <w:rPr>
          <w:rFonts w:ascii="Consolas" w:eastAsia="Times New Roman" w:hAnsi="Consolas" w:cs="Courier New"/>
          <w:color w:val="F07178"/>
          <w:sz w:val="18"/>
          <w:szCs w:val="18"/>
          <w:lang w:val="en-US"/>
        </w:rPr>
        <w:t>input</w:t>
      </w:r>
      <w:r w:rsidRPr="007673F2">
        <w:rPr>
          <w:rFonts w:ascii="Consolas" w:eastAsia="Times New Roman" w:hAnsi="Consolas" w:cs="Courier New"/>
          <w:color w:val="F07178"/>
          <w:sz w:val="18"/>
          <w:szCs w:val="18"/>
          <w:lang w:val="en-US"/>
        </w:rPr>
        <w:br/>
        <w:t xml:space="preserve">  </w:t>
      </w:r>
      <w:r w:rsidRPr="007673F2">
        <w:rPr>
          <w:rFonts w:ascii="Consolas" w:eastAsia="Times New Roman" w:hAnsi="Consolas" w:cs="Courier New"/>
          <w:color w:val="B2CCD6"/>
          <w:sz w:val="18"/>
          <w:szCs w:val="18"/>
          <w:lang w:val="en-US"/>
        </w:rPr>
        <w:t>font-family</w:t>
      </w:r>
      <w:r w:rsidRPr="007673F2">
        <w:rPr>
          <w:rFonts w:ascii="Consolas" w:eastAsia="Times New Roman" w:hAnsi="Consolas" w:cs="Courier New"/>
          <w:color w:val="EEFFFF"/>
          <w:sz w:val="18"/>
          <w:szCs w:val="18"/>
          <w:lang w:val="en-US"/>
        </w:rPr>
        <w:t>: $main-font</w:t>
      </w:r>
      <w:r w:rsidRPr="007673F2">
        <w:rPr>
          <w:rFonts w:ascii="Consolas" w:eastAsia="Times New Roman" w:hAnsi="Consolas" w:cs="Courier New"/>
          <w:color w:val="EEFFFF"/>
          <w:sz w:val="18"/>
          <w:szCs w:val="18"/>
          <w:lang w:val="en-US"/>
        </w:rPr>
        <w:br/>
      </w:r>
      <w:r w:rsidRPr="007673F2">
        <w:rPr>
          <w:rFonts w:ascii="Consolas" w:eastAsia="Times New Roman" w:hAnsi="Consolas" w:cs="Courier New"/>
          <w:color w:val="EEFFFF"/>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grey-color</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grey</w:t>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pac-container</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z-index</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 xml:space="preserve">10000 </w:t>
      </w:r>
      <w:r w:rsidRPr="007673F2">
        <w:rPr>
          <w:rFonts w:ascii="Consolas" w:eastAsia="Times New Roman" w:hAnsi="Consolas" w:cs="Courier New"/>
          <w:i/>
          <w:iCs/>
          <w:color w:val="F78C6C"/>
          <w:sz w:val="18"/>
          <w:szCs w:val="18"/>
          <w:lang w:val="en-US"/>
        </w:rPr>
        <w:t>!important</w:t>
      </w:r>
      <w:r w:rsidRPr="007673F2">
        <w:rPr>
          <w:rFonts w:ascii="Consolas" w:eastAsia="Times New Roman" w:hAnsi="Consolas" w:cs="Courier New"/>
          <w:i/>
          <w:iCs/>
          <w:color w:val="F78C6C"/>
          <w:sz w:val="18"/>
          <w:szCs w:val="18"/>
          <w:lang w:val="en-US"/>
        </w:rPr>
        <w:br/>
      </w:r>
      <w:r w:rsidRPr="007673F2">
        <w:rPr>
          <w:rFonts w:ascii="Consolas" w:eastAsia="Times New Roman" w:hAnsi="Consolas" w:cs="Courier New"/>
          <w:i/>
          <w:iCs/>
          <w:color w:val="F78C6C"/>
          <w:sz w:val="18"/>
          <w:szCs w:val="18"/>
          <w:lang w:val="en-US"/>
        </w:rPr>
        <w:br/>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FFCB6B"/>
          <w:sz w:val="18"/>
          <w:szCs w:val="18"/>
          <w:lang w:val="en-US"/>
        </w:rPr>
        <w:t>caption</w:t>
      </w:r>
      <w:r w:rsidRPr="007673F2">
        <w:rPr>
          <w:rFonts w:ascii="Consolas" w:eastAsia="Times New Roman" w:hAnsi="Consolas" w:cs="Courier New"/>
          <w:i/>
          <w:iCs/>
          <w:color w:val="FFCB6B"/>
          <w:sz w:val="18"/>
          <w:szCs w:val="18"/>
          <w:lang w:val="en-US"/>
        </w:rPr>
        <w:br/>
        <w:t xml:space="preserve">  </w:t>
      </w:r>
      <w:r w:rsidRPr="007673F2">
        <w:rPr>
          <w:rFonts w:ascii="Consolas" w:eastAsia="Times New Roman" w:hAnsi="Consolas" w:cs="Courier New"/>
          <w:color w:val="B2CCD6"/>
          <w:sz w:val="18"/>
          <w:szCs w:val="18"/>
          <w:lang w:val="en-US"/>
        </w:rPr>
        <w:t>display</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flex</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flex-direction</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column</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justify-content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flex-end</w:t>
      </w:r>
      <w:r w:rsidRPr="007673F2">
        <w:rPr>
          <w:rFonts w:ascii="Consolas" w:eastAsia="Times New Roman" w:hAnsi="Consolas" w:cs="Courier New"/>
          <w:color w:val="F78C6C"/>
          <w:sz w:val="18"/>
          <w:szCs w:val="18"/>
          <w:lang w:val="en-US"/>
        </w:rPr>
        <w:br/>
        <w:t xml:space="preserve">  </w:t>
      </w:r>
      <w:r w:rsidRPr="007673F2">
        <w:rPr>
          <w:rFonts w:ascii="Consolas" w:eastAsia="Times New Roman" w:hAnsi="Consolas" w:cs="Courier New"/>
          <w:color w:val="B2CCD6"/>
          <w:sz w:val="18"/>
          <w:szCs w:val="18"/>
          <w:lang w:val="en-US"/>
        </w:rPr>
        <w:t>height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100</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F07178"/>
          <w:sz w:val="18"/>
          <w:szCs w:val="18"/>
          <w:lang w:val="en-US"/>
        </w:rPr>
        <w:t>td</w:t>
      </w:r>
      <w:r w:rsidRPr="007673F2">
        <w:rPr>
          <w:rFonts w:ascii="Consolas" w:eastAsia="Times New Roman" w:hAnsi="Consolas" w:cs="Courier New"/>
          <w:color w:val="F07178"/>
          <w:sz w:val="18"/>
          <w:szCs w:val="18"/>
          <w:lang w:val="en-US"/>
        </w:rPr>
        <w:br/>
        <w:t xml:space="preserve">  </w:t>
      </w:r>
      <w:r w:rsidRPr="007673F2">
        <w:rPr>
          <w:rFonts w:ascii="Consolas" w:eastAsia="Times New Roman" w:hAnsi="Consolas" w:cs="Courier New"/>
          <w:color w:val="B2CCD6"/>
          <w:sz w:val="18"/>
          <w:szCs w:val="18"/>
          <w:lang w:val="en-US"/>
        </w:rPr>
        <w:t>word-break</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break-word</w:t>
      </w:r>
    </w:p>
    <w:p w14:paraId="0BE7FE70" w14:textId="2F205C97" w:rsidR="007673F2" w:rsidRDefault="007673F2" w:rsidP="00715D8F">
      <w:pPr>
        <w:pStyle w:val="11"/>
        <w:rPr>
          <w:lang w:val="en-US"/>
        </w:rPr>
      </w:pPr>
      <w:r>
        <w:lastRenderedPageBreak/>
        <w:t xml:space="preserve">Лістинг </w:t>
      </w:r>
      <w:r>
        <w:rPr>
          <w:lang w:val="en-US"/>
        </w:rPr>
        <w:t>admincreate.hbs:</w:t>
      </w:r>
    </w:p>
    <w:p w14:paraId="72D362D3" w14:textId="77777777" w:rsidR="007673F2" w:rsidRPr="007673F2" w:rsidRDefault="007673F2" w:rsidP="007673F2">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="container p-3 d-flex flex-column"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h2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Admins</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="d-flex py-2 align-items-center"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 xml:space="preserve">="/admin/panel/resources/admin/{pageNumber}"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="btn btn-outline-dark mx-2"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fa-arrow-left fa-lg"</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h3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="d-inline-block"</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lang w:val="en-US"/>
        </w:rPr>
        <w:t>Create New</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form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="white-background p-4" </w:t>
      </w:r>
      <w:r w:rsidRPr="007673F2">
        <w:rPr>
          <w:rFonts w:ascii="Consolas" w:eastAsia="Times New Roman" w:hAnsi="Consolas" w:cs="Courier New"/>
          <w:i/>
          <w:iCs/>
          <w:color w:val="FFCB6B"/>
          <w:sz w:val="18"/>
          <w:szCs w:val="18"/>
          <w:lang w:val="en-US"/>
        </w:rPr>
        <w:t>method</w:t>
      </w:r>
      <w:r w:rsidRPr="007673F2">
        <w:rPr>
          <w:rFonts w:ascii="Consolas" w:eastAsia="Times New Roman" w:hAnsi="Consolas" w:cs="Courier New"/>
          <w:color w:val="C3E88D"/>
          <w:sz w:val="18"/>
          <w:szCs w:val="18"/>
          <w:lang w:val="en-US"/>
        </w:rPr>
        <w:t>="post"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="loginInput"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Login</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="loginInput"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="login"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="Enter login"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="passwordInput"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Password</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="password"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="passwordInput"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="password"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="Enter password"</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="repeatPasswordInput"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Repeat password</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="password"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="repeatPasswordInput"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="Repeat password"</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="hidden"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="{csrfToken}"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="alert"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="alertContainer"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="submit"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="btn btn-primary my-2" </w:t>
      </w:r>
      <w:r w:rsidRPr="007673F2">
        <w:rPr>
          <w:rFonts w:ascii="Consolas" w:eastAsia="Times New Roman" w:hAnsi="Consolas" w:cs="Courier New"/>
          <w:i/>
          <w:iCs/>
          <w:color w:val="FFCB6B"/>
          <w:sz w:val="18"/>
          <w:szCs w:val="18"/>
          <w:lang w:val="en-US"/>
        </w:rPr>
        <w:t>onclick</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2AAFF"/>
          <w:sz w:val="18"/>
          <w:szCs w:val="18"/>
          <w:lang w:val="en-US"/>
        </w:rPr>
        <w:t>createNewAdmin</w:t>
      </w:r>
      <w:r w:rsidRPr="007673F2">
        <w:rPr>
          <w:rFonts w:ascii="Consolas" w:eastAsia="Times New Roman" w:hAnsi="Consolas" w:cs="Courier New"/>
          <w:color w:val="89DDFF"/>
          <w:sz w:val="18"/>
          <w:szCs w:val="18"/>
          <w:lang w:val="en-US"/>
        </w:rPr>
        <w:t xml:space="preserve">(); </w:t>
      </w:r>
      <w:r w:rsidRPr="007673F2">
        <w:rPr>
          <w:rFonts w:ascii="Consolas" w:eastAsia="Times New Roman" w:hAnsi="Consolas" w:cs="Courier New"/>
          <w:i/>
          <w:iCs/>
          <w:color w:val="C792EA"/>
          <w:sz w:val="18"/>
          <w:szCs w:val="18"/>
          <w:lang w:val="en-US"/>
        </w:rPr>
        <w:t>return false</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Create record</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form</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p>
    <w:p w14:paraId="078CE2CD" w14:textId="66745E17" w:rsidR="007673F2" w:rsidRDefault="007673F2" w:rsidP="00715D8F">
      <w:pPr>
        <w:pStyle w:val="11"/>
        <w:rPr>
          <w:lang w:val="en-US"/>
        </w:rPr>
      </w:pPr>
      <w:r>
        <w:t xml:space="preserve">Лістинг </w:t>
      </w:r>
      <w:r>
        <w:rPr>
          <w:lang w:val="en-US"/>
        </w:rPr>
        <w:t>categorycreate.hbs:</w:t>
      </w:r>
    </w:p>
    <w:p w14:paraId="59484A2A" w14:textId="77777777" w:rsidR="007673F2" w:rsidRPr="007673F2" w:rsidRDefault="007673F2" w:rsidP="007673F2">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="container p-3 d-flex flex-column"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h2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Categories</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="d-flex py-2 align-items-center"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 xml:space="preserve">="/admin/panel/resources/category/{pageNumber}"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="btn btn-outline-dark mx-2"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fa-arrow-left fa-lg"</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h3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="d-inline-block"</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lang w:val="en-US"/>
        </w:rPr>
        <w:t>Create New</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form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="white-background p-4" </w:t>
      </w:r>
      <w:r w:rsidRPr="007673F2">
        <w:rPr>
          <w:rFonts w:ascii="Consolas" w:eastAsia="Times New Roman" w:hAnsi="Consolas" w:cs="Courier New"/>
          <w:i/>
          <w:iCs/>
          <w:color w:val="FFCB6B"/>
          <w:sz w:val="18"/>
          <w:szCs w:val="18"/>
          <w:lang w:val="en-US"/>
        </w:rPr>
        <w:t>method</w:t>
      </w:r>
      <w:r w:rsidRPr="007673F2">
        <w:rPr>
          <w:rFonts w:ascii="Consolas" w:eastAsia="Times New Roman" w:hAnsi="Consolas" w:cs="Courier New"/>
          <w:color w:val="C3E88D"/>
          <w:sz w:val="18"/>
          <w:szCs w:val="18"/>
          <w:lang w:val="en-US"/>
        </w:rPr>
        <w:t>="post"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="categoryInput"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Category</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="categoryInput"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="category"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="Enter category"</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="hidden"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="{csrfToken}"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="alert"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="alertContainer"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="submit"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="btn btn-primary my-2" </w:t>
      </w:r>
      <w:r w:rsidRPr="007673F2">
        <w:rPr>
          <w:rFonts w:ascii="Consolas" w:eastAsia="Times New Roman" w:hAnsi="Consolas" w:cs="Courier New"/>
          <w:i/>
          <w:iCs/>
          <w:color w:val="FFCB6B"/>
          <w:sz w:val="18"/>
          <w:szCs w:val="18"/>
          <w:lang w:val="en-US"/>
        </w:rPr>
        <w:t>onclick</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2AAFF"/>
          <w:sz w:val="18"/>
          <w:szCs w:val="18"/>
          <w:lang w:val="en-US"/>
        </w:rPr>
        <w:t>createNewCategory</w:t>
      </w:r>
      <w:r w:rsidRPr="007673F2">
        <w:rPr>
          <w:rFonts w:ascii="Consolas" w:eastAsia="Times New Roman" w:hAnsi="Consolas" w:cs="Courier New"/>
          <w:color w:val="89DDFF"/>
          <w:sz w:val="18"/>
          <w:szCs w:val="18"/>
          <w:lang w:val="en-US"/>
        </w:rPr>
        <w:t xml:space="preserve">(); </w:t>
      </w:r>
      <w:r w:rsidRPr="007673F2">
        <w:rPr>
          <w:rFonts w:ascii="Consolas" w:eastAsia="Times New Roman" w:hAnsi="Consolas" w:cs="Courier New"/>
          <w:i/>
          <w:iCs/>
          <w:color w:val="C792EA"/>
          <w:sz w:val="18"/>
          <w:szCs w:val="18"/>
          <w:lang w:val="en-US"/>
        </w:rPr>
        <w:t>return false</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Create record</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form</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p>
    <w:p w14:paraId="194A884E" w14:textId="0F47DD42" w:rsidR="007673F2" w:rsidRDefault="007673F2" w:rsidP="00715D8F">
      <w:pPr>
        <w:pStyle w:val="11"/>
        <w:rPr>
          <w:lang w:val="en-US"/>
        </w:rPr>
      </w:pPr>
      <w:r>
        <w:t xml:space="preserve">Лістинг </w:t>
      </w:r>
      <w:r>
        <w:rPr>
          <w:lang w:val="en-US"/>
        </w:rPr>
        <w:t>generalproductcreate.hbs:</w:t>
      </w:r>
    </w:p>
    <w:p w14:paraId="2A23C5F3" w14:textId="77777777" w:rsidR="007673F2" w:rsidRPr="007673F2" w:rsidRDefault="007673F2" w:rsidP="007673F2">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673F2">
        <w:rPr>
          <w:rFonts w:ascii="Consolas" w:eastAsia="Times New Roman" w:hAnsi="Consolas" w:cs="Courier New"/>
          <w:color w:val="89DDFF"/>
          <w:sz w:val="18"/>
          <w:szCs w:val="18"/>
          <w:lang w:val="en-US"/>
        </w:rPr>
        <w:lastRenderedPageBreak/>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="container p-3 d-flex flex-column"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h2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General products</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="d-flex py-2 align-items-center"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 xml:space="preserve">="/admin/panel/resources/generalproduct/{pageNumber}"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="btn btn-outline-dark mx-2"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fa-arrow-left fa-lg"</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h3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="d-inline-block"</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lang w:val="en-US"/>
        </w:rPr>
        <w:t>Create New</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form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="white-background p-4" </w:t>
      </w:r>
      <w:r w:rsidRPr="007673F2">
        <w:rPr>
          <w:rFonts w:ascii="Consolas" w:eastAsia="Times New Roman" w:hAnsi="Consolas" w:cs="Courier New"/>
          <w:i/>
          <w:iCs/>
          <w:color w:val="FFCB6B"/>
          <w:sz w:val="18"/>
          <w:szCs w:val="18"/>
          <w:lang w:val="en-US"/>
        </w:rPr>
        <w:t>method</w:t>
      </w:r>
      <w:r w:rsidRPr="007673F2">
        <w:rPr>
          <w:rFonts w:ascii="Consolas" w:eastAsia="Times New Roman" w:hAnsi="Consolas" w:cs="Courier New"/>
          <w:color w:val="C3E88D"/>
          <w:sz w:val="18"/>
          <w:szCs w:val="18"/>
          <w:lang w:val="en-US"/>
        </w:rPr>
        <w:t>="post"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="productInput"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Product name</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="productInput"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="productInput"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="Enter product name"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="categorySelectInput"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Product category</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select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="categorySelectInput"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lang w:val="en-US"/>
        </w:rPr>
        <w:t>{categoryoptions}</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select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="manufacturerSelectInput"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Product manufacturer</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select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="manufacturerSelectInput"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lang w:val="en-US"/>
        </w:rPr>
        <w:t>{manufactureroptions}</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select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="productImageInput"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Product image URL</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="productImageInput"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="productImageInput"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="Enter product image URL"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="productDescriptionInput"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Product description</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textarea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="productDescriptionInput"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="productDescriptionInput"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 xml:space="preserve">="Enter product description" </w:t>
      </w:r>
      <w:r w:rsidRPr="007673F2">
        <w:rPr>
          <w:rFonts w:ascii="Consolas" w:eastAsia="Times New Roman" w:hAnsi="Consolas" w:cs="Courier New"/>
          <w:i/>
          <w:iCs/>
          <w:color w:val="FFCB6B"/>
          <w:sz w:val="18"/>
          <w:szCs w:val="18"/>
          <w:lang w:val="en-US"/>
        </w:rPr>
        <w:t>rows</w:t>
      </w:r>
      <w:r w:rsidRPr="007673F2">
        <w:rPr>
          <w:rFonts w:ascii="Consolas" w:eastAsia="Times New Roman" w:hAnsi="Consolas" w:cs="Courier New"/>
          <w:color w:val="C3E88D"/>
          <w:sz w:val="18"/>
          <w:szCs w:val="18"/>
          <w:lang w:val="en-US"/>
        </w:rPr>
        <w:t>="5"</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textarea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="hidden"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="{csrfToken}"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="alert"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="alertContainer"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="btn btn-primary my-2" </w:t>
      </w:r>
      <w:r w:rsidRPr="007673F2">
        <w:rPr>
          <w:rFonts w:ascii="Consolas" w:eastAsia="Times New Roman" w:hAnsi="Consolas" w:cs="Courier New"/>
          <w:i/>
          <w:iCs/>
          <w:color w:val="FFCB6B"/>
          <w:sz w:val="18"/>
          <w:szCs w:val="18"/>
          <w:lang w:val="en-US"/>
        </w:rPr>
        <w:t>onclick</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2AAFF"/>
          <w:sz w:val="18"/>
          <w:szCs w:val="18"/>
          <w:lang w:val="en-US"/>
        </w:rPr>
        <w:t>createNewGeneralProduct</w:t>
      </w:r>
      <w:r w:rsidRPr="007673F2">
        <w:rPr>
          <w:rFonts w:ascii="Consolas" w:eastAsia="Times New Roman" w:hAnsi="Consolas" w:cs="Courier New"/>
          <w:color w:val="89DDFF"/>
          <w:sz w:val="18"/>
          <w:szCs w:val="18"/>
          <w:lang w:val="en-US"/>
        </w:rPr>
        <w:t xml:space="preserve">(); </w:t>
      </w:r>
      <w:r w:rsidRPr="007673F2">
        <w:rPr>
          <w:rFonts w:ascii="Consolas" w:eastAsia="Times New Roman" w:hAnsi="Consolas" w:cs="Courier New"/>
          <w:i/>
          <w:iCs/>
          <w:color w:val="C792EA"/>
          <w:sz w:val="18"/>
          <w:szCs w:val="18"/>
          <w:lang w:val="en-US"/>
        </w:rPr>
        <w:t>return false</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Create record</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form</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p>
    <w:p w14:paraId="52FFDF8D" w14:textId="52AE8A9F" w:rsidR="007673F2" w:rsidRDefault="007673F2" w:rsidP="00715D8F">
      <w:pPr>
        <w:pStyle w:val="11"/>
        <w:rPr>
          <w:lang w:val="en-US"/>
        </w:rPr>
      </w:pPr>
      <w:r>
        <w:t xml:space="preserve">Лістинг </w:t>
      </w:r>
      <w:r>
        <w:rPr>
          <w:lang w:val="en-US"/>
        </w:rPr>
        <w:t>manufacturercreate.hbs:</w:t>
      </w:r>
    </w:p>
    <w:p w14:paraId="3CD57C5D" w14:textId="77777777" w:rsidR="007673F2" w:rsidRPr="007673F2" w:rsidRDefault="007673F2" w:rsidP="007673F2">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="container p-3 d-flex flex-column"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h2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General products</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="d-flex py-2 align-items-center"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 xml:space="preserve">="/admin/panel/resources/generalproduct/{pageNumber}"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="btn btn-outline-dark mx-2"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fa-arrow-left fa-lg"</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h3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="d-inline-block"</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lang w:val="en-US"/>
        </w:rPr>
        <w:t>Create New</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form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="white-background p-4" </w:t>
      </w:r>
      <w:r w:rsidRPr="007673F2">
        <w:rPr>
          <w:rFonts w:ascii="Consolas" w:eastAsia="Times New Roman" w:hAnsi="Consolas" w:cs="Courier New"/>
          <w:i/>
          <w:iCs/>
          <w:color w:val="FFCB6B"/>
          <w:sz w:val="18"/>
          <w:szCs w:val="18"/>
          <w:lang w:val="en-US"/>
        </w:rPr>
        <w:t>method</w:t>
      </w:r>
      <w:r w:rsidRPr="007673F2">
        <w:rPr>
          <w:rFonts w:ascii="Consolas" w:eastAsia="Times New Roman" w:hAnsi="Consolas" w:cs="Courier New"/>
          <w:color w:val="C3E88D"/>
          <w:sz w:val="18"/>
          <w:szCs w:val="18"/>
          <w:lang w:val="en-US"/>
        </w:rPr>
        <w:t>="post"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="productInput"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Product name</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="productInput"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="productInput"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="Enter product name"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lastRenderedPageBreak/>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="categorySelectInput"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Product category</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select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="categorySelectInput"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lang w:val="en-US"/>
        </w:rPr>
        <w:t>{categoryoptions}</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select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="manufacturerSelectInput"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Product manufacturer</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select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="manufacturerSelectInput"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lang w:val="en-US"/>
        </w:rPr>
        <w:t>{manufactureroptions}</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select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="productImageInput"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Product image URL</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="productImageInput"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="productImageInput"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="Enter product image URL"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="productDescriptionInput"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Product description</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textarea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="productDescriptionInput"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="productDescriptionInput"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 xml:space="preserve">="Enter product description" </w:t>
      </w:r>
      <w:r w:rsidRPr="007673F2">
        <w:rPr>
          <w:rFonts w:ascii="Consolas" w:eastAsia="Times New Roman" w:hAnsi="Consolas" w:cs="Courier New"/>
          <w:i/>
          <w:iCs/>
          <w:color w:val="FFCB6B"/>
          <w:sz w:val="18"/>
          <w:szCs w:val="18"/>
          <w:lang w:val="en-US"/>
        </w:rPr>
        <w:t>rows</w:t>
      </w:r>
      <w:r w:rsidRPr="007673F2">
        <w:rPr>
          <w:rFonts w:ascii="Consolas" w:eastAsia="Times New Roman" w:hAnsi="Consolas" w:cs="Courier New"/>
          <w:color w:val="C3E88D"/>
          <w:sz w:val="18"/>
          <w:szCs w:val="18"/>
          <w:lang w:val="en-US"/>
        </w:rPr>
        <w:t>="5"</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textarea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="hidden"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="{csrfToken}"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="alert"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="alertContainer"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="btn btn-primary my-2" </w:t>
      </w:r>
      <w:r w:rsidRPr="007673F2">
        <w:rPr>
          <w:rFonts w:ascii="Consolas" w:eastAsia="Times New Roman" w:hAnsi="Consolas" w:cs="Courier New"/>
          <w:i/>
          <w:iCs/>
          <w:color w:val="FFCB6B"/>
          <w:sz w:val="18"/>
          <w:szCs w:val="18"/>
          <w:lang w:val="en-US"/>
        </w:rPr>
        <w:t>onclick</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2AAFF"/>
          <w:sz w:val="18"/>
          <w:szCs w:val="18"/>
          <w:lang w:val="en-US"/>
        </w:rPr>
        <w:t>createNewGeneralProduct</w:t>
      </w:r>
      <w:r w:rsidRPr="007673F2">
        <w:rPr>
          <w:rFonts w:ascii="Consolas" w:eastAsia="Times New Roman" w:hAnsi="Consolas" w:cs="Courier New"/>
          <w:color w:val="89DDFF"/>
          <w:sz w:val="18"/>
          <w:szCs w:val="18"/>
          <w:lang w:val="en-US"/>
        </w:rPr>
        <w:t xml:space="preserve">(); </w:t>
      </w:r>
      <w:r w:rsidRPr="007673F2">
        <w:rPr>
          <w:rFonts w:ascii="Consolas" w:eastAsia="Times New Roman" w:hAnsi="Consolas" w:cs="Courier New"/>
          <w:i/>
          <w:iCs/>
          <w:color w:val="C792EA"/>
          <w:sz w:val="18"/>
          <w:szCs w:val="18"/>
          <w:lang w:val="en-US"/>
        </w:rPr>
        <w:t>return false</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Create record</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form</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p>
    <w:p w14:paraId="0D08CD5B" w14:textId="6FE73D04" w:rsidR="007673F2" w:rsidRDefault="007673F2" w:rsidP="00715D8F">
      <w:pPr>
        <w:pStyle w:val="11"/>
        <w:rPr>
          <w:lang w:val="en-US"/>
        </w:rPr>
      </w:pPr>
      <w:r>
        <w:t>Лістинг</w:t>
      </w:r>
      <w:r>
        <w:rPr>
          <w:lang w:val="ru-RU"/>
        </w:rPr>
        <w:t xml:space="preserve"> </w:t>
      </w:r>
      <w:r>
        <w:rPr>
          <w:lang w:val="en-US"/>
        </w:rPr>
        <w:t>subproductcreate.hbs:</w:t>
      </w:r>
    </w:p>
    <w:p w14:paraId="24984853" w14:textId="77777777" w:rsidR="007673F2" w:rsidRPr="007673F2" w:rsidRDefault="007673F2" w:rsidP="007673F2">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="container p-3 d-flex flex-column"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h2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Sub products</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="d-flex py-2 align-items-center"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 xml:space="preserve">="/admin/panel/resources/subproduct/{pageNumber}"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="btn btn-outline-dark mx-2"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fa-arrow-left fa-lg"</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h3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="d-inline-block"</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lang w:val="en-US"/>
        </w:rPr>
        <w:t>Create New</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form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="white-background p-4" </w:t>
      </w:r>
      <w:r w:rsidRPr="007673F2">
        <w:rPr>
          <w:rFonts w:ascii="Consolas" w:eastAsia="Times New Roman" w:hAnsi="Consolas" w:cs="Courier New"/>
          <w:i/>
          <w:iCs/>
          <w:color w:val="FFCB6B"/>
          <w:sz w:val="18"/>
          <w:szCs w:val="18"/>
          <w:lang w:val="en-US"/>
        </w:rPr>
        <w:t>method</w:t>
      </w:r>
      <w:r w:rsidRPr="007673F2">
        <w:rPr>
          <w:rFonts w:ascii="Consolas" w:eastAsia="Times New Roman" w:hAnsi="Consolas" w:cs="Courier New"/>
          <w:color w:val="C3E88D"/>
          <w:sz w:val="18"/>
          <w:szCs w:val="18"/>
          <w:lang w:val="en-US"/>
        </w:rPr>
        <w:t>="post"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="generalProductSelectInput"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General product</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list</w:t>
      </w:r>
      <w:r w:rsidRPr="007673F2">
        <w:rPr>
          <w:rFonts w:ascii="Consolas" w:eastAsia="Times New Roman" w:hAnsi="Consolas" w:cs="Courier New"/>
          <w:color w:val="C3E88D"/>
          <w:sz w:val="18"/>
          <w:szCs w:val="18"/>
          <w:lang w:val="en-US"/>
        </w:rPr>
        <w:t xml:space="preserve">="generalProductOptions"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="generalProductSelectInput"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="Enter general product name"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datalist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="generalProductOptions"</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lang w:val="en-US"/>
        </w:rPr>
        <w:t>{generalproductoptions}</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datalist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="subProductCodeInput"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Sub product code</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="subProductCodeInput"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="subProductCodeInput"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="Enter sub product code"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="subProductPriceInput"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Price</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="number" </w:t>
      </w:r>
      <w:r w:rsidRPr="007673F2">
        <w:rPr>
          <w:rFonts w:ascii="Consolas" w:eastAsia="Times New Roman" w:hAnsi="Consolas" w:cs="Courier New"/>
          <w:i/>
          <w:iCs/>
          <w:color w:val="FFCB6B"/>
          <w:sz w:val="18"/>
          <w:szCs w:val="18"/>
          <w:lang w:val="en-US"/>
        </w:rPr>
        <w:t>step</w:t>
      </w:r>
      <w:r w:rsidRPr="007673F2">
        <w:rPr>
          <w:rFonts w:ascii="Consolas" w:eastAsia="Times New Roman" w:hAnsi="Consolas" w:cs="Courier New"/>
          <w:color w:val="C3E88D"/>
          <w:sz w:val="18"/>
          <w:szCs w:val="18"/>
          <w:lang w:val="en-US"/>
        </w:rPr>
        <w:t xml:space="preserve">="0.01" </w:t>
      </w:r>
      <w:r w:rsidRPr="007673F2">
        <w:rPr>
          <w:rFonts w:ascii="Consolas" w:eastAsia="Times New Roman" w:hAnsi="Consolas" w:cs="Courier New"/>
          <w:i/>
          <w:iCs/>
          <w:color w:val="FFCB6B"/>
          <w:sz w:val="18"/>
          <w:szCs w:val="18"/>
          <w:lang w:val="en-US"/>
        </w:rPr>
        <w:t>min</w:t>
      </w:r>
      <w:r w:rsidRPr="007673F2">
        <w:rPr>
          <w:rFonts w:ascii="Consolas" w:eastAsia="Times New Roman" w:hAnsi="Consolas" w:cs="Courier New"/>
          <w:color w:val="C3E88D"/>
          <w:sz w:val="18"/>
          <w:szCs w:val="18"/>
          <w:lang w:val="en-US"/>
        </w:rPr>
        <w:t xml:space="preserve">="0"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="subProductPriceInput"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="subProductPriceInput"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="Enter product price"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="subProductDescriptionInput"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Sub product description</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textarea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="subProductDescriptionInput"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="subProductDescriptionInput"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 xml:space="preserve">="Enter sub product description" </w:t>
      </w:r>
      <w:r w:rsidRPr="007673F2">
        <w:rPr>
          <w:rFonts w:ascii="Consolas" w:eastAsia="Times New Roman" w:hAnsi="Consolas" w:cs="Courier New"/>
          <w:i/>
          <w:iCs/>
          <w:color w:val="FFCB6B"/>
          <w:sz w:val="18"/>
          <w:szCs w:val="18"/>
          <w:lang w:val="en-US"/>
        </w:rPr>
        <w:t>rows</w:t>
      </w:r>
      <w:r w:rsidRPr="007673F2">
        <w:rPr>
          <w:rFonts w:ascii="Consolas" w:eastAsia="Times New Roman" w:hAnsi="Consolas" w:cs="Courier New"/>
          <w:color w:val="C3E88D"/>
          <w:sz w:val="18"/>
          <w:szCs w:val="18"/>
          <w:lang w:val="en-US"/>
        </w:rPr>
        <w:t>="5"</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textarea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lastRenderedPageBreak/>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="hidden"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="{csrfToken}"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="alert"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="alertContainer"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="btn btn-primary my-2" </w:t>
      </w:r>
      <w:r w:rsidRPr="007673F2">
        <w:rPr>
          <w:rFonts w:ascii="Consolas" w:eastAsia="Times New Roman" w:hAnsi="Consolas" w:cs="Courier New"/>
          <w:i/>
          <w:iCs/>
          <w:color w:val="FFCB6B"/>
          <w:sz w:val="18"/>
          <w:szCs w:val="18"/>
          <w:lang w:val="en-US"/>
        </w:rPr>
        <w:t>onclick</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2AAFF"/>
          <w:sz w:val="18"/>
          <w:szCs w:val="18"/>
          <w:lang w:val="en-US"/>
        </w:rPr>
        <w:t>createNewSubProduct</w:t>
      </w:r>
      <w:r w:rsidRPr="007673F2">
        <w:rPr>
          <w:rFonts w:ascii="Consolas" w:eastAsia="Times New Roman" w:hAnsi="Consolas" w:cs="Courier New"/>
          <w:color w:val="89DDFF"/>
          <w:sz w:val="18"/>
          <w:szCs w:val="18"/>
          <w:lang w:val="en-US"/>
        </w:rPr>
        <w:t xml:space="preserve">(); </w:t>
      </w:r>
      <w:r w:rsidRPr="007673F2">
        <w:rPr>
          <w:rFonts w:ascii="Consolas" w:eastAsia="Times New Roman" w:hAnsi="Consolas" w:cs="Courier New"/>
          <w:i/>
          <w:iCs/>
          <w:color w:val="C792EA"/>
          <w:sz w:val="18"/>
          <w:szCs w:val="18"/>
          <w:lang w:val="en-US"/>
        </w:rPr>
        <w:t>return false</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Create record</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form</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p>
    <w:p w14:paraId="151CC7D4" w14:textId="1D09BB6D" w:rsidR="007673F2" w:rsidRDefault="007673F2" w:rsidP="00715D8F">
      <w:pPr>
        <w:pStyle w:val="11"/>
        <w:rPr>
          <w:lang w:val="en-US"/>
        </w:rPr>
      </w:pPr>
      <w:r>
        <w:t xml:space="preserve">Лістинг </w:t>
      </w:r>
      <w:r>
        <w:rPr>
          <w:lang w:val="en-US"/>
        </w:rPr>
        <w:t>adminedit.hbs:</w:t>
      </w:r>
    </w:p>
    <w:p w14:paraId="6522A5DE" w14:textId="77777777" w:rsidR="007673F2" w:rsidRPr="007673F2" w:rsidRDefault="007673F2" w:rsidP="007673F2">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="container p-3 d-flex flex-column"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h2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Admins</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="d-flex py-2 align-items-center"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 xml:space="preserve">="/admin/panel/resources/admin/{pageNumber}"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="btn btn-outline-dark mx-2"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fa-arrow-left fa-lg"</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h3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="d-inline-block"</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lang w:val="en-US"/>
        </w:rPr>
        <w:t>Edit admin</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form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="white-background p-4" </w:t>
      </w:r>
      <w:r w:rsidRPr="007673F2">
        <w:rPr>
          <w:rFonts w:ascii="Consolas" w:eastAsia="Times New Roman" w:hAnsi="Consolas" w:cs="Courier New"/>
          <w:i/>
          <w:iCs/>
          <w:color w:val="FFCB6B"/>
          <w:sz w:val="18"/>
          <w:szCs w:val="18"/>
          <w:lang w:val="en-US"/>
        </w:rPr>
        <w:t>method</w:t>
      </w:r>
      <w:r w:rsidRPr="007673F2">
        <w:rPr>
          <w:rFonts w:ascii="Consolas" w:eastAsia="Times New Roman" w:hAnsi="Consolas" w:cs="Courier New"/>
          <w:color w:val="C3E88D"/>
          <w:sz w:val="18"/>
          <w:szCs w:val="18"/>
          <w:lang w:val="en-US"/>
        </w:rPr>
        <w:t>="post"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="loginInput"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Login</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="loginInput"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="login"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 xml:space="preserve">="Enter login"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="{login}"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="oldPasswordInput"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Current password</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="password"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="oldPasswordInput"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="password"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="Enter current password"</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="form-check"</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="checkbox"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="form-check-input"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="is-change-password-checkbox" </w:t>
      </w:r>
      <w:r w:rsidRPr="007673F2">
        <w:rPr>
          <w:rFonts w:ascii="Consolas" w:eastAsia="Times New Roman" w:hAnsi="Consolas" w:cs="Courier New"/>
          <w:i/>
          <w:iCs/>
          <w:color w:val="FFCB6B"/>
          <w:sz w:val="18"/>
          <w:szCs w:val="18"/>
          <w:lang w:val="en-US"/>
        </w:rPr>
        <w:t>onclick</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2AAFF"/>
          <w:sz w:val="18"/>
          <w:szCs w:val="18"/>
          <w:lang w:val="en-US"/>
        </w:rPr>
        <w:t>changePasswordCheckboxClick</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 xml:space="preserve">="is-change-password-checkbox"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="form-check-label"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lang w:val="en-US"/>
        </w:rPr>
        <w:t>Don't change password</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="newPasswordInput"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New password</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="password"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="newPasswordInput"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="password"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="Enter new password"</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="repeatPasswordInput"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Repeat password</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="password"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="repeatPasswordInput"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="Repeat new password"</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="hidden"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="{csrfToken}"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="alert"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="alertContainer"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="submit"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="btn btn-primary my-2" </w:t>
      </w:r>
      <w:r w:rsidRPr="007673F2">
        <w:rPr>
          <w:rFonts w:ascii="Consolas" w:eastAsia="Times New Roman" w:hAnsi="Consolas" w:cs="Courier New"/>
          <w:i/>
          <w:iCs/>
          <w:color w:val="FFCB6B"/>
          <w:sz w:val="18"/>
          <w:szCs w:val="18"/>
          <w:lang w:val="en-US"/>
        </w:rPr>
        <w:t>onclick</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2AAFF"/>
          <w:sz w:val="18"/>
          <w:szCs w:val="18"/>
          <w:lang w:val="en-US"/>
        </w:rPr>
        <w:t>editAdmin</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'{requestPath}'</w:t>
      </w:r>
      <w:r w:rsidRPr="007673F2">
        <w:rPr>
          <w:rFonts w:ascii="Consolas" w:eastAsia="Times New Roman" w:hAnsi="Consolas" w:cs="Courier New"/>
          <w:color w:val="89DDFF"/>
          <w:sz w:val="18"/>
          <w:szCs w:val="18"/>
          <w:lang w:val="en-US"/>
        </w:rPr>
        <w:t xml:space="preserve">); </w:t>
      </w:r>
      <w:r w:rsidRPr="007673F2">
        <w:rPr>
          <w:rFonts w:ascii="Consolas" w:eastAsia="Times New Roman" w:hAnsi="Consolas" w:cs="Courier New"/>
          <w:i/>
          <w:iCs/>
          <w:color w:val="C792EA"/>
          <w:sz w:val="18"/>
          <w:szCs w:val="18"/>
          <w:lang w:val="en-US"/>
        </w:rPr>
        <w:t>return false</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Edit record</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form</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p>
    <w:p w14:paraId="1967FFA5" w14:textId="5BCAE3A4" w:rsidR="007673F2" w:rsidRDefault="007673F2" w:rsidP="00715D8F">
      <w:pPr>
        <w:pStyle w:val="11"/>
        <w:rPr>
          <w:lang w:val="en-US"/>
        </w:rPr>
      </w:pPr>
      <w:r>
        <w:t xml:space="preserve">Лістинг </w:t>
      </w:r>
      <w:r>
        <w:rPr>
          <w:lang w:val="en-US"/>
        </w:rPr>
        <w:t>categoryedit.hbs:</w:t>
      </w:r>
    </w:p>
    <w:p w14:paraId="497B3C60" w14:textId="77777777" w:rsidR="007673F2" w:rsidRPr="007673F2" w:rsidRDefault="007673F2" w:rsidP="007673F2">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="container p-3 d-flex flex-column"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h2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Categories</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="d-flex py-2 align-items-center"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 xml:space="preserve">="/admin/panel/resources/category/{pageNumber}"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="btn btn-outline-dark mx-2"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fa-arrow-left fa-lg"</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h3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="d-inline-block"</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lastRenderedPageBreak/>
        <w:t xml:space="preserve">            </w:t>
      </w:r>
      <w:r w:rsidRPr="007673F2">
        <w:rPr>
          <w:rFonts w:ascii="Consolas" w:eastAsia="Times New Roman" w:hAnsi="Consolas" w:cs="Courier New"/>
          <w:color w:val="EEFFFF"/>
          <w:sz w:val="18"/>
          <w:szCs w:val="18"/>
          <w:lang w:val="en-US"/>
        </w:rPr>
        <w:t>Edit category</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form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="white-background p-4" </w:t>
      </w:r>
      <w:r w:rsidRPr="007673F2">
        <w:rPr>
          <w:rFonts w:ascii="Consolas" w:eastAsia="Times New Roman" w:hAnsi="Consolas" w:cs="Courier New"/>
          <w:i/>
          <w:iCs/>
          <w:color w:val="FFCB6B"/>
          <w:sz w:val="18"/>
          <w:szCs w:val="18"/>
          <w:lang w:val="en-US"/>
        </w:rPr>
        <w:t>method</w:t>
      </w:r>
      <w:r w:rsidRPr="007673F2">
        <w:rPr>
          <w:rFonts w:ascii="Consolas" w:eastAsia="Times New Roman" w:hAnsi="Consolas" w:cs="Courier New"/>
          <w:color w:val="C3E88D"/>
          <w:sz w:val="18"/>
          <w:szCs w:val="18"/>
          <w:lang w:val="en-US"/>
        </w:rPr>
        <w:t>="post"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="categoryInput"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Category</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="categoryInput"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="category"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 xml:space="preserve">="Enter category"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="{category}"</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="hidden"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="{csrfToken}"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="alert"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="alertContainer"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="submit"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="btn btn-primary my-2" </w:t>
      </w:r>
      <w:r w:rsidRPr="007673F2">
        <w:rPr>
          <w:rFonts w:ascii="Consolas" w:eastAsia="Times New Roman" w:hAnsi="Consolas" w:cs="Courier New"/>
          <w:i/>
          <w:iCs/>
          <w:color w:val="FFCB6B"/>
          <w:sz w:val="18"/>
          <w:szCs w:val="18"/>
          <w:lang w:val="en-US"/>
        </w:rPr>
        <w:t>onclick</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2AAFF"/>
          <w:sz w:val="18"/>
          <w:szCs w:val="18"/>
          <w:lang w:val="en-US"/>
        </w:rPr>
        <w:t>editCategory</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'{requestPath}'</w:t>
      </w:r>
      <w:r w:rsidRPr="007673F2">
        <w:rPr>
          <w:rFonts w:ascii="Consolas" w:eastAsia="Times New Roman" w:hAnsi="Consolas" w:cs="Courier New"/>
          <w:color w:val="89DDFF"/>
          <w:sz w:val="18"/>
          <w:szCs w:val="18"/>
          <w:lang w:val="en-US"/>
        </w:rPr>
        <w:t xml:space="preserve">); </w:t>
      </w:r>
      <w:r w:rsidRPr="007673F2">
        <w:rPr>
          <w:rFonts w:ascii="Consolas" w:eastAsia="Times New Roman" w:hAnsi="Consolas" w:cs="Courier New"/>
          <w:i/>
          <w:iCs/>
          <w:color w:val="C792EA"/>
          <w:sz w:val="18"/>
          <w:szCs w:val="18"/>
          <w:lang w:val="en-US"/>
        </w:rPr>
        <w:t>return false</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Edit record</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form</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p>
    <w:p w14:paraId="5444F027" w14:textId="77777777" w:rsidR="007673F2" w:rsidRDefault="007673F2" w:rsidP="00715D8F">
      <w:pPr>
        <w:pStyle w:val="11"/>
      </w:pPr>
    </w:p>
    <w:p w14:paraId="1339A559" w14:textId="77777777" w:rsidR="007673F2" w:rsidRDefault="007673F2" w:rsidP="00715D8F">
      <w:pPr>
        <w:pStyle w:val="11"/>
      </w:pPr>
    </w:p>
    <w:p w14:paraId="118C01B8" w14:textId="3F03E374" w:rsidR="007673F2" w:rsidRDefault="007673F2" w:rsidP="00715D8F">
      <w:pPr>
        <w:pStyle w:val="11"/>
      </w:pPr>
      <w:r>
        <w:t xml:space="preserve">Лістинг </w:t>
      </w:r>
      <w:r>
        <w:rPr>
          <w:lang w:val="en-US"/>
        </w:rPr>
        <w:t>generalproductedit.js:</w:t>
      </w:r>
    </w:p>
    <w:p w14:paraId="6C23431C" w14:textId="77777777" w:rsidR="007673F2" w:rsidRPr="007673F2" w:rsidRDefault="007673F2" w:rsidP="007673F2">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="container p-3 d-flex flex-column"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h2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General product</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="d-flex py-2 align-items-center"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 xml:space="preserve">="/admin/panel/resources/generalproduct/{pageNumber}"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="btn btn-outline-dark mx-2"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fa-arrow-left fa-lg"</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h3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="d-inline-block"</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lang w:val="en-US"/>
        </w:rPr>
        <w:t>Edit general product</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form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="white-background p-4" </w:t>
      </w:r>
      <w:r w:rsidRPr="007673F2">
        <w:rPr>
          <w:rFonts w:ascii="Consolas" w:eastAsia="Times New Roman" w:hAnsi="Consolas" w:cs="Courier New"/>
          <w:i/>
          <w:iCs/>
          <w:color w:val="FFCB6B"/>
          <w:sz w:val="18"/>
          <w:szCs w:val="18"/>
          <w:lang w:val="en-US"/>
        </w:rPr>
        <w:t>method</w:t>
      </w:r>
      <w:r w:rsidRPr="007673F2">
        <w:rPr>
          <w:rFonts w:ascii="Consolas" w:eastAsia="Times New Roman" w:hAnsi="Consolas" w:cs="Courier New"/>
          <w:color w:val="C3E88D"/>
          <w:sz w:val="18"/>
          <w:szCs w:val="18"/>
          <w:lang w:val="en-US"/>
        </w:rPr>
        <w:t>="post"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="generalProductInput"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Product name</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="generalProductInput"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="name"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 xml:space="preserve">="Enter  product name"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="{productName}"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="productCurrentCategoryInput"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Current category</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="productCurrentCategoryInput"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="currentCategory"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 xml:space="preserve">="{currentCategory}" </w:t>
      </w:r>
      <w:r w:rsidRPr="007673F2">
        <w:rPr>
          <w:rFonts w:ascii="Consolas" w:eastAsia="Times New Roman" w:hAnsi="Consolas" w:cs="Courier New"/>
          <w:i/>
          <w:iCs/>
          <w:color w:val="FFCB6B"/>
          <w:sz w:val="18"/>
          <w:szCs w:val="18"/>
          <w:lang w:val="en-US"/>
        </w:rPr>
        <w:t>readonly</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="categorySelectInput"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Product category</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select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="categorySelectInput"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lang w:val="en-US"/>
        </w:rPr>
        <w:t>{categoryOptions}</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select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="productCurrentManufacturerInput"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Current manufacturer</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="productCurrentManufacturerInput"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="currentManufacturer"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 xml:space="preserve">="{currentManufacturer}" </w:t>
      </w:r>
      <w:r w:rsidRPr="007673F2">
        <w:rPr>
          <w:rFonts w:ascii="Consolas" w:eastAsia="Times New Roman" w:hAnsi="Consolas" w:cs="Courier New"/>
          <w:i/>
          <w:iCs/>
          <w:color w:val="FFCB6B"/>
          <w:sz w:val="18"/>
          <w:szCs w:val="18"/>
          <w:lang w:val="en-US"/>
        </w:rPr>
        <w:t>readonly</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="manufacturerSelectInput"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Product manufacturer</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select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="manufacturerSelectInput"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lang w:val="en-US"/>
        </w:rPr>
        <w:t>{manufacturerOptions}</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select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="generalProductImageInput"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Product image url</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="generalProductImageInput"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="image"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 xml:space="preserve">="Paste image url"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="{productImage}"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lastRenderedPageBreak/>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="productDescriptionInput"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Product description</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textarea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="productDescriptionInput"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="productDescriptionInput"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 xml:space="preserve">="Enter product description" </w:t>
      </w:r>
      <w:r w:rsidRPr="007673F2">
        <w:rPr>
          <w:rFonts w:ascii="Consolas" w:eastAsia="Times New Roman" w:hAnsi="Consolas" w:cs="Courier New"/>
          <w:i/>
          <w:iCs/>
          <w:color w:val="FFCB6B"/>
          <w:sz w:val="18"/>
          <w:szCs w:val="18"/>
          <w:lang w:val="en-US"/>
        </w:rPr>
        <w:t>rows</w:t>
      </w:r>
      <w:r w:rsidRPr="007673F2">
        <w:rPr>
          <w:rFonts w:ascii="Consolas" w:eastAsia="Times New Roman" w:hAnsi="Consolas" w:cs="Courier New"/>
          <w:color w:val="C3E88D"/>
          <w:sz w:val="18"/>
          <w:szCs w:val="18"/>
          <w:lang w:val="en-US"/>
        </w:rPr>
        <w:t>="5"</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{productDescription}</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textarea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="hidden"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="{csrfToken}"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="alert"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="alertContainer"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="submit"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="btn btn-primary my-2" </w:t>
      </w:r>
      <w:r w:rsidRPr="007673F2">
        <w:rPr>
          <w:rFonts w:ascii="Consolas" w:eastAsia="Times New Roman" w:hAnsi="Consolas" w:cs="Courier New"/>
          <w:i/>
          <w:iCs/>
          <w:color w:val="FFCB6B"/>
          <w:sz w:val="18"/>
          <w:szCs w:val="18"/>
          <w:lang w:val="en-US"/>
        </w:rPr>
        <w:t>onclick</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2AAFF"/>
          <w:sz w:val="18"/>
          <w:szCs w:val="18"/>
          <w:lang w:val="en-US"/>
        </w:rPr>
        <w:t>editGeneralProduct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'{requestPath}'</w:t>
      </w:r>
      <w:r w:rsidRPr="007673F2">
        <w:rPr>
          <w:rFonts w:ascii="Consolas" w:eastAsia="Times New Roman" w:hAnsi="Consolas" w:cs="Courier New"/>
          <w:color w:val="89DDFF"/>
          <w:sz w:val="18"/>
          <w:szCs w:val="18"/>
          <w:lang w:val="en-US"/>
        </w:rPr>
        <w:t xml:space="preserve">); </w:t>
      </w:r>
      <w:r w:rsidRPr="007673F2">
        <w:rPr>
          <w:rFonts w:ascii="Consolas" w:eastAsia="Times New Roman" w:hAnsi="Consolas" w:cs="Courier New"/>
          <w:i/>
          <w:iCs/>
          <w:color w:val="C792EA"/>
          <w:sz w:val="18"/>
          <w:szCs w:val="18"/>
          <w:lang w:val="en-US"/>
        </w:rPr>
        <w:t>return false</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Edit record</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form</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p>
    <w:p w14:paraId="2A649046" w14:textId="57687DDB" w:rsidR="007673F2" w:rsidRDefault="007673F2" w:rsidP="00715D8F">
      <w:pPr>
        <w:pStyle w:val="11"/>
        <w:rPr>
          <w:lang w:val="en-US"/>
        </w:rPr>
      </w:pPr>
      <w:r>
        <w:t xml:space="preserve">Лістинг </w:t>
      </w:r>
      <w:r>
        <w:rPr>
          <w:lang w:val="en-US"/>
        </w:rPr>
        <w:t>manufactureredit.hbs:</w:t>
      </w:r>
    </w:p>
    <w:p w14:paraId="2D5A19E1" w14:textId="77777777" w:rsidR="007673F2" w:rsidRPr="007673F2" w:rsidRDefault="007673F2" w:rsidP="007673F2">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="container p-3 d-flex flex-column"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h2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Manufacturer</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="d-flex py-2 align-items-center"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 xml:space="preserve">="/admin/panel/resources/manufacturer/{pageNumber}"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="btn btn-outline-dark mx-2"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fa-arrow-left fa-lg"</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h3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="d-inline-block"</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lang w:val="en-US"/>
        </w:rPr>
        <w:t>Edit manufacturer</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form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="white-background p-4" </w:t>
      </w:r>
      <w:r w:rsidRPr="007673F2">
        <w:rPr>
          <w:rFonts w:ascii="Consolas" w:eastAsia="Times New Roman" w:hAnsi="Consolas" w:cs="Courier New"/>
          <w:i/>
          <w:iCs/>
          <w:color w:val="FFCB6B"/>
          <w:sz w:val="18"/>
          <w:szCs w:val="18"/>
          <w:lang w:val="en-US"/>
        </w:rPr>
        <w:t>method</w:t>
      </w:r>
      <w:r w:rsidRPr="007673F2">
        <w:rPr>
          <w:rFonts w:ascii="Consolas" w:eastAsia="Times New Roman" w:hAnsi="Consolas" w:cs="Courier New"/>
          <w:color w:val="C3E88D"/>
          <w:sz w:val="18"/>
          <w:szCs w:val="18"/>
          <w:lang w:val="en-US"/>
        </w:rPr>
        <w:t>="post"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="manufacturerInput"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Manufacturer name</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="manufacturerInput"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="category"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 xml:space="preserve">="Enter manufacturer"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="{manufacturerName}"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="manufacturerLogoInput"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Manufacturer logo url</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="manufacturerLogoInput"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="category"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 xml:space="preserve">="Paste logo url"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="{manufacturerLogo}"</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="hidden"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="{csrfToken}"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="alert"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="alertContainer"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="submit"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="btn btn-primary my-2" </w:t>
      </w:r>
      <w:r w:rsidRPr="007673F2">
        <w:rPr>
          <w:rFonts w:ascii="Consolas" w:eastAsia="Times New Roman" w:hAnsi="Consolas" w:cs="Courier New"/>
          <w:i/>
          <w:iCs/>
          <w:color w:val="FFCB6B"/>
          <w:sz w:val="18"/>
          <w:szCs w:val="18"/>
          <w:lang w:val="en-US"/>
        </w:rPr>
        <w:t>onclick</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2AAFF"/>
          <w:sz w:val="18"/>
          <w:szCs w:val="18"/>
          <w:lang w:val="en-US"/>
        </w:rPr>
        <w:t>editManufacturer</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'{requestPath}'</w:t>
      </w:r>
      <w:r w:rsidRPr="007673F2">
        <w:rPr>
          <w:rFonts w:ascii="Consolas" w:eastAsia="Times New Roman" w:hAnsi="Consolas" w:cs="Courier New"/>
          <w:color w:val="89DDFF"/>
          <w:sz w:val="18"/>
          <w:szCs w:val="18"/>
          <w:lang w:val="en-US"/>
        </w:rPr>
        <w:t xml:space="preserve">); </w:t>
      </w:r>
      <w:r w:rsidRPr="007673F2">
        <w:rPr>
          <w:rFonts w:ascii="Consolas" w:eastAsia="Times New Roman" w:hAnsi="Consolas" w:cs="Courier New"/>
          <w:i/>
          <w:iCs/>
          <w:color w:val="C792EA"/>
          <w:sz w:val="18"/>
          <w:szCs w:val="18"/>
          <w:lang w:val="en-US"/>
        </w:rPr>
        <w:t>return false</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Edit record</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form</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p>
    <w:p w14:paraId="5EB1246E" w14:textId="44BDAC0D" w:rsidR="007673F2" w:rsidRDefault="007673F2" w:rsidP="00715D8F">
      <w:pPr>
        <w:pStyle w:val="11"/>
      </w:pPr>
      <w:r>
        <w:t xml:space="preserve">Лістинг </w:t>
      </w:r>
      <w:r>
        <w:rPr>
          <w:lang w:val="en-US"/>
        </w:rPr>
        <w:t>subproductedit.hbs:</w:t>
      </w:r>
    </w:p>
    <w:p w14:paraId="29674423" w14:textId="77777777" w:rsidR="007673F2" w:rsidRPr="007673F2" w:rsidRDefault="007673F2" w:rsidP="007673F2">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="container p-3 d-flex flex-column"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h2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Sub products</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="d-flex py-2 align-items-center"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 xml:space="preserve">="/admin/panel/resources/subproduct/{pageNumber}"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="btn btn-outline-dark mx-2"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fa-arrow-left fa-lg"</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h3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="d-inline-block"</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lang w:val="en-US"/>
        </w:rPr>
        <w:t>Edit sub product</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form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="white-background p-4" </w:t>
      </w:r>
      <w:r w:rsidRPr="007673F2">
        <w:rPr>
          <w:rFonts w:ascii="Consolas" w:eastAsia="Times New Roman" w:hAnsi="Consolas" w:cs="Courier New"/>
          <w:i/>
          <w:iCs/>
          <w:color w:val="FFCB6B"/>
          <w:sz w:val="18"/>
          <w:szCs w:val="18"/>
          <w:lang w:val="en-US"/>
        </w:rPr>
        <w:t>method</w:t>
      </w:r>
      <w:r w:rsidRPr="007673F2">
        <w:rPr>
          <w:rFonts w:ascii="Consolas" w:eastAsia="Times New Roman" w:hAnsi="Consolas" w:cs="Courier New"/>
          <w:color w:val="C3E88D"/>
          <w:sz w:val="18"/>
          <w:szCs w:val="18"/>
          <w:lang w:val="en-US"/>
        </w:rPr>
        <w:t>="post"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="currentGeneralProductInput"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Current general product</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="currentGeneralProductInput"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="currentCategory"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 xml:space="preserve">="{currentGeneralProduct}" </w:t>
      </w:r>
      <w:r w:rsidRPr="007673F2">
        <w:rPr>
          <w:rFonts w:ascii="Consolas" w:eastAsia="Times New Roman" w:hAnsi="Consolas" w:cs="Courier New"/>
          <w:i/>
          <w:iCs/>
          <w:color w:val="FFCB6B"/>
          <w:sz w:val="18"/>
          <w:szCs w:val="18"/>
          <w:lang w:val="en-US"/>
        </w:rPr>
        <w:t>readonly</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="generalProductSelectInput"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General product</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list</w:t>
      </w:r>
      <w:r w:rsidRPr="007673F2">
        <w:rPr>
          <w:rFonts w:ascii="Consolas" w:eastAsia="Times New Roman" w:hAnsi="Consolas" w:cs="Courier New"/>
          <w:color w:val="C3E88D"/>
          <w:sz w:val="18"/>
          <w:szCs w:val="18"/>
          <w:lang w:val="en-US"/>
        </w:rPr>
        <w:t xml:space="preserve">="generalProductOptions"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="generalProductSelectInput" </w:t>
      </w:r>
      <w:r w:rsidRPr="007673F2">
        <w:rPr>
          <w:rFonts w:ascii="Consolas" w:eastAsia="Times New Roman" w:hAnsi="Consolas" w:cs="Courier New"/>
          <w:i/>
          <w:iCs/>
          <w:color w:val="FFCB6B"/>
          <w:sz w:val="18"/>
          <w:szCs w:val="18"/>
          <w:lang w:val="en-US"/>
        </w:rPr>
        <w:lastRenderedPageBreak/>
        <w:t>placeholder</w:t>
      </w:r>
      <w:r w:rsidRPr="007673F2">
        <w:rPr>
          <w:rFonts w:ascii="Consolas" w:eastAsia="Times New Roman" w:hAnsi="Consolas" w:cs="Courier New"/>
          <w:color w:val="C3E88D"/>
          <w:sz w:val="18"/>
          <w:szCs w:val="18"/>
          <w:lang w:val="en-US"/>
        </w:rPr>
        <w:t>="Enter general product name"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datalist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="generalProductOptions"</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lang w:val="en-US"/>
        </w:rPr>
        <w:t>{generalproductoptions}</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datalist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="subProductCodeInput"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Sub product code</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="subProductCodeInput"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="subProductCodeInput"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 xml:space="preserve">="Enter sub product code"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="{subproductcode}"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="subProductPriceInput"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Price</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="number" </w:t>
      </w:r>
      <w:r w:rsidRPr="007673F2">
        <w:rPr>
          <w:rFonts w:ascii="Consolas" w:eastAsia="Times New Roman" w:hAnsi="Consolas" w:cs="Courier New"/>
          <w:i/>
          <w:iCs/>
          <w:color w:val="FFCB6B"/>
          <w:sz w:val="18"/>
          <w:szCs w:val="18"/>
          <w:lang w:val="en-US"/>
        </w:rPr>
        <w:t>step</w:t>
      </w:r>
      <w:r w:rsidRPr="007673F2">
        <w:rPr>
          <w:rFonts w:ascii="Consolas" w:eastAsia="Times New Roman" w:hAnsi="Consolas" w:cs="Courier New"/>
          <w:color w:val="C3E88D"/>
          <w:sz w:val="18"/>
          <w:szCs w:val="18"/>
          <w:lang w:val="en-US"/>
        </w:rPr>
        <w:t xml:space="preserve">="0.01" </w:t>
      </w:r>
      <w:r w:rsidRPr="007673F2">
        <w:rPr>
          <w:rFonts w:ascii="Consolas" w:eastAsia="Times New Roman" w:hAnsi="Consolas" w:cs="Courier New"/>
          <w:i/>
          <w:iCs/>
          <w:color w:val="FFCB6B"/>
          <w:sz w:val="18"/>
          <w:szCs w:val="18"/>
          <w:lang w:val="en-US"/>
        </w:rPr>
        <w:t>min</w:t>
      </w:r>
      <w:r w:rsidRPr="007673F2">
        <w:rPr>
          <w:rFonts w:ascii="Consolas" w:eastAsia="Times New Roman" w:hAnsi="Consolas" w:cs="Courier New"/>
          <w:color w:val="C3E88D"/>
          <w:sz w:val="18"/>
          <w:szCs w:val="18"/>
          <w:lang w:val="en-US"/>
        </w:rPr>
        <w:t xml:space="preserve">="0"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="subProductPriceInput"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="subProductPriceInput"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 xml:space="preserve">="Enter product price"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="{subproductprice}"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="subProductDescriptionInput"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Sub product description</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textarea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="subProductDescriptionInput"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="subProductDescriptionInput"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 xml:space="preserve">="Enter sub product description" </w:t>
      </w:r>
      <w:r w:rsidRPr="007673F2">
        <w:rPr>
          <w:rFonts w:ascii="Consolas" w:eastAsia="Times New Roman" w:hAnsi="Consolas" w:cs="Courier New"/>
          <w:i/>
          <w:iCs/>
          <w:color w:val="FFCB6B"/>
          <w:sz w:val="18"/>
          <w:szCs w:val="18"/>
          <w:lang w:val="en-US"/>
        </w:rPr>
        <w:t>rows</w:t>
      </w:r>
      <w:r w:rsidRPr="007673F2">
        <w:rPr>
          <w:rFonts w:ascii="Consolas" w:eastAsia="Times New Roman" w:hAnsi="Consolas" w:cs="Courier New"/>
          <w:color w:val="C3E88D"/>
          <w:sz w:val="18"/>
          <w:szCs w:val="18"/>
          <w:lang w:val="en-US"/>
        </w:rPr>
        <w:t>="5"</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{subproductdescription}</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textarea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="hidden"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="{csrfToken}"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="alert"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="alertContainer"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="btn btn-primary my-2" </w:t>
      </w:r>
      <w:r w:rsidRPr="007673F2">
        <w:rPr>
          <w:rFonts w:ascii="Consolas" w:eastAsia="Times New Roman" w:hAnsi="Consolas" w:cs="Courier New"/>
          <w:i/>
          <w:iCs/>
          <w:color w:val="FFCB6B"/>
          <w:sz w:val="18"/>
          <w:szCs w:val="18"/>
          <w:lang w:val="en-US"/>
        </w:rPr>
        <w:t>onclick</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2AAFF"/>
          <w:sz w:val="18"/>
          <w:szCs w:val="18"/>
          <w:lang w:val="en-US"/>
        </w:rPr>
        <w:t>editSubProduct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'{requestPath}'</w:t>
      </w:r>
      <w:r w:rsidRPr="007673F2">
        <w:rPr>
          <w:rFonts w:ascii="Consolas" w:eastAsia="Times New Roman" w:hAnsi="Consolas" w:cs="Courier New"/>
          <w:color w:val="89DDFF"/>
          <w:sz w:val="18"/>
          <w:szCs w:val="18"/>
          <w:lang w:val="en-US"/>
        </w:rPr>
        <w:t xml:space="preserve">); </w:t>
      </w:r>
      <w:r w:rsidRPr="007673F2">
        <w:rPr>
          <w:rFonts w:ascii="Consolas" w:eastAsia="Times New Roman" w:hAnsi="Consolas" w:cs="Courier New"/>
          <w:i/>
          <w:iCs/>
          <w:color w:val="C792EA"/>
          <w:sz w:val="18"/>
          <w:szCs w:val="18"/>
          <w:lang w:val="en-US"/>
        </w:rPr>
        <w:t>return false</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Edit record</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form</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p>
    <w:p w14:paraId="3B7E4E42" w14:textId="73AFBB26" w:rsidR="007673F2" w:rsidRDefault="007673F2" w:rsidP="00715D8F">
      <w:pPr>
        <w:pStyle w:val="11"/>
        <w:rPr>
          <w:lang w:val="en-US"/>
        </w:rPr>
      </w:pPr>
      <w:r>
        <w:t xml:space="preserve">Лістинг </w:t>
      </w:r>
      <w:r>
        <w:rPr>
          <w:lang w:val="en-US"/>
        </w:rPr>
        <w:t>adminsignin.hbs:</w:t>
      </w:r>
    </w:p>
    <w:p w14:paraId="1BF6A660" w14:textId="77777777" w:rsidR="007673F2" w:rsidRPr="007673F2" w:rsidRDefault="007673F2" w:rsidP="007673F2">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container text-center d-flex justify-content-center align-items-center sign-in-container"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 xml:space="preserve">form </w:t>
      </w:r>
      <w:r w:rsidRPr="007673F2">
        <w:rPr>
          <w:rFonts w:ascii="Consolas" w:eastAsia="Times New Roman" w:hAnsi="Consolas" w:cs="Courier New"/>
          <w:i/>
          <w:iCs/>
          <w:color w:val="FFCB6B"/>
          <w:sz w:val="18"/>
          <w:szCs w:val="18"/>
          <w:lang w:val="en-US"/>
        </w:rPr>
        <w:t>action</w:t>
      </w:r>
      <w:r w:rsidRPr="007673F2">
        <w:rPr>
          <w:rFonts w:ascii="Consolas" w:eastAsia="Times New Roman" w:hAnsi="Consolas" w:cs="Courier New"/>
          <w:color w:val="C3E88D"/>
          <w:sz w:val="18"/>
          <w:szCs w:val="18"/>
          <w:lang w:val="en-US"/>
        </w:rPr>
        <w:t xml:space="preserve">="/admin/signin" </w:t>
      </w:r>
      <w:r w:rsidRPr="007673F2">
        <w:rPr>
          <w:rFonts w:ascii="Consolas" w:eastAsia="Times New Roman" w:hAnsi="Consolas" w:cs="Courier New"/>
          <w:i/>
          <w:iCs/>
          <w:color w:val="FFCB6B"/>
          <w:sz w:val="18"/>
          <w:szCs w:val="18"/>
          <w:lang w:val="en-US"/>
        </w:rPr>
        <w:t>method</w:t>
      </w:r>
      <w:r w:rsidRPr="007673F2">
        <w:rPr>
          <w:rFonts w:ascii="Consolas" w:eastAsia="Times New Roman" w:hAnsi="Consolas" w:cs="Courier New"/>
          <w:color w:val="C3E88D"/>
          <w:sz w:val="18"/>
          <w:szCs w:val="18"/>
          <w:lang w:val="en-US"/>
        </w:rPr>
        <w:t xml:space="preserve">="post"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="form-sign-in"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h1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="h3 mb-3 font-weight-normal"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Admin Sign In</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h1</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 xml:space="preserve">="inputEmail"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="sr-only"</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Login</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="inputEmail"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="Login"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 xml:space="preserve">="Login" </w:t>
      </w:r>
      <w:r w:rsidRPr="007673F2">
        <w:rPr>
          <w:rFonts w:ascii="Consolas" w:eastAsia="Times New Roman" w:hAnsi="Consolas" w:cs="Courier New"/>
          <w:i/>
          <w:iCs/>
          <w:color w:val="FFCB6B"/>
          <w:sz w:val="18"/>
          <w:szCs w:val="18"/>
          <w:lang w:val="en-US"/>
        </w:rPr>
        <w:t>required</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autofocus</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 xml:space="preserve">="inputPassword"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="sr-only"</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Password</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="password"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="inputPassword"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="Password"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my-3"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 xml:space="preserve">="Password" </w:t>
      </w:r>
      <w:r w:rsidRPr="007673F2">
        <w:rPr>
          <w:rFonts w:ascii="Consolas" w:eastAsia="Times New Roman" w:hAnsi="Consolas" w:cs="Courier New"/>
          <w:i/>
          <w:iCs/>
          <w:color w:val="FFCB6B"/>
          <w:sz w:val="18"/>
          <w:szCs w:val="18"/>
          <w:lang w:val="en-US"/>
        </w:rPr>
        <w:t>required</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="hidden"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csrfToken</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="btn btn-lg btn-primary btn-block my-5"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="submit"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Sign in</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form</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p>
    <w:p w14:paraId="37AB8941" w14:textId="710A6EBC" w:rsidR="007673F2" w:rsidRDefault="007673F2" w:rsidP="00715D8F">
      <w:pPr>
        <w:pStyle w:val="11"/>
        <w:rPr>
          <w:lang w:val="en-US"/>
        </w:rPr>
      </w:pPr>
      <w:r>
        <w:t xml:space="preserve">Лістинг </w:t>
      </w:r>
      <w:r>
        <w:rPr>
          <w:lang w:val="en-US"/>
        </w:rPr>
        <w:t>alertcontainer.hbs:</w:t>
      </w:r>
    </w:p>
    <w:p w14:paraId="0BB45227" w14:textId="77777777" w:rsidR="007673F2" w:rsidRPr="007673F2" w:rsidRDefault="007673F2" w:rsidP="007673F2">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="alert my-2"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="alertContainer"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p>
    <w:p w14:paraId="3847266A" w14:textId="117C0E67" w:rsidR="007673F2" w:rsidRDefault="007673F2" w:rsidP="00715D8F">
      <w:pPr>
        <w:pStyle w:val="11"/>
        <w:rPr>
          <w:lang w:val="en-US"/>
        </w:rPr>
      </w:pPr>
      <w:r>
        <w:t xml:space="preserve">Лістинг </w:t>
      </w:r>
      <w:r>
        <w:rPr>
          <w:lang w:val="en-US"/>
        </w:rPr>
        <w:t>footer.hbs:</w:t>
      </w:r>
    </w:p>
    <w:p w14:paraId="24159C51" w14:textId="77777777" w:rsidR="007673F2" w:rsidRPr="007673F2" w:rsidRDefault="007673F2" w:rsidP="007673F2">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footer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="footer"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="container d-flex justify-content-between align-items-center"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="/contacts"</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Контакти</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F78C6C"/>
          <w:sz w:val="18"/>
          <w:szCs w:val="18"/>
          <w:lang w:val="en-US"/>
        </w:rPr>
        <w:t xml:space="preserve">&amp;copy; </w:t>
      </w:r>
      <w:r w:rsidRPr="007673F2">
        <w:rPr>
          <w:rFonts w:ascii="Consolas" w:eastAsia="Times New Roman" w:hAnsi="Consolas" w:cs="Courier New"/>
          <w:color w:val="EEFFFF"/>
          <w:sz w:val="18"/>
          <w:szCs w:val="18"/>
        </w:rPr>
        <w:t>ТОВ</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Садівник</w:t>
      </w:r>
      <w:r w:rsidRPr="007673F2">
        <w:rPr>
          <w:rFonts w:ascii="Consolas" w:eastAsia="Times New Roman" w:hAnsi="Consolas" w:cs="Courier New"/>
          <w:color w:val="EEFFFF"/>
          <w:sz w:val="18"/>
          <w:szCs w:val="18"/>
          <w:lang w:val="en-US"/>
        </w:rPr>
        <w:t>" 2020</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footer</w:t>
      </w:r>
      <w:r w:rsidRPr="007673F2">
        <w:rPr>
          <w:rFonts w:ascii="Consolas" w:eastAsia="Times New Roman" w:hAnsi="Consolas" w:cs="Courier New"/>
          <w:color w:val="89DDFF"/>
          <w:sz w:val="18"/>
          <w:szCs w:val="18"/>
          <w:lang w:val="en-US"/>
        </w:rPr>
        <w:t>&gt;</w:t>
      </w:r>
    </w:p>
    <w:p w14:paraId="5F4133B9" w14:textId="115FFFF0" w:rsidR="007673F2" w:rsidRDefault="007673F2" w:rsidP="00715D8F">
      <w:pPr>
        <w:pStyle w:val="11"/>
        <w:rPr>
          <w:lang w:val="en-US"/>
        </w:rPr>
      </w:pPr>
      <w:r>
        <w:t xml:space="preserve">Лістинг </w:t>
      </w:r>
      <w:r>
        <w:rPr>
          <w:lang w:val="en-US"/>
        </w:rPr>
        <w:t>header.hbs:</w:t>
      </w:r>
    </w:p>
    <w:p w14:paraId="6BD34CD5" w14:textId="77777777" w:rsidR="007673F2" w:rsidRPr="007673F2" w:rsidRDefault="007673F2" w:rsidP="007673F2">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nav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="navbar navbar-expand-lg fixed-top main-background-color shadow"</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="navbar-brand brand-font"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САДІВНИК</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="navbar-toggler"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data-toggle</w:t>
      </w:r>
      <w:r w:rsidRPr="007673F2">
        <w:rPr>
          <w:rFonts w:ascii="Consolas" w:eastAsia="Times New Roman" w:hAnsi="Consolas" w:cs="Courier New"/>
          <w:color w:val="C3E88D"/>
          <w:sz w:val="18"/>
          <w:szCs w:val="18"/>
          <w:lang w:val="en-US"/>
        </w:rPr>
        <w:t xml:space="preserve">="collapse" </w:t>
      </w:r>
      <w:r w:rsidRPr="007673F2">
        <w:rPr>
          <w:rFonts w:ascii="Consolas" w:eastAsia="Times New Roman" w:hAnsi="Consolas" w:cs="Courier New"/>
          <w:i/>
          <w:iCs/>
          <w:color w:val="FFCB6B"/>
          <w:sz w:val="18"/>
          <w:szCs w:val="18"/>
          <w:lang w:val="en-US"/>
        </w:rPr>
        <w:t>data-target</w:t>
      </w:r>
      <w:r w:rsidRPr="007673F2">
        <w:rPr>
          <w:rFonts w:ascii="Consolas" w:eastAsia="Times New Roman" w:hAnsi="Consolas" w:cs="Courier New"/>
          <w:color w:val="C3E88D"/>
          <w:sz w:val="18"/>
          <w:szCs w:val="18"/>
          <w:lang w:val="en-US"/>
        </w:rPr>
        <w:t xml:space="preserve">="#navbarSupportedContent" </w:t>
      </w:r>
      <w:r w:rsidRPr="007673F2">
        <w:rPr>
          <w:rFonts w:ascii="Consolas" w:eastAsia="Times New Roman" w:hAnsi="Consolas" w:cs="Courier New"/>
          <w:i/>
          <w:iCs/>
          <w:color w:val="FFCB6B"/>
          <w:sz w:val="18"/>
          <w:szCs w:val="18"/>
          <w:lang w:val="en-US"/>
        </w:rPr>
        <w:t>aria-controls</w:t>
      </w:r>
      <w:r w:rsidRPr="007673F2">
        <w:rPr>
          <w:rFonts w:ascii="Consolas" w:eastAsia="Times New Roman" w:hAnsi="Consolas" w:cs="Courier New"/>
          <w:color w:val="C3E88D"/>
          <w:sz w:val="18"/>
          <w:szCs w:val="18"/>
          <w:lang w:val="en-US"/>
        </w:rPr>
        <w:t xml:space="preserve">="navbarSupportedContent" </w:t>
      </w:r>
      <w:r w:rsidRPr="007673F2">
        <w:rPr>
          <w:rFonts w:ascii="Consolas" w:eastAsia="Times New Roman" w:hAnsi="Consolas" w:cs="Courier New"/>
          <w:i/>
          <w:iCs/>
          <w:color w:val="FFCB6B"/>
          <w:sz w:val="18"/>
          <w:szCs w:val="18"/>
          <w:lang w:val="en-US"/>
        </w:rPr>
        <w:t>aria-expanded</w:t>
      </w:r>
      <w:r w:rsidRPr="007673F2">
        <w:rPr>
          <w:rFonts w:ascii="Consolas" w:eastAsia="Times New Roman" w:hAnsi="Consolas" w:cs="Courier New"/>
          <w:color w:val="C3E88D"/>
          <w:sz w:val="18"/>
          <w:szCs w:val="18"/>
          <w:lang w:val="en-US"/>
        </w:rPr>
        <w:t xml:space="preserve">="false" </w:t>
      </w:r>
      <w:r w:rsidRPr="007673F2">
        <w:rPr>
          <w:rFonts w:ascii="Consolas" w:eastAsia="Times New Roman" w:hAnsi="Consolas" w:cs="Courier New"/>
          <w:i/>
          <w:iCs/>
          <w:color w:val="FFCB6B"/>
          <w:sz w:val="18"/>
          <w:szCs w:val="18"/>
          <w:lang w:val="en-US"/>
        </w:rPr>
        <w:t>aria-label</w:t>
      </w:r>
      <w:r w:rsidRPr="007673F2">
        <w:rPr>
          <w:rFonts w:ascii="Consolas" w:eastAsia="Times New Roman" w:hAnsi="Consolas" w:cs="Courier New"/>
          <w:color w:val="C3E88D"/>
          <w:sz w:val="18"/>
          <w:szCs w:val="18"/>
          <w:lang w:val="en-US"/>
        </w:rPr>
        <w:t>="Toggle navigation"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lastRenderedPageBreak/>
        <w:t xml:space="preserve">        &lt;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fa-list-ul"</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="collapse navbar-collapse"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="navbarSupportedContent"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ul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="navbar-nav"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="nav-item dropdown catalog my-2 px-lg-4"</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="nav-link dropdown-toggle"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="navbarDropdown"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data-toggle</w:t>
      </w:r>
      <w:r w:rsidRPr="007673F2">
        <w:rPr>
          <w:rFonts w:ascii="Consolas" w:eastAsia="Times New Roman" w:hAnsi="Consolas" w:cs="Courier New"/>
          <w:color w:val="C3E88D"/>
          <w:sz w:val="18"/>
          <w:szCs w:val="18"/>
          <w:lang w:val="en-US"/>
        </w:rPr>
        <w:t xml:space="preserve">="dropdown" </w:t>
      </w:r>
      <w:r w:rsidRPr="007673F2">
        <w:rPr>
          <w:rFonts w:ascii="Consolas" w:eastAsia="Times New Roman" w:hAnsi="Consolas" w:cs="Courier New"/>
          <w:i/>
          <w:iCs/>
          <w:color w:val="FFCB6B"/>
          <w:sz w:val="18"/>
          <w:szCs w:val="18"/>
          <w:lang w:val="en-US"/>
        </w:rPr>
        <w:t>aria-haspopup</w:t>
      </w:r>
      <w:r w:rsidRPr="007673F2">
        <w:rPr>
          <w:rFonts w:ascii="Consolas" w:eastAsia="Times New Roman" w:hAnsi="Consolas" w:cs="Courier New"/>
          <w:color w:val="C3E88D"/>
          <w:sz w:val="18"/>
          <w:szCs w:val="18"/>
          <w:lang w:val="en-US"/>
        </w:rPr>
        <w:t xml:space="preserve">="true" </w:t>
      </w:r>
      <w:r w:rsidRPr="007673F2">
        <w:rPr>
          <w:rFonts w:ascii="Consolas" w:eastAsia="Times New Roman" w:hAnsi="Consolas" w:cs="Courier New"/>
          <w:i/>
          <w:iCs/>
          <w:color w:val="FFCB6B"/>
          <w:sz w:val="18"/>
          <w:szCs w:val="18"/>
          <w:lang w:val="en-US"/>
        </w:rPr>
        <w:t>aria-expanded</w:t>
      </w:r>
      <w:r w:rsidRPr="007673F2">
        <w:rPr>
          <w:rFonts w:ascii="Consolas" w:eastAsia="Times New Roman" w:hAnsi="Consolas" w:cs="Courier New"/>
          <w:color w:val="C3E88D"/>
          <w:sz w:val="18"/>
          <w:szCs w:val="18"/>
          <w:lang w:val="en-US"/>
        </w:rPr>
        <w:t>="false"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fa-book"</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rPr>
        <w:t>Каталог</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="dropdown-menu dropdown-menu-left" </w:t>
      </w:r>
      <w:r w:rsidRPr="007673F2">
        <w:rPr>
          <w:rFonts w:ascii="Consolas" w:eastAsia="Times New Roman" w:hAnsi="Consolas" w:cs="Courier New"/>
          <w:i/>
          <w:iCs/>
          <w:color w:val="FFCB6B"/>
          <w:sz w:val="18"/>
          <w:szCs w:val="18"/>
          <w:lang w:val="en-US"/>
        </w:rPr>
        <w:t>aria-labelledby</w:t>
      </w:r>
      <w:r w:rsidRPr="007673F2">
        <w:rPr>
          <w:rFonts w:ascii="Consolas" w:eastAsia="Times New Roman" w:hAnsi="Consolas" w:cs="Courier New"/>
          <w:color w:val="C3E88D"/>
          <w:sz w:val="18"/>
          <w:szCs w:val="18"/>
          <w:lang w:val="en-US"/>
        </w:rPr>
        <w:t>="navbarDropdown"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i/>
          <w:iCs/>
          <w:color w:val="C792EA"/>
          <w:sz w:val="18"/>
          <w:szCs w:val="18"/>
          <w:lang w:val="en-US"/>
        </w:rPr>
        <w:t>each categories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="dropdown-item"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="/categories/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this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Category_ID</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i/>
          <w:iCs/>
          <w:color w:val="C792EA"/>
          <w:sz w:val="18"/>
          <w:szCs w:val="18"/>
          <w:lang w:val="en-US"/>
        </w:rPr>
        <w:t>this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Category_Name</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="dropdown-divider"</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i/>
          <w:iCs/>
          <w:color w:val="C792EA"/>
          <w:sz w:val="18"/>
          <w:szCs w:val="18"/>
          <w:lang w:val="en-US"/>
        </w:rPr>
        <w:t>each</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li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ul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form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="form-inline my-2 my-lg-0 col-lg-5 col-sm-12 px-sm-0" </w:t>
      </w:r>
      <w:r w:rsidRPr="007673F2">
        <w:rPr>
          <w:rFonts w:ascii="Consolas" w:eastAsia="Times New Roman" w:hAnsi="Consolas" w:cs="Courier New"/>
          <w:i/>
          <w:iCs/>
          <w:color w:val="FFCB6B"/>
          <w:sz w:val="18"/>
          <w:szCs w:val="18"/>
          <w:lang w:val="en-US"/>
        </w:rPr>
        <w:t>method</w:t>
      </w:r>
      <w:r w:rsidRPr="007673F2">
        <w:rPr>
          <w:rFonts w:ascii="Consolas" w:eastAsia="Times New Roman" w:hAnsi="Consolas" w:cs="Courier New"/>
          <w:color w:val="C3E88D"/>
          <w:sz w:val="18"/>
          <w:szCs w:val="18"/>
          <w:lang w:val="en-US"/>
        </w:rPr>
        <w:t xml:space="preserve">="get" </w:t>
      </w:r>
      <w:r w:rsidRPr="007673F2">
        <w:rPr>
          <w:rFonts w:ascii="Consolas" w:eastAsia="Times New Roman" w:hAnsi="Consolas" w:cs="Courier New"/>
          <w:i/>
          <w:iCs/>
          <w:color w:val="FFCB6B"/>
          <w:sz w:val="18"/>
          <w:szCs w:val="18"/>
          <w:lang w:val="en-US"/>
        </w:rPr>
        <w:t>action</w:t>
      </w:r>
      <w:r w:rsidRPr="007673F2">
        <w:rPr>
          <w:rFonts w:ascii="Consolas" w:eastAsia="Times New Roman" w:hAnsi="Consolas" w:cs="Courier New"/>
          <w:color w:val="C3E88D"/>
          <w:sz w:val="18"/>
          <w:szCs w:val="18"/>
          <w:lang w:val="en-US"/>
        </w:rPr>
        <w:t>="/search"</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col-sm-10"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="search"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="searchText"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Пошук</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aria-label</w:t>
      </w:r>
      <w:r w:rsidRPr="007673F2">
        <w:rPr>
          <w:rFonts w:ascii="Consolas" w:eastAsia="Times New Roman" w:hAnsi="Consolas" w:cs="Courier New"/>
          <w:color w:val="C3E88D"/>
          <w:sz w:val="18"/>
          <w:szCs w:val="18"/>
          <w:lang w:val="en-US"/>
        </w:rPr>
        <w:t>="Search"</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="btn default-button my-2 my-sm-0 col-sm-2"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="submit"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fa-search"</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form</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 xml:space="preserve">="/cart"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="btn default-button col-lg-1 col-sm-12 px-1 mx-lg-3 cart-button"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fa-shopping-cart"</w:t>
      </w:r>
      <w:r w:rsidRPr="007673F2">
        <w:rPr>
          <w:rFonts w:ascii="Consolas" w:eastAsia="Times New Roman" w:hAnsi="Consolas" w:cs="Courier New"/>
          <w:color w:val="89DDFF"/>
          <w:sz w:val="18"/>
          <w:szCs w:val="18"/>
          <w:lang w:val="en-US"/>
        </w:rPr>
        <w:t xml:space="preserve">&gt;  </w:t>
      </w:r>
      <w:r w:rsidRPr="007673F2">
        <w:rPr>
          <w:rFonts w:ascii="Consolas" w:eastAsia="Times New Roman" w:hAnsi="Consolas" w:cs="Courier New"/>
          <w:color w:val="EEFFFF"/>
          <w:sz w:val="18"/>
          <w:szCs w:val="18"/>
        </w:rPr>
        <w:t>Кошик</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span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="badge"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="totalQtySpan"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i/>
          <w:iCs/>
          <w:color w:val="C792EA"/>
          <w:sz w:val="18"/>
          <w:szCs w:val="18"/>
          <w:lang w:val="en-US"/>
        </w:rPr>
        <w:t>session</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cart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totalQty</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ul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="navbar-nav"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="nav-item dropdown catalog"</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="nav-link dropdown-toggle"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="navbarDropdownAccount"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data-toggle</w:t>
      </w:r>
      <w:r w:rsidRPr="007673F2">
        <w:rPr>
          <w:rFonts w:ascii="Consolas" w:eastAsia="Times New Roman" w:hAnsi="Consolas" w:cs="Courier New"/>
          <w:color w:val="C3E88D"/>
          <w:sz w:val="18"/>
          <w:szCs w:val="18"/>
          <w:lang w:val="en-US"/>
        </w:rPr>
        <w:t xml:space="preserve">="dropdown" </w:t>
      </w:r>
      <w:r w:rsidRPr="007673F2">
        <w:rPr>
          <w:rFonts w:ascii="Consolas" w:eastAsia="Times New Roman" w:hAnsi="Consolas" w:cs="Courier New"/>
          <w:i/>
          <w:iCs/>
          <w:color w:val="FFCB6B"/>
          <w:sz w:val="18"/>
          <w:szCs w:val="18"/>
          <w:lang w:val="en-US"/>
        </w:rPr>
        <w:t>aria-haspopup</w:t>
      </w:r>
      <w:r w:rsidRPr="007673F2">
        <w:rPr>
          <w:rFonts w:ascii="Consolas" w:eastAsia="Times New Roman" w:hAnsi="Consolas" w:cs="Courier New"/>
          <w:color w:val="C3E88D"/>
          <w:sz w:val="18"/>
          <w:szCs w:val="18"/>
          <w:lang w:val="en-US"/>
        </w:rPr>
        <w:t xml:space="preserve">="true" </w:t>
      </w:r>
      <w:r w:rsidRPr="007673F2">
        <w:rPr>
          <w:rFonts w:ascii="Consolas" w:eastAsia="Times New Roman" w:hAnsi="Consolas" w:cs="Courier New"/>
          <w:i/>
          <w:iCs/>
          <w:color w:val="FFCB6B"/>
          <w:sz w:val="18"/>
          <w:szCs w:val="18"/>
          <w:lang w:val="en-US"/>
        </w:rPr>
        <w:t>aria-expanded</w:t>
      </w:r>
      <w:r w:rsidRPr="007673F2">
        <w:rPr>
          <w:rFonts w:ascii="Consolas" w:eastAsia="Times New Roman" w:hAnsi="Consolas" w:cs="Courier New"/>
          <w:color w:val="C3E88D"/>
          <w:sz w:val="18"/>
          <w:szCs w:val="18"/>
          <w:lang w:val="en-US"/>
        </w:rPr>
        <w:t>="false"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fa-user"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span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="account-text"</w:t>
      </w:r>
      <w:r w:rsidRPr="007673F2">
        <w:rPr>
          <w:rFonts w:ascii="Consolas" w:eastAsia="Times New Roman" w:hAnsi="Consolas" w:cs="Courier New"/>
          <w:color w:val="89DDFF"/>
          <w:sz w:val="18"/>
          <w:szCs w:val="18"/>
          <w:lang w:val="en-US"/>
        </w:rPr>
        <w:t xml:space="preserve">&gt;  </w:t>
      </w:r>
      <w:r w:rsidRPr="007673F2">
        <w:rPr>
          <w:rFonts w:ascii="Consolas" w:eastAsia="Times New Roman" w:hAnsi="Consolas" w:cs="Courier New"/>
          <w:color w:val="EEFFFF"/>
          <w:sz w:val="18"/>
          <w:szCs w:val="18"/>
        </w:rPr>
        <w:t>Кабінет</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="dropdown-menu dropdown-menu-right"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="account-dropdown" </w:t>
      </w:r>
      <w:r w:rsidRPr="007673F2">
        <w:rPr>
          <w:rFonts w:ascii="Consolas" w:eastAsia="Times New Roman" w:hAnsi="Consolas" w:cs="Courier New"/>
          <w:i/>
          <w:iCs/>
          <w:color w:val="FFCB6B"/>
          <w:sz w:val="18"/>
          <w:szCs w:val="18"/>
          <w:lang w:val="en-US"/>
        </w:rPr>
        <w:t>aria-labelledby</w:t>
      </w:r>
      <w:r w:rsidRPr="007673F2">
        <w:rPr>
          <w:rFonts w:ascii="Consolas" w:eastAsia="Times New Roman" w:hAnsi="Consolas" w:cs="Courier New"/>
          <w:color w:val="C3E88D"/>
          <w:sz w:val="18"/>
          <w:szCs w:val="18"/>
          <w:lang w:val="en-US"/>
        </w:rPr>
        <w:t>="navbarDropdownAccount"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i/>
          <w:iCs/>
          <w:color w:val="C792EA"/>
          <w:sz w:val="18"/>
          <w:szCs w:val="18"/>
          <w:lang w:val="en-US"/>
        </w:rPr>
        <w:t>if login</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="dropdown-item"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="/user/profile"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Особистий</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кабінет</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="dropdown-divider"</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="dropdown-item"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="/user/logout"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Вихід</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i/>
          <w:iCs/>
          <w:color w:val="C792EA"/>
          <w:sz w:val="18"/>
          <w:szCs w:val="18"/>
          <w:lang w:val="en-US"/>
        </w:rPr>
        <w:t>else</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="dropdown-item" </w:t>
      </w:r>
      <w:r w:rsidRPr="007673F2">
        <w:rPr>
          <w:rFonts w:ascii="Consolas" w:eastAsia="Times New Roman" w:hAnsi="Consolas" w:cs="Courier New"/>
          <w:i/>
          <w:iCs/>
          <w:color w:val="FFCB6B"/>
          <w:sz w:val="18"/>
          <w:szCs w:val="18"/>
          <w:lang w:val="en-US"/>
        </w:rPr>
        <w:t>data-toggle</w:t>
      </w:r>
      <w:r w:rsidRPr="007673F2">
        <w:rPr>
          <w:rFonts w:ascii="Consolas" w:eastAsia="Times New Roman" w:hAnsi="Consolas" w:cs="Courier New"/>
          <w:color w:val="C3E88D"/>
          <w:sz w:val="18"/>
          <w:szCs w:val="18"/>
          <w:lang w:val="en-US"/>
        </w:rPr>
        <w:t xml:space="preserve">="modal" </w:t>
      </w:r>
      <w:r w:rsidRPr="007673F2">
        <w:rPr>
          <w:rFonts w:ascii="Consolas" w:eastAsia="Times New Roman" w:hAnsi="Consolas" w:cs="Courier New"/>
          <w:i/>
          <w:iCs/>
          <w:color w:val="FFCB6B"/>
          <w:sz w:val="18"/>
          <w:szCs w:val="18"/>
          <w:lang w:val="en-US"/>
        </w:rPr>
        <w:t>data-target</w:t>
      </w:r>
      <w:r w:rsidRPr="007673F2">
        <w:rPr>
          <w:rFonts w:ascii="Consolas" w:eastAsia="Times New Roman" w:hAnsi="Consolas" w:cs="Courier New"/>
          <w:color w:val="C3E88D"/>
          <w:sz w:val="18"/>
          <w:szCs w:val="18"/>
          <w:lang w:val="en-US"/>
        </w:rPr>
        <w:t>="#loginModal"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Вхід</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="dropdown-divider"</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="dropdown-item" </w:t>
      </w:r>
      <w:r w:rsidRPr="007673F2">
        <w:rPr>
          <w:rFonts w:ascii="Consolas" w:eastAsia="Times New Roman" w:hAnsi="Consolas" w:cs="Courier New"/>
          <w:i/>
          <w:iCs/>
          <w:color w:val="FFCB6B"/>
          <w:sz w:val="18"/>
          <w:szCs w:val="18"/>
          <w:lang w:val="en-US"/>
        </w:rPr>
        <w:t>data-toggle</w:t>
      </w:r>
      <w:r w:rsidRPr="007673F2">
        <w:rPr>
          <w:rFonts w:ascii="Consolas" w:eastAsia="Times New Roman" w:hAnsi="Consolas" w:cs="Courier New"/>
          <w:color w:val="C3E88D"/>
          <w:sz w:val="18"/>
          <w:szCs w:val="18"/>
          <w:lang w:val="en-US"/>
        </w:rPr>
        <w:t xml:space="preserve">="modal" </w:t>
      </w:r>
      <w:r w:rsidRPr="007673F2">
        <w:rPr>
          <w:rFonts w:ascii="Consolas" w:eastAsia="Times New Roman" w:hAnsi="Consolas" w:cs="Courier New"/>
          <w:i/>
          <w:iCs/>
          <w:color w:val="FFCB6B"/>
          <w:sz w:val="18"/>
          <w:szCs w:val="18"/>
          <w:lang w:val="en-US"/>
        </w:rPr>
        <w:t>data-target</w:t>
      </w:r>
      <w:r w:rsidRPr="007673F2">
        <w:rPr>
          <w:rFonts w:ascii="Consolas" w:eastAsia="Times New Roman" w:hAnsi="Consolas" w:cs="Courier New"/>
          <w:color w:val="C3E88D"/>
          <w:sz w:val="18"/>
          <w:szCs w:val="18"/>
          <w:lang w:val="en-US"/>
        </w:rPr>
        <w:t>="#registerModal"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Реєстрація</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i/>
          <w:iCs/>
          <w:color w:val="C792EA"/>
          <w:sz w:val="18"/>
          <w:szCs w:val="18"/>
          <w:lang w:val="en-US"/>
        </w:rPr>
        <w:t>if</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li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ul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nav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="modal fade"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="registerModal" </w:t>
      </w:r>
      <w:r w:rsidRPr="007673F2">
        <w:rPr>
          <w:rFonts w:ascii="Consolas" w:eastAsia="Times New Roman" w:hAnsi="Consolas" w:cs="Courier New"/>
          <w:i/>
          <w:iCs/>
          <w:color w:val="FFCB6B"/>
          <w:sz w:val="18"/>
          <w:szCs w:val="18"/>
          <w:lang w:val="en-US"/>
        </w:rPr>
        <w:t>tabindex</w:t>
      </w:r>
      <w:r w:rsidRPr="007673F2">
        <w:rPr>
          <w:rFonts w:ascii="Consolas" w:eastAsia="Times New Roman" w:hAnsi="Consolas" w:cs="Courier New"/>
          <w:color w:val="C3E88D"/>
          <w:sz w:val="18"/>
          <w:szCs w:val="18"/>
          <w:lang w:val="en-US"/>
        </w:rPr>
        <w:t xml:space="preserve">="-1"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 xml:space="preserve">="dialog" </w:t>
      </w:r>
      <w:r w:rsidRPr="007673F2">
        <w:rPr>
          <w:rFonts w:ascii="Consolas" w:eastAsia="Times New Roman" w:hAnsi="Consolas" w:cs="Courier New"/>
          <w:i/>
          <w:iCs/>
          <w:color w:val="FFCB6B"/>
          <w:sz w:val="18"/>
          <w:szCs w:val="18"/>
          <w:lang w:val="en-US"/>
        </w:rPr>
        <w:t>aria-labelledby</w:t>
      </w:r>
      <w:r w:rsidRPr="007673F2">
        <w:rPr>
          <w:rFonts w:ascii="Consolas" w:eastAsia="Times New Roman" w:hAnsi="Consolas" w:cs="Courier New"/>
          <w:color w:val="C3E88D"/>
          <w:sz w:val="18"/>
          <w:szCs w:val="18"/>
          <w:lang w:val="en-US"/>
        </w:rPr>
        <w:t xml:space="preserve">="modalHeader" </w:t>
      </w:r>
      <w:r w:rsidRPr="007673F2">
        <w:rPr>
          <w:rFonts w:ascii="Consolas" w:eastAsia="Times New Roman" w:hAnsi="Consolas" w:cs="Courier New"/>
          <w:i/>
          <w:iCs/>
          <w:color w:val="FFCB6B"/>
          <w:sz w:val="18"/>
          <w:szCs w:val="18"/>
          <w:lang w:val="en-US"/>
        </w:rPr>
        <w:t>aria-hidden</w:t>
      </w:r>
      <w:r w:rsidRPr="007673F2">
        <w:rPr>
          <w:rFonts w:ascii="Consolas" w:eastAsia="Times New Roman" w:hAnsi="Consolas" w:cs="Courier New"/>
          <w:color w:val="C3E88D"/>
          <w:sz w:val="18"/>
          <w:szCs w:val="18"/>
          <w:lang w:val="en-US"/>
        </w:rPr>
        <w:t>="true"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="modal-dialog modal-dialog-centered"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="document"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="modal-content"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="modal-header"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h5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="modal-title"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="modalHeader"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Реєстрація</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h5</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="close" </w:t>
      </w:r>
      <w:r w:rsidRPr="007673F2">
        <w:rPr>
          <w:rFonts w:ascii="Consolas" w:eastAsia="Times New Roman" w:hAnsi="Consolas" w:cs="Courier New"/>
          <w:i/>
          <w:iCs/>
          <w:color w:val="FFCB6B"/>
          <w:sz w:val="18"/>
          <w:szCs w:val="18"/>
          <w:lang w:val="en-US"/>
        </w:rPr>
        <w:t>data-dismiss</w:t>
      </w:r>
      <w:r w:rsidRPr="007673F2">
        <w:rPr>
          <w:rFonts w:ascii="Consolas" w:eastAsia="Times New Roman" w:hAnsi="Consolas" w:cs="Courier New"/>
          <w:color w:val="C3E88D"/>
          <w:sz w:val="18"/>
          <w:szCs w:val="18"/>
          <w:lang w:val="en-US"/>
        </w:rPr>
        <w:t xml:space="preserve">="modal" </w:t>
      </w:r>
      <w:r w:rsidRPr="007673F2">
        <w:rPr>
          <w:rFonts w:ascii="Consolas" w:eastAsia="Times New Roman" w:hAnsi="Consolas" w:cs="Courier New"/>
          <w:i/>
          <w:iCs/>
          <w:color w:val="FFCB6B"/>
          <w:sz w:val="18"/>
          <w:szCs w:val="18"/>
          <w:lang w:val="en-US"/>
        </w:rPr>
        <w:t>aria-label</w:t>
      </w:r>
      <w:r w:rsidRPr="007673F2">
        <w:rPr>
          <w:rFonts w:ascii="Consolas" w:eastAsia="Times New Roman" w:hAnsi="Consolas" w:cs="Courier New"/>
          <w:color w:val="C3E88D"/>
          <w:sz w:val="18"/>
          <w:szCs w:val="18"/>
          <w:lang w:val="en-US"/>
        </w:rPr>
        <w:t>="Close"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span </w:t>
      </w:r>
      <w:r w:rsidRPr="007673F2">
        <w:rPr>
          <w:rFonts w:ascii="Consolas" w:eastAsia="Times New Roman" w:hAnsi="Consolas" w:cs="Courier New"/>
          <w:i/>
          <w:iCs/>
          <w:color w:val="FFCB6B"/>
          <w:sz w:val="18"/>
          <w:szCs w:val="18"/>
          <w:lang w:val="en-US"/>
        </w:rPr>
        <w:t>aria-hidden</w:t>
      </w:r>
      <w:r w:rsidRPr="007673F2">
        <w:rPr>
          <w:rFonts w:ascii="Consolas" w:eastAsia="Times New Roman" w:hAnsi="Consolas" w:cs="Courier New"/>
          <w:color w:val="C3E88D"/>
          <w:sz w:val="18"/>
          <w:szCs w:val="18"/>
          <w:lang w:val="en-US"/>
        </w:rPr>
        <w:t>="true"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F78C6C"/>
          <w:sz w:val="18"/>
          <w:szCs w:val="18"/>
          <w:lang w:val="en-US"/>
        </w:rPr>
        <w:t>&amp;times;</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lastRenderedPageBreak/>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="modal-body"</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="card-body pt-0"</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="text-center" </w:t>
      </w:r>
      <w:r w:rsidRPr="007673F2">
        <w:rPr>
          <w:rFonts w:ascii="Consolas" w:eastAsia="Times New Roman" w:hAnsi="Consolas" w:cs="Courier New"/>
          <w:i/>
          <w:iCs/>
          <w:color w:val="FFCB6B"/>
          <w:sz w:val="18"/>
          <w:szCs w:val="18"/>
          <w:lang w:val="en-US"/>
        </w:rPr>
        <w:t>style</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89DDFF"/>
          <w:sz w:val="18"/>
          <w:szCs w:val="18"/>
          <w:lang w:val="en-US"/>
        </w:rPr>
        <w:t>#757575;</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="row"</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="nameInput"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Ім</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color w:val="EEFFFF"/>
          <w:sz w:val="18"/>
          <w:szCs w:val="18"/>
        </w:rPr>
        <w:t>я</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="nameInput"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="form-control"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="row"</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="col mt-0"</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="emailInput"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Електронна</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пошта</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="email"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="emailInput"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="form-control"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="row"</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="passwordInput"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Пароль</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="password"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="passwordInput"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aria-describedby</w:t>
      </w:r>
      <w:r w:rsidRPr="007673F2">
        <w:rPr>
          <w:rFonts w:ascii="Consolas" w:eastAsia="Times New Roman" w:hAnsi="Consolas" w:cs="Courier New"/>
          <w:color w:val="C3E88D"/>
          <w:sz w:val="18"/>
          <w:szCs w:val="18"/>
          <w:lang w:val="en-US"/>
        </w:rPr>
        <w:t>="materialRegisterFormPasswordHelpBlock"</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small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="form-text text-muted mb-4"</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rPr>
        <w:t>Щонайменше</w:t>
      </w:r>
      <w:r w:rsidRPr="007673F2">
        <w:rPr>
          <w:rFonts w:ascii="Consolas" w:eastAsia="Times New Roman" w:hAnsi="Consolas" w:cs="Courier New"/>
          <w:color w:val="EEFFFF"/>
          <w:sz w:val="18"/>
          <w:szCs w:val="18"/>
          <w:lang w:val="en-US"/>
        </w:rPr>
        <w:t xml:space="preserve"> 8 </w:t>
      </w:r>
      <w:r w:rsidRPr="007673F2">
        <w:rPr>
          <w:rFonts w:ascii="Consolas" w:eastAsia="Times New Roman" w:hAnsi="Consolas" w:cs="Courier New"/>
          <w:color w:val="EEFFFF"/>
          <w:sz w:val="18"/>
          <w:szCs w:val="18"/>
        </w:rPr>
        <w:t>символів</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small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="hidden"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csrfToken</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="dropdown-item"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="register-login"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У</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мене</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є</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акаунт</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="signUpAlertContainer"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="alert my-2"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="modal-footer"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="btn main-button" </w:t>
      </w:r>
      <w:r w:rsidRPr="007673F2">
        <w:rPr>
          <w:rFonts w:ascii="Consolas" w:eastAsia="Times New Roman" w:hAnsi="Consolas" w:cs="Courier New"/>
          <w:i/>
          <w:iCs/>
          <w:color w:val="FFCB6B"/>
          <w:sz w:val="18"/>
          <w:szCs w:val="18"/>
          <w:lang w:val="en-US"/>
        </w:rPr>
        <w:t>onclick</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2AAFF"/>
          <w:sz w:val="18"/>
          <w:szCs w:val="18"/>
          <w:lang w:val="en-US"/>
        </w:rPr>
        <w:t>createNewUser</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Зареєструватися</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="modal fade"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="loginModal" </w:t>
      </w:r>
      <w:r w:rsidRPr="007673F2">
        <w:rPr>
          <w:rFonts w:ascii="Consolas" w:eastAsia="Times New Roman" w:hAnsi="Consolas" w:cs="Courier New"/>
          <w:i/>
          <w:iCs/>
          <w:color w:val="FFCB6B"/>
          <w:sz w:val="18"/>
          <w:szCs w:val="18"/>
          <w:lang w:val="en-US"/>
        </w:rPr>
        <w:t>tabindex</w:t>
      </w:r>
      <w:r w:rsidRPr="007673F2">
        <w:rPr>
          <w:rFonts w:ascii="Consolas" w:eastAsia="Times New Roman" w:hAnsi="Consolas" w:cs="Courier New"/>
          <w:color w:val="C3E88D"/>
          <w:sz w:val="18"/>
          <w:szCs w:val="18"/>
          <w:lang w:val="en-US"/>
        </w:rPr>
        <w:t xml:space="preserve">="-1"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 xml:space="preserve">="dialog" </w:t>
      </w:r>
      <w:r w:rsidRPr="007673F2">
        <w:rPr>
          <w:rFonts w:ascii="Consolas" w:eastAsia="Times New Roman" w:hAnsi="Consolas" w:cs="Courier New"/>
          <w:i/>
          <w:iCs/>
          <w:color w:val="FFCB6B"/>
          <w:sz w:val="18"/>
          <w:szCs w:val="18"/>
          <w:lang w:val="en-US"/>
        </w:rPr>
        <w:t>aria-labelledby</w:t>
      </w:r>
      <w:r w:rsidRPr="007673F2">
        <w:rPr>
          <w:rFonts w:ascii="Consolas" w:eastAsia="Times New Roman" w:hAnsi="Consolas" w:cs="Courier New"/>
          <w:color w:val="C3E88D"/>
          <w:sz w:val="18"/>
          <w:szCs w:val="18"/>
          <w:lang w:val="en-US"/>
        </w:rPr>
        <w:t xml:space="preserve">="modalHeader" </w:t>
      </w:r>
      <w:r w:rsidRPr="007673F2">
        <w:rPr>
          <w:rFonts w:ascii="Consolas" w:eastAsia="Times New Roman" w:hAnsi="Consolas" w:cs="Courier New"/>
          <w:i/>
          <w:iCs/>
          <w:color w:val="FFCB6B"/>
          <w:sz w:val="18"/>
          <w:szCs w:val="18"/>
          <w:lang w:val="en-US"/>
        </w:rPr>
        <w:t>aria-hidden</w:t>
      </w:r>
      <w:r w:rsidRPr="007673F2">
        <w:rPr>
          <w:rFonts w:ascii="Consolas" w:eastAsia="Times New Roman" w:hAnsi="Consolas" w:cs="Courier New"/>
          <w:color w:val="C3E88D"/>
          <w:sz w:val="18"/>
          <w:szCs w:val="18"/>
          <w:lang w:val="en-US"/>
        </w:rPr>
        <w:t>="true"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="modal-dialog modal-dialog-centered"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="document"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="modal-content"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="modal-header"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h5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="modal-title"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="modalHeader"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Вхід</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h5</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="close" </w:t>
      </w:r>
      <w:r w:rsidRPr="007673F2">
        <w:rPr>
          <w:rFonts w:ascii="Consolas" w:eastAsia="Times New Roman" w:hAnsi="Consolas" w:cs="Courier New"/>
          <w:i/>
          <w:iCs/>
          <w:color w:val="FFCB6B"/>
          <w:sz w:val="18"/>
          <w:szCs w:val="18"/>
          <w:lang w:val="en-US"/>
        </w:rPr>
        <w:t>data-dismiss</w:t>
      </w:r>
      <w:r w:rsidRPr="007673F2">
        <w:rPr>
          <w:rFonts w:ascii="Consolas" w:eastAsia="Times New Roman" w:hAnsi="Consolas" w:cs="Courier New"/>
          <w:color w:val="C3E88D"/>
          <w:sz w:val="18"/>
          <w:szCs w:val="18"/>
          <w:lang w:val="en-US"/>
        </w:rPr>
        <w:t xml:space="preserve">="modal" </w:t>
      </w:r>
      <w:r w:rsidRPr="007673F2">
        <w:rPr>
          <w:rFonts w:ascii="Consolas" w:eastAsia="Times New Roman" w:hAnsi="Consolas" w:cs="Courier New"/>
          <w:i/>
          <w:iCs/>
          <w:color w:val="FFCB6B"/>
          <w:sz w:val="18"/>
          <w:szCs w:val="18"/>
          <w:lang w:val="en-US"/>
        </w:rPr>
        <w:t>aria-label</w:t>
      </w:r>
      <w:r w:rsidRPr="007673F2">
        <w:rPr>
          <w:rFonts w:ascii="Consolas" w:eastAsia="Times New Roman" w:hAnsi="Consolas" w:cs="Courier New"/>
          <w:color w:val="C3E88D"/>
          <w:sz w:val="18"/>
          <w:szCs w:val="18"/>
          <w:lang w:val="en-US"/>
        </w:rPr>
        <w:t>="Close"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span </w:t>
      </w:r>
      <w:r w:rsidRPr="007673F2">
        <w:rPr>
          <w:rFonts w:ascii="Consolas" w:eastAsia="Times New Roman" w:hAnsi="Consolas" w:cs="Courier New"/>
          <w:i/>
          <w:iCs/>
          <w:color w:val="FFCB6B"/>
          <w:sz w:val="18"/>
          <w:szCs w:val="18"/>
          <w:lang w:val="en-US"/>
        </w:rPr>
        <w:t>aria-hidden</w:t>
      </w:r>
      <w:r w:rsidRPr="007673F2">
        <w:rPr>
          <w:rFonts w:ascii="Consolas" w:eastAsia="Times New Roman" w:hAnsi="Consolas" w:cs="Courier New"/>
          <w:color w:val="C3E88D"/>
          <w:sz w:val="18"/>
          <w:szCs w:val="18"/>
          <w:lang w:val="en-US"/>
        </w:rPr>
        <w:t>="true"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F78C6C"/>
          <w:sz w:val="18"/>
          <w:szCs w:val="18"/>
          <w:lang w:val="en-US"/>
        </w:rPr>
        <w:t>&amp;times;</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="modal-body"</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="card-body pt-0"</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form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="text-center" </w:t>
      </w:r>
      <w:r w:rsidRPr="007673F2">
        <w:rPr>
          <w:rFonts w:ascii="Consolas" w:eastAsia="Times New Roman" w:hAnsi="Consolas" w:cs="Courier New"/>
          <w:i/>
          <w:iCs/>
          <w:color w:val="FFCB6B"/>
          <w:sz w:val="18"/>
          <w:szCs w:val="18"/>
          <w:lang w:val="en-US"/>
        </w:rPr>
        <w:t>style</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B2CCD6"/>
          <w:sz w:val="18"/>
          <w:szCs w:val="18"/>
          <w:lang w:val="en-US"/>
        </w:rPr>
        <w:t>color</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89DDFF"/>
          <w:sz w:val="18"/>
          <w:szCs w:val="18"/>
          <w:lang w:val="en-US"/>
        </w:rPr>
        <w:t>#757575;</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action</w:t>
      </w:r>
      <w:r w:rsidRPr="007673F2">
        <w:rPr>
          <w:rFonts w:ascii="Consolas" w:eastAsia="Times New Roman" w:hAnsi="Consolas" w:cs="Courier New"/>
          <w:color w:val="C3E88D"/>
          <w:sz w:val="18"/>
          <w:szCs w:val="18"/>
          <w:lang w:val="en-US"/>
        </w:rPr>
        <w:t xml:space="preserve">="/user/signin" </w:t>
      </w:r>
      <w:r w:rsidRPr="007673F2">
        <w:rPr>
          <w:rFonts w:ascii="Consolas" w:eastAsia="Times New Roman" w:hAnsi="Consolas" w:cs="Courier New"/>
          <w:i/>
          <w:iCs/>
          <w:color w:val="FFCB6B"/>
          <w:sz w:val="18"/>
          <w:szCs w:val="18"/>
          <w:lang w:val="en-US"/>
        </w:rPr>
        <w:t>method</w:t>
      </w:r>
      <w:r w:rsidRPr="007673F2">
        <w:rPr>
          <w:rFonts w:ascii="Consolas" w:eastAsia="Times New Roman" w:hAnsi="Consolas" w:cs="Courier New"/>
          <w:color w:val="C3E88D"/>
          <w:sz w:val="18"/>
          <w:szCs w:val="18"/>
          <w:lang w:val="en-US"/>
        </w:rPr>
        <w:t>="POST"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="form-row"</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="md-form mt-0"</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="emailLoginInput"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Електронна</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пошта</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="email"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="emailLoginInput"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="email"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="form-control"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lastRenderedPageBreak/>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="md-form"</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="passwordLoginInput"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Пароль</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="password"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="passwordLoginInput"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="password"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aria-describedby</w:t>
      </w:r>
      <w:r w:rsidRPr="007673F2">
        <w:rPr>
          <w:rFonts w:ascii="Consolas" w:eastAsia="Times New Roman" w:hAnsi="Consolas" w:cs="Courier New"/>
          <w:color w:val="C3E88D"/>
          <w:sz w:val="18"/>
          <w:szCs w:val="18"/>
          <w:lang w:val="en-US"/>
        </w:rPr>
        <w:t>="materialRegisterFormPasswordHelpBlock"</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="hidden"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="_csrf"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csrfToken</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="signUpAlertContainer"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="alert my-2"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="dropdown-item"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="login-register"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У</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мене</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немає</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акаунту</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="modal-footer"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="submit"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="btn main-button"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Ввійти</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form</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p>
    <w:p w14:paraId="2AEA595B" w14:textId="5FF74D10" w:rsidR="007673F2" w:rsidRDefault="007673F2" w:rsidP="00715D8F">
      <w:pPr>
        <w:pStyle w:val="11"/>
        <w:rPr>
          <w:lang w:val="en-US"/>
        </w:rPr>
      </w:pPr>
      <w:r>
        <w:t xml:space="preserve">Лістинг </w:t>
      </w:r>
      <w:r>
        <w:rPr>
          <w:lang w:val="en-US"/>
        </w:rPr>
        <w:t>cart.hbs:</w:t>
      </w:r>
    </w:p>
    <w:p w14:paraId="7F8745EF" w14:textId="77777777" w:rsidR="007673F2" w:rsidRPr="007673F2" w:rsidRDefault="007673F2" w:rsidP="007673F2">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="main-content d-flex justify-content-center"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="col-lg-6 col-11 shadow p-lg-5 p-md-3 p-0 py-3"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h1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="header-font px-1 py-4 header-font"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Корзина</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h1</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hr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i/>
          <w:iCs/>
          <w:color w:val="C792EA"/>
          <w:sz w:val="18"/>
          <w:szCs w:val="18"/>
          <w:lang w:val="en-US"/>
        </w:rPr>
        <w:t>if this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products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="px-3 m-2"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ul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="list-group"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="products-list"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i/>
          <w:iCs/>
          <w:color w:val="C792EA"/>
          <w:sz w:val="18"/>
          <w:szCs w:val="18"/>
          <w:lang w:val="en-US"/>
        </w:rPr>
        <w:t>each products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="list-group-item d-flex justify-content-between flex-column flex-md-row"</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span </w:t>
      </w:r>
      <w:r w:rsidRPr="007673F2">
        <w:rPr>
          <w:rFonts w:ascii="Consolas" w:eastAsia="Times New Roman" w:hAnsi="Consolas" w:cs="Courier New"/>
          <w:i/>
          <w:iCs/>
          <w:color w:val="FFCB6B"/>
          <w:sz w:val="18"/>
          <w:szCs w:val="18"/>
          <w:lang w:val="en-US"/>
        </w:rPr>
        <w:t>style</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B2CCD6"/>
          <w:sz w:val="18"/>
          <w:szCs w:val="18"/>
          <w:lang w:val="en-US"/>
        </w:rPr>
        <w:t>font-weight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bold</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i/>
          <w:iCs/>
          <w:color w:val="C792EA"/>
          <w:sz w:val="18"/>
          <w:szCs w:val="18"/>
          <w:lang w:val="en-US"/>
        </w:rPr>
        <w:t>this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productName</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="mr-3 d-inline"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rPr>
        <w:t>Кількість</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="default-link grey-color" </w:t>
      </w:r>
      <w:r w:rsidRPr="007673F2">
        <w:rPr>
          <w:rFonts w:ascii="Consolas" w:eastAsia="Times New Roman" w:hAnsi="Consolas" w:cs="Courier New"/>
          <w:i/>
          <w:iCs/>
          <w:color w:val="FFCB6B"/>
          <w:sz w:val="18"/>
          <w:szCs w:val="18"/>
          <w:lang w:val="en-US"/>
        </w:rPr>
        <w:t>onclick</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2AAFF"/>
          <w:sz w:val="18"/>
          <w:szCs w:val="18"/>
          <w:lang w:val="en-US"/>
        </w:rPr>
        <w:t>reduceQtyByOne</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'/reduce/</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this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item</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Sub_Product_ID</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fa-minus-circle"</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 xml:space="preserve">span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="qty-span mx-2"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i/>
          <w:iCs/>
          <w:color w:val="C792EA"/>
          <w:sz w:val="18"/>
          <w:szCs w:val="18"/>
          <w:lang w:val="en-US"/>
        </w:rPr>
        <w:t>this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qty</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="default-link grey-color" </w:t>
      </w:r>
      <w:r w:rsidRPr="007673F2">
        <w:rPr>
          <w:rFonts w:ascii="Consolas" w:eastAsia="Times New Roman" w:hAnsi="Consolas" w:cs="Courier New"/>
          <w:i/>
          <w:iCs/>
          <w:color w:val="FFCB6B"/>
          <w:sz w:val="18"/>
          <w:szCs w:val="18"/>
          <w:lang w:val="en-US"/>
        </w:rPr>
        <w:t>onclick</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2AAFF"/>
          <w:sz w:val="18"/>
          <w:szCs w:val="18"/>
          <w:lang w:val="en-US"/>
        </w:rPr>
        <w:t>increaseQtyByOne</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'/addtocart/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this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item</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Sub_Product_ID</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fa-plus-circle"</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span </w:t>
      </w:r>
      <w:r w:rsidRPr="007673F2">
        <w:rPr>
          <w:rFonts w:ascii="Consolas" w:eastAsia="Times New Roman" w:hAnsi="Consolas" w:cs="Courier New"/>
          <w:i/>
          <w:iCs/>
          <w:color w:val="FFCB6B"/>
          <w:sz w:val="18"/>
          <w:szCs w:val="18"/>
          <w:lang w:val="en-US"/>
        </w:rPr>
        <w:t>style</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B2CCD6"/>
          <w:sz w:val="18"/>
          <w:szCs w:val="18"/>
          <w:lang w:val="en-US"/>
        </w:rPr>
        <w:t>font-weight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bold</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i/>
          <w:iCs/>
          <w:color w:val="C792EA"/>
          <w:sz w:val="18"/>
          <w:szCs w:val="18"/>
          <w:lang w:val="en-US"/>
        </w:rPr>
        <w:t>this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price</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="default-error-link" </w:t>
      </w:r>
      <w:r w:rsidRPr="007673F2">
        <w:rPr>
          <w:rFonts w:ascii="Consolas" w:eastAsia="Times New Roman" w:hAnsi="Consolas" w:cs="Courier New"/>
          <w:i/>
          <w:iCs/>
          <w:color w:val="FFCB6B"/>
          <w:sz w:val="18"/>
          <w:szCs w:val="18"/>
          <w:lang w:val="en-US"/>
        </w:rPr>
        <w:t>onclick</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2AAFF"/>
          <w:sz w:val="18"/>
          <w:szCs w:val="18"/>
          <w:lang w:val="en-US"/>
        </w:rPr>
        <w:t>removeProduct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'/remove/</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this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item</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Sub_Product_ID</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fa-times-circle-o fa-lg"</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li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i/>
          <w:iCs/>
          <w:color w:val="C792EA"/>
          <w:sz w:val="18"/>
          <w:szCs w:val="18"/>
          <w:lang w:val="en-US"/>
        </w:rPr>
        <w:t>each</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ul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{{&gt; </w:t>
      </w:r>
      <w:r w:rsidRPr="007673F2">
        <w:rPr>
          <w:rFonts w:ascii="Consolas" w:eastAsia="Times New Roman" w:hAnsi="Consolas" w:cs="Courier New"/>
          <w:i/>
          <w:iCs/>
          <w:color w:val="C792EA"/>
          <w:sz w:val="18"/>
          <w:szCs w:val="18"/>
          <w:lang w:val="en-US"/>
        </w:rPr>
        <w:t>alertcontainer</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="row"</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="col-sm-6 col-md-4 col-md-offset-4 col-sm-offset-3"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strong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="header-font"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Сума</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span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="totalPriceSpan"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i/>
          <w:iCs/>
          <w:color w:val="C792EA"/>
          <w:sz w:val="18"/>
          <w:szCs w:val="18"/>
          <w:lang w:val="en-US"/>
        </w:rPr>
        <w:t>totalPrice</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 xml:space="preserve">&gt; </w:t>
      </w:r>
      <w:r w:rsidRPr="007673F2">
        <w:rPr>
          <w:rFonts w:ascii="Consolas" w:eastAsia="Times New Roman" w:hAnsi="Consolas" w:cs="Courier New"/>
          <w:color w:val="EEFFFF"/>
          <w:sz w:val="18"/>
          <w:szCs w:val="18"/>
        </w:rPr>
        <w:t>грн</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strong</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hr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="row"</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="col-sm-6 col-md-4 col-md-offset-4 col-sm-offset-3"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="btn main-button" </w:t>
      </w:r>
      <w:r w:rsidRPr="007673F2">
        <w:rPr>
          <w:rFonts w:ascii="Consolas" w:eastAsia="Times New Roman" w:hAnsi="Consolas" w:cs="Courier New"/>
          <w:i/>
          <w:iCs/>
          <w:color w:val="FFCB6B"/>
          <w:sz w:val="18"/>
          <w:szCs w:val="18"/>
          <w:lang w:val="en-US"/>
        </w:rPr>
        <w:t>onclick</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2AAFF"/>
          <w:sz w:val="18"/>
          <w:szCs w:val="18"/>
          <w:lang w:val="en-US"/>
        </w:rPr>
        <w:t>tryToOrder</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Замовити</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i/>
          <w:iCs/>
          <w:color w:val="C792EA"/>
          <w:sz w:val="18"/>
          <w:szCs w:val="18"/>
          <w:lang w:val="en-US"/>
        </w:rPr>
        <w:t>else</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="row"</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="my-5 mx-3"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h2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="header-font"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В</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корзині</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пусто</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Розпочніть</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покупки</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lastRenderedPageBreak/>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i/>
          <w:iCs/>
          <w:color w:val="C792EA"/>
          <w:sz w:val="18"/>
          <w:szCs w:val="18"/>
          <w:lang w:val="en-US"/>
        </w:rPr>
        <w:t>if</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p>
    <w:p w14:paraId="2D5459EC" w14:textId="00E13D83" w:rsidR="007673F2" w:rsidRDefault="007673F2" w:rsidP="00715D8F">
      <w:pPr>
        <w:pStyle w:val="11"/>
        <w:rPr>
          <w:lang w:val="en-US"/>
        </w:rPr>
      </w:pPr>
      <w:r>
        <w:t xml:space="preserve">Лістинг </w:t>
      </w:r>
      <w:r>
        <w:rPr>
          <w:lang w:val="en-US"/>
        </w:rPr>
        <w:t>categoryproducts.hbs:</w:t>
      </w:r>
    </w:p>
    <w:p w14:paraId="1ADE9A59" w14:textId="77777777" w:rsidR="007673F2" w:rsidRPr="007673F2" w:rsidRDefault="007673F2" w:rsidP="007673F2">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="main-content wrapper"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nav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="sidebar"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="shadow"</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 xml:space="preserve">="javascript:void(0)"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="closebtn px-3 py-2" </w:t>
      </w:r>
      <w:r w:rsidRPr="007673F2">
        <w:rPr>
          <w:rFonts w:ascii="Consolas" w:eastAsia="Times New Roman" w:hAnsi="Consolas" w:cs="Courier New"/>
          <w:i/>
          <w:iCs/>
          <w:color w:val="FFCB6B"/>
          <w:sz w:val="18"/>
          <w:szCs w:val="18"/>
          <w:lang w:val="en-US"/>
        </w:rPr>
        <w:t>onclick</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2AAFF"/>
          <w:sz w:val="18"/>
          <w:szCs w:val="18"/>
          <w:lang w:val="en-US"/>
        </w:rPr>
        <w:t>closeNav</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F78C6C"/>
          <w:sz w:val="18"/>
          <w:szCs w:val="18"/>
          <w:lang w:val="en-US"/>
        </w:rPr>
        <w:t>&amp;times;</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="container px-3"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="sidebar-header"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h3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Фільтри</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form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="list-unstyled components"</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Виробник</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i/>
          <w:iCs/>
          <w:color w:val="C792EA"/>
          <w:sz w:val="18"/>
          <w:szCs w:val="18"/>
          <w:lang w:val="en-US"/>
        </w:rPr>
        <w:t>each manufacturers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="form-check"</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="checkbox"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="form-check-input manufacturer-checkbox"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="manufacturer-checkbox-</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@index</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this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Manufacturer_ID</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="manufacturer-checkbox-</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@index</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="form-check-label"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i/>
          <w:iCs/>
          <w:color w:val="C792EA"/>
          <w:sz w:val="18"/>
          <w:szCs w:val="18"/>
          <w:lang w:val="en-US"/>
        </w:rPr>
        <w:t>this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Manufacturer_Name</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i/>
          <w:iCs/>
          <w:color w:val="C792EA"/>
          <w:sz w:val="18"/>
          <w:szCs w:val="18"/>
          <w:lang w:val="en-US"/>
        </w:rPr>
        <w:t>each</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Ціна</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="priceSlider" </w:t>
      </w:r>
      <w:r w:rsidRPr="007673F2">
        <w:rPr>
          <w:rFonts w:ascii="Consolas" w:eastAsia="Times New Roman" w:hAnsi="Consolas" w:cs="Courier New"/>
          <w:i/>
          <w:iCs/>
          <w:color w:val="FFCB6B"/>
          <w:sz w:val="18"/>
          <w:szCs w:val="18"/>
          <w:lang w:val="en-US"/>
        </w:rPr>
        <w:t>name</w:t>
      </w:r>
      <w:r w:rsidRPr="007673F2">
        <w:rPr>
          <w:rFonts w:ascii="Consolas" w:eastAsia="Times New Roman" w:hAnsi="Consolas" w:cs="Courier New"/>
          <w:color w:val="C3E88D"/>
          <w:sz w:val="18"/>
          <w:szCs w:val="18"/>
          <w:lang w:val="en-US"/>
        </w:rPr>
        <w:t>="priceRange"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="submit" </w:t>
      </w:r>
      <w:r w:rsidRPr="007673F2">
        <w:rPr>
          <w:rFonts w:ascii="Consolas" w:eastAsia="Times New Roman" w:hAnsi="Consolas" w:cs="Courier New"/>
          <w:i/>
          <w:iCs/>
          <w:color w:val="FFCB6B"/>
          <w:sz w:val="18"/>
          <w:szCs w:val="18"/>
          <w:lang w:val="en-US"/>
        </w:rPr>
        <w:t>onclick</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2AAFF"/>
          <w:sz w:val="18"/>
          <w:szCs w:val="18"/>
          <w:lang w:val="en-US"/>
        </w:rPr>
        <w:t>filterProducts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filterURL</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 xml:space="preserve">); </w:t>
      </w:r>
      <w:r w:rsidRPr="007673F2">
        <w:rPr>
          <w:rFonts w:ascii="Consolas" w:eastAsia="Times New Roman" w:hAnsi="Consolas" w:cs="Courier New"/>
          <w:i/>
          <w:iCs/>
          <w:color w:val="C792EA"/>
          <w:sz w:val="18"/>
          <w:szCs w:val="18"/>
          <w:lang w:val="en-US"/>
        </w:rPr>
        <w:t>return false</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="btn main-button my-3"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Відфільтрувати</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form</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nav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="my-5 px-3 text-center category-name-block"</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h1</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i/>
          <w:iCs/>
          <w:color w:val="C792EA"/>
          <w:sz w:val="18"/>
          <w:szCs w:val="18"/>
          <w:lang w:val="en-US"/>
        </w:rPr>
        <w:t>categoryName</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h1</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="green-line"</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="container-fluid px-5 my-2"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="sidebarCollapse"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="btn default-button" </w:t>
      </w:r>
      <w:r w:rsidRPr="007673F2">
        <w:rPr>
          <w:rFonts w:ascii="Consolas" w:eastAsia="Times New Roman" w:hAnsi="Consolas" w:cs="Courier New"/>
          <w:i/>
          <w:iCs/>
          <w:color w:val="FFCB6B"/>
          <w:sz w:val="18"/>
          <w:szCs w:val="18"/>
          <w:lang w:val="en-US"/>
        </w:rPr>
        <w:t>onclick</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2AAFF"/>
          <w:sz w:val="18"/>
          <w:szCs w:val="18"/>
          <w:lang w:val="en-US"/>
        </w:rPr>
        <w:t>openNav</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fa-filter"</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Фільтри</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="products-container"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="px-lg-5 px-2"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w:t>
      </w:r>
      <w:r w:rsidRPr="007673F2">
        <w:rPr>
          <w:rFonts w:ascii="Consolas" w:eastAsia="Times New Roman" w:hAnsi="Consolas" w:cs="Courier New"/>
          <w:i/>
          <w:iCs/>
          <w:color w:val="C792EA"/>
          <w:sz w:val="18"/>
          <w:szCs w:val="18"/>
          <w:lang w:val="en-US"/>
        </w:rPr>
        <w:t>each products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="row display-flex"</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i/>
          <w:iCs/>
          <w:color w:val="C792EA"/>
          <w:sz w:val="18"/>
          <w:szCs w:val="18"/>
          <w:lang w:val="en-US"/>
        </w:rPr>
        <w:t>each this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="/product/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General_Product_ID</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="thumbnail-link"</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="col-sm-6 col-md-3 shadow thumbnail-helper my-2"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="img-thumbnail mx-2"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="text-center"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img </w:t>
      </w:r>
      <w:r w:rsidRPr="007673F2">
        <w:rPr>
          <w:rFonts w:ascii="Consolas" w:eastAsia="Times New Roman" w:hAnsi="Consolas" w:cs="Courier New"/>
          <w:i/>
          <w:iCs/>
          <w:color w:val="FFCB6B"/>
          <w:sz w:val="18"/>
          <w:szCs w:val="18"/>
          <w:lang w:val="en-US"/>
        </w:rPr>
        <w:t>src</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General_Product_Image_Path</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alt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Зображення</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color w:val="C3E88D"/>
          <w:sz w:val="18"/>
          <w:szCs w:val="18"/>
        </w:rPr>
        <w:t>товару</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="img-responsive"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="caption py-3 px-5"</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h5</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i/>
          <w:iCs/>
          <w:color w:val="C792EA"/>
          <w:sz w:val="18"/>
          <w:szCs w:val="18"/>
          <w:lang w:val="en-US"/>
        </w:rPr>
        <w:t>Product_Name</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h5</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F78C6C"/>
          <w:sz w:val="18"/>
          <w:szCs w:val="18"/>
          <w:lang w:val="en-US"/>
        </w:rPr>
        <w:t xml:space="preserve">&amp;#8372;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span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="price-span"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i/>
          <w:iCs/>
          <w:color w:val="C792EA"/>
          <w:sz w:val="18"/>
          <w:szCs w:val="18"/>
          <w:lang w:val="en-US"/>
        </w:rPr>
        <w:t>minimumPrice</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="/product/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General_Product_ID</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="btn default-button"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Детальніше</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i/>
          <w:iCs/>
          <w:color w:val="C792EA"/>
          <w:sz w:val="18"/>
          <w:szCs w:val="18"/>
          <w:lang w:val="en-US"/>
        </w:rPr>
        <w:t>each</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w:t>
      </w:r>
      <w:r w:rsidRPr="007673F2">
        <w:rPr>
          <w:rFonts w:ascii="Consolas" w:eastAsia="Times New Roman" w:hAnsi="Consolas" w:cs="Courier New"/>
          <w:i/>
          <w:iCs/>
          <w:color w:val="C792EA"/>
          <w:sz w:val="18"/>
          <w:szCs w:val="18"/>
          <w:lang w:val="en-US"/>
        </w:rPr>
        <w:t>each</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p>
    <w:p w14:paraId="5C017EE3" w14:textId="3E8C1CBA" w:rsidR="007673F2" w:rsidRDefault="007673F2" w:rsidP="00715D8F">
      <w:pPr>
        <w:pStyle w:val="11"/>
        <w:rPr>
          <w:lang w:val="en-US"/>
        </w:rPr>
      </w:pPr>
      <w:r>
        <w:lastRenderedPageBreak/>
        <w:t xml:space="preserve">Лістинг </w:t>
      </w:r>
      <w:r>
        <w:rPr>
          <w:lang w:val="en-US"/>
        </w:rPr>
        <w:t>contacts.hbs:</w:t>
      </w:r>
    </w:p>
    <w:p w14:paraId="0ACEBD7E" w14:textId="77777777" w:rsidR="007673F2" w:rsidRPr="007673F2" w:rsidRDefault="007673F2" w:rsidP="007673F2">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eastAsia="Times New Roman" w:hAnsi="Consolas" w:cs="Courier New"/>
          <w:color w:val="EEFFFF"/>
          <w:sz w:val="18"/>
          <w:szCs w:val="18"/>
          <w:lang w:val="en-US"/>
        </w:rPr>
      </w:pP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="main-content d-flex align-items-center justify-content-center h-100"</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="container col-lg-9 col-11 shadow-lg p-5 m-5 h-75"</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="row"</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="col-lg-5 col-11"</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="d-flex justify-content-start contacts-header header-font"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rPr>
        <w:t>Адреса</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="d-flex justify-content-start my-3"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span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="contacts-text"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rPr>
        <w:t>Вулиця</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Гоголівська</w:t>
      </w:r>
      <w:r w:rsidRPr="007673F2">
        <w:rPr>
          <w:rFonts w:ascii="Consolas" w:eastAsia="Times New Roman" w:hAnsi="Consolas" w:cs="Courier New"/>
          <w:color w:val="EEFFFF"/>
          <w:sz w:val="18"/>
          <w:szCs w:val="18"/>
          <w:lang w:val="en-US"/>
        </w:rPr>
        <w:t xml:space="preserve">, 17, </w:t>
      </w:r>
      <w:r w:rsidRPr="007673F2">
        <w:rPr>
          <w:rFonts w:ascii="Consolas" w:eastAsia="Times New Roman" w:hAnsi="Consolas" w:cs="Courier New"/>
          <w:color w:val="EEFFFF"/>
          <w:sz w:val="18"/>
          <w:szCs w:val="18"/>
        </w:rPr>
        <w:t>Житомир</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="d-flex justify-content-start contacts-header header-font"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rPr>
        <w:t>Години</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роботи</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="d-flex justify-content-start my-3"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span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="contacts-text"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rPr>
        <w:t>Пн</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color w:val="EEFFFF"/>
          <w:sz w:val="18"/>
          <w:szCs w:val="18"/>
        </w:rPr>
        <w:t>Пт</w:t>
      </w:r>
      <w:r w:rsidRPr="007673F2">
        <w:rPr>
          <w:rFonts w:ascii="Consolas" w:eastAsia="Times New Roman" w:hAnsi="Consolas" w:cs="Courier New"/>
          <w:color w:val="EEFFFF"/>
          <w:sz w:val="18"/>
          <w:szCs w:val="18"/>
          <w:lang w:val="en-US"/>
        </w:rPr>
        <w:t xml:space="preserve"> 09:00 - 18:00</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br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rPr>
        <w:t>Сб</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color w:val="EEFFFF"/>
          <w:sz w:val="18"/>
          <w:szCs w:val="18"/>
        </w:rPr>
        <w:t>Нд</w:t>
      </w:r>
      <w:r w:rsidRPr="007673F2">
        <w:rPr>
          <w:rFonts w:ascii="Consolas" w:eastAsia="Times New Roman" w:hAnsi="Consolas" w:cs="Courier New"/>
          <w:color w:val="EEFFFF"/>
          <w:sz w:val="18"/>
          <w:szCs w:val="18"/>
          <w:lang w:val="en-US"/>
        </w:rPr>
        <w:t xml:space="preserve"> 09:00 - 16:00</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="d-flex justify-content-start contacts-header header-font"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rPr>
        <w:t>Телефон</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="d-flex justify-content-start my-3"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="contacts-text borderless-input"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="phone-number-input"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 xml:space="preserve">="(0412)-22-84-31" </w:t>
      </w:r>
      <w:r w:rsidRPr="007673F2">
        <w:rPr>
          <w:rFonts w:ascii="Consolas" w:eastAsia="Times New Roman" w:hAnsi="Consolas" w:cs="Courier New"/>
          <w:i/>
          <w:iCs/>
          <w:color w:val="FFCB6B"/>
          <w:sz w:val="18"/>
          <w:szCs w:val="18"/>
          <w:lang w:val="en-US"/>
        </w:rPr>
        <w:t>readonly</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="copy-button" </w:t>
      </w:r>
      <w:r w:rsidRPr="007673F2">
        <w:rPr>
          <w:rFonts w:ascii="Consolas" w:eastAsia="Times New Roman" w:hAnsi="Consolas" w:cs="Courier New"/>
          <w:i/>
          <w:iCs/>
          <w:color w:val="FFCB6B"/>
          <w:sz w:val="18"/>
          <w:szCs w:val="18"/>
          <w:lang w:val="en-US"/>
        </w:rPr>
        <w:t>onclick</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2AAFF"/>
          <w:sz w:val="18"/>
          <w:szCs w:val="18"/>
          <w:lang w:val="en-US"/>
        </w:rPr>
        <w:t>copyNumberToClipboard</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="btn default-button" </w:t>
      </w:r>
      <w:r w:rsidRPr="007673F2">
        <w:rPr>
          <w:rFonts w:ascii="Consolas" w:eastAsia="Times New Roman" w:hAnsi="Consolas" w:cs="Courier New"/>
          <w:i/>
          <w:iCs/>
          <w:color w:val="FFCB6B"/>
          <w:sz w:val="18"/>
          <w:szCs w:val="18"/>
          <w:lang w:val="en-US"/>
        </w:rPr>
        <w:t>data-toggle</w:t>
      </w:r>
      <w:r w:rsidRPr="007673F2">
        <w:rPr>
          <w:rFonts w:ascii="Consolas" w:eastAsia="Times New Roman" w:hAnsi="Consolas" w:cs="Courier New"/>
          <w:color w:val="C3E88D"/>
          <w:sz w:val="18"/>
          <w:szCs w:val="18"/>
          <w:lang w:val="en-US"/>
        </w:rPr>
        <w:t xml:space="preserve">="tooltip" </w:t>
      </w:r>
      <w:r w:rsidRPr="007673F2">
        <w:rPr>
          <w:rFonts w:ascii="Consolas" w:eastAsia="Times New Roman" w:hAnsi="Consolas" w:cs="Courier New"/>
          <w:i/>
          <w:iCs/>
          <w:color w:val="FFCB6B"/>
          <w:sz w:val="18"/>
          <w:szCs w:val="18"/>
          <w:lang w:val="en-US"/>
        </w:rPr>
        <w:t>data-palcement</w:t>
      </w:r>
      <w:r w:rsidRPr="007673F2">
        <w:rPr>
          <w:rFonts w:ascii="Consolas" w:eastAsia="Times New Roman" w:hAnsi="Consolas" w:cs="Courier New"/>
          <w:color w:val="C3E88D"/>
          <w:sz w:val="18"/>
          <w:szCs w:val="18"/>
          <w:lang w:val="en-US"/>
        </w:rPr>
        <w:t xml:space="preserve">="top" </w:t>
      </w:r>
      <w:r w:rsidRPr="007673F2">
        <w:rPr>
          <w:rFonts w:ascii="Consolas" w:eastAsia="Times New Roman" w:hAnsi="Consolas" w:cs="Courier New"/>
          <w:i/>
          <w:iCs/>
          <w:color w:val="FFCB6B"/>
          <w:sz w:val="18"/>
          <w:szCs w:val="18"/>
          <w:lang w:val="en-US"/>
        </w:rPr>
        <w:t>title</w:t>
      </w:r>
      <w:r w:rsidRPr="007673F2">
        <w:rPr>
          <w:rFonts w:ascii="Consolas" w:eastAsia="Times New Roman" w:hAnsi="Consolas" w:cs="Courier New"/>
          <w:color w:val="C3E88D"/>
          <w:sz w:val="18"/>
          <w:szCs w:val="18"/>
          <w:lang w:val="en-US"/>
        </w:rPr>
        <w:t>="Copied"</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fa-copy fa-lg"</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="col-lg-7 col-11"</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="d-flex justify-content-start contacts-header header-font"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Ми</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на</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карті</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="embed-responsive embed-responsive-16by9 my-4"</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iframe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="embed-responsive-item" </w:t>
      </w:r>
      <w:r w:rsidRPr="007673F2">
        <w:rPr>
          <w:rFonts w:ascii="Consolas" w:eastAsia="Times New Roman" w:hAnsi="Consolas" w:cs="Courier New"/>
          <w:i/>
          <w:iCs/>
          <w:color w:val="FFCB6B"/>
          <w:sz w:val="18"/>
          <w:szCs w:val="18"/>
          <w:lang w:val="en-US"/>
        </w:rPr>
        <w:t>src</w:t>
      </w:r>
      <w:r w:rsidRPr="007673F2">
        <w:rPr>
          <w:rFonts w:ascii="Consolas" w:eastAsia="Times New Roman" w:hAnsi="Consolas" w:cs="Courier New"/>
          <w:color w:val="C3E88D"/>
          <w:sz w:val="18"/>
          <w:szCs w:val="18"/>
          <w:lang w:val="en-US"/>
        </w:rPr>
        <w:t xml:space="preserve">="https://www.google.com/maps/embed?pb=!1m18!1m12!1m3!1d5101.181252944464!2d28.678823838330054!3d50.26222967228042!2m3!1f0!2f0!3f0!3m2!1i1024!2i768!4f13.1!3m3!1m2!1s0x0%3A0x20fe535bcdba974d!2z0KHQsNC00L7QstC-0LQsINCe0J7Qng!5e0!3m2!1sru!2sua!4v1590042427044!5m2!1sru!2sua" </w:t>
      </w:r>
      <w:r w:rsidRPr="007673F2">
        <w:rPr>
          <w:rFonts w:ascii="Consolas" w:eastAsia="Times New Roman" w:hAnsi="Consolas" w:cs="Courier New"/>
          <w:i/>
          <w:iCs/>
          <w:color w:val="FFCB6B"/>
          <w:sz w:val="18"/>
          <w:szCs w:val="18"/>
          <w:lang w:val="en-US"/>
        </w:rPr>
        <w:t>frameborder</w:t>
      </w:r>
      <w:r w:rsidRPr="007673F2">
        <w:rPr>
          <w:rFonts w:ascii="Consolas" w:eastAsia="Times New Roman" w:hAnsi="Consolas" w:cs="Courier New"/>
          <w:color w:val="C3E88D"/>
          <w:sz w:val="18"/>
          <w:szCs w:val="18"/>
          <w:lang w:val="en-US"/>
        </w:rPr>
        <w:t xml:space="preserve">="0" </w:t>
      </w:r>
      <w:r w:rsidRPr="007673F2">
        <w:rPr>
          <w:rFonts w:ascii="Consolas" w:eastAsia="Times New Roman" w:hAnsi="Consolas" w:cs="Courier New"/>
          <w:i/>
          <w:iCs/>
          <w:color w:val="FFCB6B"/>
          <w:sz w:val="18"/>
          <w:szCs w:val="18"/>
          <w:lang w:val="en-US"/>
        </w:rPr>
        <w:t>style</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B2CCD6"/>
          <w:sz w:val="18"/>
          <w:szCs w:val="18"/>
          <w:lang w:val="en-US"/>
        </w:rPr>
        <w:t>border</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color w:val="F78C6C"/>
          <w:sz w:val="18"/>
          <w:szCs w:val="18"/>
          <w:lang w:val="en-US"/>
        </w:rPr>
        <w:t>0</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allowfullscreen</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aria-hidden</w:t>
      </w:r>
      <w:r w:rsidRPr="007673F2">
        <w:rPr>
          <w:rFonts w:ascii="Consolas" w:eastAsia="Times New Roman" w:hAnsi="Consolas" w:cs="Courier New"/>
          <w:color w:val="C3E88D"/>
          <w:sz w:val="18"/>
          <w:szCs w:val="18"/>
          <w:lang w:val="en-US"/>
        </w:rPr>
        <w:t xml:space="preserve">="false" </w:t>
      </w:r>
      <w:r w:rsidRPr="007673F2">
        <w:rPr>
          <w:rFonts w:ascii="Consolas" w:eastAsia="Times New Roman" w:hAnsi="Consolas" w:cs="Courier New"/>
          <w:i/>
          <w:iCs/>
          <w:color w:val="FFCB6B"/>
          <w:sz w:val="18"/>
          <w:szCs w:val="18"/>
          <w:lang w:val="en-US"/>
        </w:rPr>
        <w:t>tabindex</w:t>
      </w:r>
      <w:r w:rsidRPr="007673F2">
        <w:rPr>
          <w:rFonts w:ascii="Consolas" w:eastAsia="Times New Roman" w:hAnsi="Consolas" w:cs="Courier New"/>
          <w:color w:val="C3E88D"/>
          <w:sz w:val="18"/>
          <w:szCs w:val="18"/>
          <w:lang w:val="en-US"/>
        </w:rPr>
        <w:t>="0"</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iframe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="push"</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p>
    <w:p w14:paraId="2036CEC9" w14:textId="5BFF8FA5" w:rsidR="007673F2" w:rsidRDefault="007673F2" w:rsidP="00715D8F">
      <w:pPr>
        <w:pStyle w:val="11"/>
      </w:pPr>
      <w:r>
        <w:t xml:space="preserve">Лістинг </w:t>
      </w:r>
      <w:r>
        <w:rPr>
          <w:lang w:val="en-US"/>
        </w:rPr>
        <w:t>home.hbs:</w:t>
      </w:r>
    </w:p>
    <w:p w14:paraId="39B85A33" w14:textId="77777777" w:rsidR="007673F2" w:rsidRPr="007673F2" w:rsidRDefault="007673F2" w:rsidP="007673F2">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="main-content py-4"</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="slider-catalog-container  flex-lg-row flex-column align-items-center align-items-lg-start justify-content-lg-center d-flex "</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="col-11 col-xl-3 col-lg-4 main-page-menu shadow mb-2 p-0"</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="main-background-color navbar-brand w-100 p-2 mb-2 px-4"</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rPr>
        <w:t>Каталог</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i/>
          <w:iCs/>
          <w:color w:val="C792EA"/>
          <w:sz w:val="18"/>
          <w:szCs w:val="18"/>
          <w:lang w:val="en-US"/>
        </w:rPr>
        <w:t>each categories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="dropdown-item" </w:t>
      </w:r>
      <w:r w:rsidRPr="007673F2">
        <w:rPr>
          <w:rFonts w:ascii="Consolas" w:eastAsia="Times New Roman" w:hAnsi="Consolas" w:cs="Courier New"/>
          <w:i/>
          <w:iCs/>
          <w:color w:val="FFCB6B"/>
          <w:sz w:val="18"/>
          <w:szCs w:val="18"/>
          <w:lang w:val="en-US"/>
        </w:rPr>
        <w:lastRenderedPageBreak/>
        <w:t>href</w:t>
      </w:r>
      <w:r w:rsidRPr="007673F2">
        <w:rPr>
          <w:rFonts w:ascii="Consolas" w:eastAsia="Times New Roman" w:hAnsi="Consolas" w:cs="Courier New"/>
          <w:color w:val="C3E88D"/>
          <w:sz w:val="18"/>
          <w:szCs w:val="18"/>
          <w:lang w:val="en-US"/>
        </w:rPr>
        <w:t>="/categories/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this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Category_ID</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i/>
          <w:iCs/>
          <w:color w:val="C792EA"/>
          <w:sz w:val="18"/>
          <w:szCs w:val="18"/>
          <w:lang w:val="en-US"/>
        </w:rPr>
        <w:t>this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Category_Name</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="dropdown-divider"</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i/>
          <w:iCs/>
          <w:color w:val="C792EA"/>
          <w:sz w:val="18"/>
          <w:szCs w:val="18"/>
          <w:lang w:val="en-US"/>
        </w:rPr>
        <w:t>each</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="col-12 col-lg-6"</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="carouselExampleIndicators"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="carousel slide col-center" </w:t>
      </w:r>
      <w:r w:rsidRPr="007673F2">
        <w:rPr>
          <w:rFonts w:ascii="Consolas" w:eastAsia="Times New Roman" w:hAnsi="Consolas" w:cs="Courier New"/>
          <w:i/>
          <w:iCs/>
          <w:color w:val="FFCB6B"/>
          <w:sz w:val="18"/>
          <w:szCs w:val="18"/>
          <w:lang w:val="en-US"/>
        </w:rPr>
        <w:t>data-ride</w:t>
      </w:r>
      <w:r w:rsidRPr="007673F2">
        <w:rPr>
          <w:rFonts w:ascii="Consolas" w:eastAsia="Times New Roman" w:hAnsi="Consolas" w:cs="Courier New"/>
          <w:color w:val="C3E88D"/>
          <w:sz w:val="18"/>
          <w:szCs w:val="18"/>
          <w:lang w:val="en-US"/>
        </w:rPr>
        <w:t>="carousel"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ol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="carousel-indicators"</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li </w:t>
      </w:r>
      <w:r w:rsidRPr="007673F2">
        <w:rPr>
          <w:rFonts w:ascii="Consolas" w:eastAsia="Times New Roman" w:hAnsi="Consolas" w:cs="Courier New"/>
          <w:i/>
          <w:iCs/>
          <w:color w:val="FFCB6B"/>
          <w:sz w:val="18"/>
          <w:szCs w:val="18"/>
          <w:lang w:val="en-US"/>
        </w:rPr>
        <w:t>data-target</w:t>
      </w:r>
      <w:r w:rsidRPr="007673F2">
        <w:rPr>
          <w:rFonts w:ascii="Consolas" w:eastAsia="Times New Roman" w:hAnsi="Consolas" w:cs="Courier New"/>
          <w:color w:val="C3E88D"/>
          <w:sz w:val="18"/>
          <w:szCs w:val="18"/>
          <w:lang w:val="en-US"/>
        </w:rPr>
        <w:t xml:space="preserve">="#carouselExampleIndicators" </w:t>
      </w:r>
      <w:r w:rsidRPr="007673F2">
        <w:rPr>
          <w:rFonts w:ascii="Consolas" w:eastAsia="Times New Roman" w:hAnsi="Consolas" w:cs="Courier New"/>
          <w:i/>
          <w:iCs/>
          <w:color w:val="FFCB6B"/>
          <w:sz w:val="18"/>
          <w:szCs w:val="18"/>
          <w:lang w:val="en-US"/>
        </w:rPr>
        <w:t>data-slide-to</w:t>
      </w:r>
      <w:r w:rsidRPr="007673F2">
        <w:rPr>
          <w:rFonts w:ascii="Consolas" w:eastAsia="Times New Roman" w:hAnsi="Consolas" w:cs="Courier New"/>
          <w:color w:val="C3E88D"/>
          <w:sz w:val="18"/>
          <w:szCs w:val="18"/>
          <w:lang w:val="en-US"/>
        </w:rPr>
        <w:t xml:space="preserve">="0"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="active"</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li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li </w:t>
      </w:r>
      <w:r w:rsidRPr="007673F2">
        <w:rPr>
          <w:rFonts w:ascii="Consolas" w:eastAsia="Times New Roman" w:hAnsi="Consolas" w:cs="Courier New"/>
          <w:i/>
          <w:iCs/>
          <w:color w:val="FFCB6B"/>
          <w:sz w:val="18"/>
          <w:szCs w:val="18"/>
          <w:lang w:val="en-US"/>
        </w:rPr>
        <w:t>data-target</w:t>
      </w:r>
      <w:r w:rsidRPr="007673F2">
        <w:rPr>
          <w:rFonts w:ascii="Consolas" w:eastAsia="Times New Roman" w:hAnsi="Consolas" w:cs="Courier New"/>
          <w:color w:val="C3E88D"/>
          <w:sz w:val="18"/>
          <w:szCs w:val="18"/>
          <w:lang w:val="en-US"/>
        </w:rPr>
        <w:t xml:space="preserve">="#carouselExampleIndicators" </w:t>
      </w:r>
      <w:r w:rsidRPr="007673F2">
        <w:rPr>
          <w:rFonts w:ascii="Consolas" w:eastAsia="Times New Roman" w:hAnsi="Consolas" w:cs="Courier New"/>
          <w:i/>
          <w:iCs/>
          <w:color w:val="FFCB6B"/>
          <w:sz w:val="18"/>
          <w:szCs w:val="18"/>
          <w:lang w:val="en-US"/>
        </w:rPr>
        <w:t>data-slide-to</w:t>
      </w:r>
      <w:r w:rsidRPr="007673F2">
        <w:rPr>
          <w:rFonts w:ascii="Consolas" w:eastAsia="Times New Roman" w:hAnsi="Consolas" w:cs="Courier New"/>
          <w:color w:val="C3E88D"/>
          <w:sz w:val="18"/>
          <w:szCs w:val="18"/>
          <w:lang w:val="en-US"/>
        </w:rPr>
        <w:t>="1"</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li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li </w:t>
      </w:r>
      <w:r w:rsidRPr="007673F2">
        <w:rPr>
          <w:rFonts w:ascii="Consolas" w:eastAsia="Times New Roman" w:hAnsi="Consolas" w:cs="Courier New"/>
          <w:i/>
          <w:iCs/>
          <w:color w:val="FFCB6B"/>
          <w:sz w:val="18"/>
          <w:szCs w:val="18"/>
          <w:lang w:val="en-US"/>
        </w:rPr>
        <w:t>data-target</w:t>
      </w:r>
      <w:r w:rsidRPr="007673F2">
        <w:rPr>
          <w:rFonts w:ascii="Consolas" w:eastAsia="Times New Roman" w:hAnsi="Consolas" w:cs="Courier New"/>
          <w:color w:val="C3E88D"/>
          <w:sz w:val="18"/>
          <w:szCs w:val="18"/>
          <w:lang w:val="en-US"/>
        </w:rPr>
        <w:t xml:space="preserve">="#carouselExampleIndicators" </w:t>
      </w:r>
      <w:r w:rsidRPr="007673F2">
        <w:rPr>
          <w:rFonts w:ascii="Consolas" w:eastAsia="Times New Roman" w:hAnsi="Consolas" w:cs="Courier New"/>
          <w:i/>
          <w:iCs/>
          <w:color w:val="FFCB6B"/>
          <w:sz w:val="18"/>
          <w:szCs w:val="18"/>
          <w:lang w:val="en-US"/>
        </w:rPr>
        <w:t>data-slide-to</w:t>
      </w:r>
      <w:r w:rsidRPr="007673F2">
        <w:rPr>
          <w:rFonts w:ascii="Consolas" w:eastAsia="Times New Roman" w:hAnsi="Consolas" w:cs="Courier New"/>
          <w:color w:val="C3E88D"/>
          <w:sz w:val="18"/>
          <w:szCs w:val="18"/>
          <w:lang w:val="en-US"/>
        </w:rPr>
        <w:t>="2"</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li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ol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="carousel-inner"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="carousel-item active"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img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="d-block w-100" </w:t>
      </w:r>
      <w:r w:rsidRPr="007673F2">
        <w:rPr>
          <w:rFonts w:ascii="Consolas" w:eastAsia="Times New Roman" w:hAnsi="Consolas" w:cs="Courier New"/>
          <w:i/>
          <w:iCs/>
          <w:color w:val="FFCB6B"/>
          <w:sz w:val="18"/>
          <w:szCs w:val="18"/>
          <w:lang w:val="en-US"/>
        </w:rPr>
        <w:t>src</w:t>
      </w:r>
      <w:r w:rsidRPr="007673F2">
        <w:rPr>
          <w:rFonts w:ascii="Consolas" w:eastAsia="Times New Roman" w:hAnsi="Consolas" w:cs="Courier New"/>
          <w:color w:val="C3E88D"/>
          <w:sz w:val="18"/>
          <w:szCs w:val="18"/>
          <w:lang w:val="en-US"/>
        </w:rPr>
        <w:t xml:space="preserve">="https://cdn.pixabay.com/photo/2014/07/05/08/30/lawnmower-384589_960_720.jpg" </w:t>
      </w:r>
      <w:r w:rsidRPr="007673F2">
        <w:rPr>
          <w:rFonts w:ascii="Consolas" w:eastAsia="Times New Roman" w:hAnsi="Consolas" w:cs="Courier New"/>
          <w:i/>
          <w:iCs/>
          <w:color w:val="FFCB6B"/>
          <w:sz w:val="18"/>
          <w:szCs w:val="18"/>
          <w:lang w:val="en-US"/>
        </w:rPr>
        <w:t>alt</w:t>
      </w:r>
      <w:r w:rsidRPr="007673F2">
        <w:rPr>
          <w:rFonts w:ascii="Consolas" w:eastAsia="Times New Roman" w:hAnsi="Consolas" w:cs="Courier New"/>
          <w:color w:val="C3E88D"/>
          <w:sz w:val="18"/>
          <w:szCs w:val="18"/>
          <w:lang w:val="en-US"/>
        </w:rPr>
        <w:t>="Second slide"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="carousel-item"</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img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="d-block w-100" </w:t>
      </w:r>
      <w:r w:rsidRPr="007673F2">
        <w:rPr>
          <w:rFonts w:ascii="Consolas" w:eastAsia="Times New Roman" w:hAnsi="Consolas" w:cs="Courier New"/>
          <w:i/>
          <w:iCs/>
          <w:color w:val="FFCB6B"/>
          <w:sz w:val="18"/>
          <w:szCs w:val="18"/>
          <w:lang w:val="en-US"/>
        </w:rPr>
        <w:t>src</w:t>
      </w:r>
      <w:r w:rsidRPr="007673F2">
        <w:rPr>
          <w:rFonts w:ascii="Consolas" w:eastAsia="Times New Roman" w:hAnsi="Consolas" w:cs="Courier New"/>
          <w:color w:val="C3E88D"/>
          <w:sz w:val="18"/>
          <w:szCs w:val="18"/>
          <w:lang w:val="en-US"/>
        </w:rPr>
        <w:t xml:space="preserve">="https://cdn.pixabay.com/photo/2017/07/19/08/50/gardening-2518377_960_720.jpg" </w:t>
      </w:r>
      <w:r w:rsidRPr="007673F2">
        <w:rPr>
          <w:rFonts w:ascii="Consolas" w:eastAsia="Times New Roman" w:hAnsi="Consolas" w:cs="Courier New"/>
          <w:i/>
          <w:iCs/>
          <w:color w:val="FFCB6B"/>
          <w:sz w:val="18"/>
          <w:szCs w:val="18"/>
          <w:lang w:val="en-US"/>
        </w:rPr>
        <w:t>alt</w:t>
      </w:r>
      <w:r w:rsidRPr="007673F2">
        <w:rPr>
          <w:rFonts w:ascii="Consolas" w:eastAsia="Times New Roman" w:hAnsi="Consolas" w:cs="Courier New"/>
          <w:color w:val="C3E88D"/>
          <w:sz w:val="18"/>
          <w:szCs w:val="18"/>
          <w:lang w:val="en-US"/>
        </w:rPr>
        <w:t>="Third slide"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="carousel-item"</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img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="d-block w-100" </w:t>
      </w:r>
      <w:r w:rsidRPr="007673F2">
        <w:rPr>
          <w:rFonts w:ascii="Consolas" w:eastAsia="Times New Roman" w:hAnsi="Consolas" w:cs="Courier New"/>
          <w:i/>
          <w:iCs/>
          <w:color w:val="FFCB6B"/>
          <w:sz w:val="18"/>
          <w:szCs w:val="18"/>
          <w:lang w:val="en-US"/>
        </w:rPr>
        <w:t>src</w:t>
      </w:r>
      <w:r w:rsidRPr="007673F2">
        <w:rPr>
          <w:rFonts w:ascii="Consolas" w:eastAsia="Times New Roman" w:hAnsi="Consolas" w:cs="Courier New"/>
          <w:color w:val="C3E88D"/>
          <w:sz w:val="18"/>
          <w:szCs w:val="18"/>
          <w:lang w:val="en-US"/>
        </w:rPr>
        <w:t xml:space="preserve">="https://cdn.pixabay.com/photo/2020/05/21/22/08/watering-can-5202988_960_720.jpg" </w:t>
      </w:r>
      <w:r w:rsidRPr="007673F2">
        <w:rPr>
          <w:rFonts w:ascii="Consolas" w:eastAsia="Times New Roman" w:hAnsi="Consolas" w:cs="Courier New"/>
          <w:i/>
          <w:iCs/>
          <w:color w:val="FFCB6B"/>
          <w:sz w:val="18"/>
          <w:szCs w:val="18"/>
          <w:lang w:val="en-US"/>
        </w:rPr>
        <w:t>alt</w:t>
      </w:r>
      <w:r w:rsidRPr="007673F2">
        <w:rPr>
          <w:rFonts w:ascii="Consolas" w:eastAsia="Times New Roman" w:hAnsi="Consolas" w:cs="Courier New"/>
          <w:color w:val="C3E88D"/>
          <w:sz w:val="18"/>
          <w:szCs w:val="18"/>
          <w:lang w:val="en-US"/>
        </w:rPr>
        <w:t>="Fourth slide"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="carousel-control-prev"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 xml:space="preserve">="#carouselExampleIndicators"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data-slide</w:t>
      </w:r>
      <w:r w:rsidRPr="007673F2">
        <w:rPr>
          <w:rFonts w:ascii="Consolas" w:eastAsia="Times New Roman" w:hAnsi="Consolas" w:cs="Courier New"/>
          <w:color w:val="C3E88D"/>
          <w:sz w:val="18"/>
          <w:szCs w:val="18"/>
          <w:lang w:val="en-US"/>
        </w:rPr>
        <w:t>="prev"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span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="carousel-control-prev-icon" </w:t>
      </w:r>
      <w:r w:rsidRPr="007673F2">
        <w:rPr>
          <w:rFonts w:ascii="Consolas" w:eastAsia="Times New Roman" w:hAnsi="Consolas" w:cs="Courier New"/>
          <w:i/>
          <w:iCs/>
          <w:color w:val="FFCB6B"/>
          <w:sz w:val="18"/>
          <w:szCs w:val="18"/>
          <w:lang w:val="en-US"/>
        </w:rPr>
        <w:t>aria-hidden</w:t>
      </w:r>
      <w:r w:rsidRPr="007673F2">
        <w:rPr>
          <w:rFonts w:ascii="Consolas" w:eastAsia="Times New Roman" w:hAnsi="Consolas" w:cs="Courier New"/>
          <w:color w:val="C3E88D"/>
          <w:sz w:val="18"/>
          <w:szCs w:val="18"/>
          <w:lang w:val="en-US"/>
        </w:rPr>
        <w:t>="true"</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span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="sr-only"</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Previous</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="carousel-control-next"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 xml:space="preserve">="#carouselExampleIndicators"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data-slide</w:t>
      </w:r>
      <w:r w:rsidRPr="007673F2">
        <w:rPr>
          <w:rFonts w:ascii="Consolas" w:eastAsia="Times New Roman" w:hAnsi="Consolas" w:cs="Courier New"/>
          <w:color w:val="C3E88D"/>
          <w:sz w:val="18"/>
          <w:szCs w:val="18"/>
          <w:lang w:val="en-US"/>
        </w:rPr>
        <w:t>="next"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span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="carousel-control-next-icon" </w:t>
      </w:r>
      <w:r w:rsidRPr="007673F2">
        <w:rPr>
          <w:rFonts w:ascii="Consolas" w:eastAsia="Times New Roman" w:hAnsi="Consolas" w:cs="Courier New"/>
          <w:i/>
          <w:iCs/>
          <w:color w:val="FFCB6B"/>
          <w:sz w:val="18"/>
          <w:szCs w:val="18"/>
          <w:lang w:val="en-US"/>
        </w:rPr>
        <w:t>aria-hidden</w:t>
      </w:r>
      <w:r w:rsidRPr="007673F2">
        <w:rPr>
          <w:rFonts w:ascii="Consolas" w:eastAsia="Times New Roman" w:hAnsi="Consolas" w:cs="Courier New"/>
          <w:color w:val="C3E88D"/>
          <w:sz w:val="18"/>
          <w:szCs w:val="18"/>
          <w:lang w:val="en-US"/>
        </w:rPr>
        <w:t>="true"</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span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="sr-only"</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Next</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="my-5 px-3 text-center category-name-block"</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h1</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Останні</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товари</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h1</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="green-line"</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="products-container"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="px-lg-5 px-2"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i/>
          <w:iCs/>
          <w:color w:val="C792EA"/>
          <w:sz w:val="18"/>
          <w:szCs w:val="18"/>
          <w:lang w:val="en-US"/>
        </w:rPr>
        <w:t>each products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="row display-flex"</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i/>
          <w:iCs/>
          <w:color w:val="C792EA"/>
          <w:sz w:val="18"/>
          <w:szCs w:val="18"/>
          <w:lang w:val="en-US"/>
        </w:rPr>
        <w:t>each this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="/product/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General_Product_ID</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="thumbnail-link"</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="col-sm-6 col-md-3 shadow thumbnail-helper my-2"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="img-thumbnail mx-2"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="text-center"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img </w:t>
      </w:r>
      <w:r w:rsidRPr="007673F2">
        <w:rPr>
          <w:rFonts w:ascii="Consolas" w:eastAsia="Times New Roman" w:hAnsi="Consolas" w:cs="Courier New"/>
          <w:i/>
          <w:iCs/>
          <w:color w:val="FFCB6B"/>
          <w:sz w:val="18"/>
          <w:szCs w:val="18"/>
          <w:lang w:val="en-US"/>
        </w:rPr>
        <w:t>src</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General_Product_Image_Path</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alt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Зображення</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color w:val="C3E88D"/>
          <w:sz w:val="18"/>
          <w:szCs w:val="18"/>
        </w:rPr>
        <w:t>товару</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="img-responsive"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="caption py-3 px-5"</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h5</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i/>
          <w:iCs/>
          <w:color w:val="C792EA"/>
          <w:sz w:val="18"/>
          <w:szCs w:val="18"/>
          <w:lang w:val="en-US"/>
        </w:rPr>
        <w:t>Product_Name</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h5</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F78C6C"/>
          <w:sz w:val="18"/>
          <w:szCs w:val="18"/>
          <w:lang w:val="en-US"/>
        </w:rPr>
        <w:t xml:space="preserve">&amp;#8372;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span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="price-span"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i/>
          <w:iCs/>
          <w:color w:val="C792EA"/>
          <w:sz w:val="18"/>
          <w:szCs w:val="18"/>
          <w:lang w:val="en-US"/>
        </w:rPr>
        <w:t>minimumPrice</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a </w:t>
      </w:r>
      <w:r w:rsidRPr="007673F2">
        <w:rPr>
          <w:rFonts w:ascii="Consolas" w:eastAsia="Times New Roman" w:hAnsi="Consolas" w:cs="Courier New"/>
          <w:i/>
          <w:iCs/>
          <w:color w:val="FFCB6B"/>
          <w:sz w:val="18"/>
          <w:szCs w:val="18"/>
          <w:lang w:val="en-US"/>
        </w:rPr>
        <w:t>href</w:t>
      </w:r>
      <w:r w:rsidRPr="007673F2">
        <w:rPr>
          <w:rFonts w:ascii="Consolas" w:eastAsia="Times New Roman" w:hAnsi="Consolas" w:cs="Courier New"/>
          <w:color w:val="C3E88D"/>
          <w:sz w:val="18"/>
          <w:szCs w:val="18"/>
          <w:lang w:val="en-US"/>
        </w:rPr>
        <w:t>="/product/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General_Product_ID</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="btn default-button"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Детальніше</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a</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i/>
          <w:iCs/>
          <w:color w:val="C792EA"/>
          <w:sz w:val="18"/>
          <w:szCs w:val="18"/>
          <w:lang w:val="en-US"/>
        </w:rPr>
        <w:t>each</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lastRenderedPageBreak/>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i/>
          <w:iCs/>
          <w:color w:val="C792EA"/>
          <w:sz w:val="18"/>
          <w:szCs w:val="18"/>
          <w:lang w:val="en-US"/>
        </w:rPr>
        <w:t>each</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p>
    <w:p w14:paraId="76368A60" w14:textId="2805E364" w:rsidR="007673F2" w:rsidRDefault="007673F2" w:rsidP="00715D8F">
      <w:pPr>
        <w:pStyle w:val="11"/>
        <w:rPr>
          <w:lang w:val="en-US"/>
        </w:rPr>
      </w:pPr>
      <w:r>
        <w:t xml:space="preserve">Лістинг </w:t>
      </w:r>
      <w:r>
        <w:rPr>
          <w:lang w:val="en-US"/>
        </w:rPr>
        <w:t>order.hbs:</w:t>
      </w:r>
    </w:p>
    <w:p w14:paraId="1EAD7FAA" w14:textId="77777777" w:rsidR="007673F2" w:rsidRPr="007673F2" w:rsidRDefault="007673F2" w:rsidP="007673F2">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="main-content d-flex justify-content-center"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="col-lg-6 col-11 shadow p-lg-5 p-md-3 px-3 py-3"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h1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="header-font px-1 py-4 header-font"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Оформлення</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замовлення</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h1</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hr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="d-flex justify-content-between"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h3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="header-font d-flex align-items-center"</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fa-shopping-cart fa-lg mr-3"</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 xml:space="preserve">&gt;    </w:t>
      </w:r>
      <w:r w:rsidRPr="007673F2">
        <w:rPr>
          <w:rFonts w:ascii="Consolas" w:eastAsia="Times New Roman" w:hAnsi="Consolas" w:cs="Courier New"/>
          <w:color w:val="EEFFFF"/>
          <w:sz w:val="18"/>
          <w:szCs w:val="18"/>
        </w:rPr>
        <w:t>Товари</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="px-3 m-2"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ul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="list-group"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="products-list"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i/>
          <w:iCs/>
          <w:color w:val="C792EA"/>
          <w:sz w:val="18"/>
          <w:szCs w:val="18"/>
          <w:lang w:val="en-US"/>
        </w:rPr>
        <w:t>each products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="list-group-item d-flex justify-content-between flex-column flex-md-row"</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span </w:t>
      </w:r>
      <w:r w:rsidRPr="007673F2">
        <w:rPr>
          <w:rFonts w:ascii="Consolas" w:eastAsia="Times New Roman" w:hAnsi="Consolas" w:cs="Courier New"/>
          <w:i/>
          <w:iCs/>
          <w:color w:val="FFCB6B"/>
          <w:sz w:val="18"/>
          <w:szCs w:val="18"/>
          <w:lang w:val="en-US"/>
        </w:rPr>
        <w:t>style</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B2CCD6"/>
          <w:sz w:val="18"/>
          <w:szCs w:val="18"/>
          <w:lang w:val="en-US"/>
        </w:rPr>
        <w:t>font-weight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bold</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i/>
          <w:iCs/>
          <w:color w:val="C792EA"/>
          <w:sz w:val="18"/>
          <w:szCs w:val="18"/>
          <w:lang w:val="en-US"/>
        </w:rPr>
        <w:t>this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productName</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="mr-3 d-inline"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rPr>
        <w:t>Кількість</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span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="qty-span mx-2"</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i/>
          <w:iCs/>
          <w:color w:val="C792EA"/>
          <w:sz w:val="18"/>
          <w:szCs w:val="18"/>
          <w:lang w:val="en-US"/>
        </w:rPr>
        <w:t>this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qty</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span </w:t>
      </w:r>
      <w:r w:rsidRPr="007673F2">
        <w:rPr>
          <w:rFonts w:ascii="Consolas" w:eastAsia="Times New Roman" w:hAnsi="Consolas" w:cs="Courier New"/>
          <w:i/>
          <w:iCs/>
          <w:color w:val="FFCB6B"/>
          <w:sz w:val="18"/>
          <w:szCs w:val="18"/>
          <w:lang w:val="en-US"/>
        </w:rPr>
        <w:t>style</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B2CCD6"/>
          <w:sz w:val="18"/>
          <w:szCs w:val="18"/>
          <w:lang w:val="en-US"/>
        </w:rPr>
        <w:t>font-weight</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F78C6C"/>
          <w:sz w:val="18"/>
          <w:szCs w:val="18"/>
          <w:lang w:val="en-US"/>
        </w:rPr>
        <w:t>bold</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this</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price</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li</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i/>
          <w:iCs/>
          <w:color w:val="C792EA"/>
          <w:sz w:val="18"/>
          <w:szCs w:val="18"/>
          <w:lang w:val="en-US"/>
        </w:rPr>
        <w:t>each</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ul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hr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="d-flex justify-content-between"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h3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="header-font d-flex align-items-center"</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fa-user-circle-o fa-lg mr-3"</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 xml:space="preserve">&gt;    </w:t>
      </w:r>
      <w:r w:rsidRPr="007673F2">
        <w:rPr>
          <w:rFonts w:ascii="Consolas" w:eastAsia="Times New Roman" w:hAnsi="Consolas" w:cs="Courier New"/>
          <w:color w:val="EEFFFF"/>
          <w:sz w:val="18"/>
          <w:szCs w:val="18"/>
        </w:rPr>
        <w:t>Контактні</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дані</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form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="orderForm"</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="userNameInput"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Ім</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color w:val="EEFFFF"/>
          <w:sz w:val="18"/>
          <w:szCs w:val="18"/>
        </w:rPr>
        <w:t>я</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отримувача</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="userNameInput"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Введіть</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color w:val="C3E88D"/>
          <w:sz w:val="18"/>
          <w:szCs w:val="18"/>
        </w:rPr>
        <w:t>ім</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user</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Name</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required pattern</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Ьа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яіїщґ</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яіїщґ</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small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Українською</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у</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формі</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напр</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Олег</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small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="lastNameInput"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Прізвище</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отримувача</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="lastNameInput"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Введіть</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color w:val="C3E88D"/>
          <w:sz w:val="18"/>
          <w:szCs w:val="18"/>
        </w:rPr>
        <w:t>прізвище</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user</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Last_Name</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required pattern</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Ьа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яіїщґ</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яіїщґ</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small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Українською</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у</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формі</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напр</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Петров</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small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="phoneInput"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Номер</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телефону</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отримувача</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="input-group mb-3"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="input-group-prepend"</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span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="input-group-text"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="phone-addon"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lang w:val="en-US"/>
        </w:rPr>
        <w:t>+380</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="phoneInput"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Введіть</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color w:val="C3E88D"/>
          <w:sz w:val="18"/>
          <w:szCs w:val="18"/>
        </w:rPr>
        <w:t>номер</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color w:val="C3E88D"/>
          <w:sz w:val="18"/>
          <w:szCs w:val="18"/>
        </w:rPr>
        <w:t>телефону</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value</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user</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i/>
          <w:iCs/>
          <w:color w:val="C792EA"/>
          <w:sz w:val="18"/>
          <w:szCs w:val="18"/>
          <w:lang w:val="en-US"/>
        </w:rPr>
        <w:t>Mobile_Phone_Number</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data-mask</w:t>
      </w:r>
      <w:r w:rsidRPr="007673F2">
        <w:rPr>
          <w:rFonts w:ascii="Consolas" w:eastAsia="Times New Roman" w:hAnsi="Consolas" w:cs="Courier New"/>
          <w:color w:val="C3E88D"/>
          <w:sz w:val="18"/>
          <w:szCs w:val="18"/>
          <w:lang w:val="en-US"/>
        </w:rPr>
        <w:t xml:space="preserve">="(00)-000-00-00" </w:t>
      </w:r>
      <w:r w:rsidRPr="007673F2">
        <w:rPr>
          <w:rFonts w:ascii="Consolas" w:eastAsia="Times New Roman" w:hAnsi="Consolas" w:cs="Courier New"/>
          <w:i/>
          <w:iCs/>
          <w:color w:val="FFCB6B"/>
          <w:sz w:val="18"/>
          <w:szCs w:val="18"/>
          <w:lang w:val="en-US"/>
        </w:rPr>
        <w:t>required</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hr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="d-flex justify-content-between"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h3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="header-font d-flex align-items-center"</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 xml:space="preserve">i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="fa fa-home fa-lg mr-3"</w:t>
      </w:r>
      <w:r w:rsidRPr="007673F2">
        <w:rPr>
          <w:rFonts w:ascii="Consolas" w:eastAsia="Times New Roman" w:hAnsi="Consolas" w:cs="Courier New"/>
          <w:color w:val="89DDFF"/>
          <w:sz w:val="18"/>
          <w:szCs w:val="18"/>
          <w:lang w:val="en-US"/>
        </w:rPr>
        <w:t>&gt;&lt;/</w:t>
      </w:r>
      <w:r w:rsidRPr="007673F2">
        <w:rPr>
          <w:rFonts w:ascii="Consolas" w:eastAsia="Times New Roman" w:hAnsi="Consolas" w:cs="Courier New"/>
          <w:color w:val="F07178"/>
          <w:sz w:val="18"/>
          <w:szCs w:val="18"/>
          <w:lang w:val="en-US"/>
        </w:rPr>
        <w:t>i</w:t>
      </w:r>
      <w:r w:rsidRPr="007673F2">
        <w:rPr>
          <w:rFonts w:ascii="Consolas" w:eastAsia="Times New Roman" w:hAnsi="Consolas" w:cs="Courier New"/>
          <w:color w:val="89DDFF"/>
          <w:sz w:val="18"/>
          <w:szCs w:val="18"/>
          <w:lang w:val="en-US"/>
        </w:rPr>
        <w:t xml:space="preserve">&gt;    </w:t>
      </w:r>
      <w:r w:rsidRPr="007673F2">
        <w:rPr>
          <w:rFonts w:ascii="Consolas" w:eastAsia="Times New Roman" w:hAnsi="Consolas" w:cs="Courier New"/>
          <w:color w:val="EEFFFF"/>
          <w:sz w:val="18"/>
          <w:szCs w:val="18"/>
        </w:rPr>
        <w:t>Адреса</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h3</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="cityInput"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Місто</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="cityInput"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Місто</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color w:val="C3E88D"/>
          <w:sz w:val="18"/>
          <w:szCs w:val="18"/>
        </w:rPr>
        <w:t>для</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color w:val="C3E88D"/>
          <w:sz w:val="18"/>
          <w:szCs w:val="18"/>
        </w:rPr>
        <w:t>доставки</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required pattern</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Ьа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яіїщґ</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яіїщґ</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="areaInput"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Область</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="areaInput"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Область</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color w:val="C3E88D"/>
          <w:sz w:val="18"/>
          <w:szCs w:val="18"/>
        </w:rPr>
        <w:t>для</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color w:val="C3E88D"/>
          <w:sz w:val="18"/>
          <w:szCs w:val="18"/>
        </w:rPr>
        <w:t>доставки</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lastRenderedPageBreak/>
        <w:t>required pattern</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Ьа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яіїщґ</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яіїщґ</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="streetInput"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Вулиця</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="streetInput"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Вулиця</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color w:val="C3E88D"/>
          <w:sz w:val="18"/>
          <w:szCs w:val="18"/>
        </w:rPr>
        <w:t>для</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color w:val="C3E88D"/>
          <w:sz w:val="18"/>
          <w:szCs w:val="18"/>
        </w:rPr>
        <w:t>доставки</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pattern</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Ь</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яіїщґ</w:t>
      </w:r>
      <w:r w:rsidRPr="007673F2">
        <w:rPr>
          <w:rFonts w:ascii="Consolas" w:eastAsia="Times New Roman" w:hAnsi="Consolas" w:cs="Courier New"/>
          <w:color w:val="C3E88D"/>
          <w:sz w:val="18"/>
          <w:szCs w:val="18"/>
          <w:lang w:val="en-US"/>
        </w:rPr>
        <w:t>]+([-'. ]?(?</w:t>
      </w:r>
      <w:proofErr w:type="gramStart"/>
      <w:r w:rsidRPr="007673F2">
        <w:rPr>
          <w:rFonts w:ascii="Consolas" w:eastAsia="Times New Roman" w:hAnsi="Consolas" w:cs="Courier New"/>
          <w:color w:val="C3E88D"/>
          <w:sz w:val="18"/>
          <w:szCs w:val="18"/>
          <w:lang w:val="en-US"/>
        </w:rPr>
        <w:t>:[</w:t>
      </w:r>
      <w:proofErr w:type="gramEnd"/>
      <w:r w:rsidRPr="007673F2">
        <w:rPr>
          <w:rFonts w:ascii="Consolas" w:eastAsia="Times New Roman" w:hAnsi="Consolas" w:cs="Courier New"/>
          <w:color w:val="C3E88D"/>
          <w:sz w:val="18"/>
          <w:szCs w:val="18"/>
        </w:rPr>
        <w:t>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яіїщґ</w:t>
      </w:r>
      <w:r w:rsidRPr="007673F2">
        <w:rPr>
          <w:rFonts w:ascii="Consolas" w:eastAsia="Times New Roman" w:hAnsi="Consolas" w:cs="Courier New"/>
          <w:color w:val="C3E88D"/>
          <w:sz w:val="18"/>
          <w:szCs w:val="18"/>
          <w:lang w:val="en-US"/>
        </w:rPr>
        <w:t>]+))</w:t>
      </w:r>
      <w:proofErr w:type="gramStart"/>
      <w:r w:rsidRPr="007673F2">
        <w:rPr>
          <w:rFonts w:ascii="Consolas" w:eastAsia="Times New Roman" w:hAnsi="Consolas" w:cs="Courier New"/>
          <w:color w:val="C3E88D"/>
          <w:sz w:val="18"/>
          <w:szCs w:val="18"/>
          <w:lang w:val="en-US"/>
        </w:rPr>
        <w:t>*)$</w:t>
      </w:r>
      <w:proofErr w:type="gramEnd"/>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small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Українською</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допускається</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напр</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пров</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color w:val="EEFFFF"/>
          <w:sz w:val="18"/>
          <w:szCs w:val="18"/>
        </w:rPr>
        <w:t>Панаса</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Саксаганського</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color w:val="EEFFFF"/>
          <w:sz w:val="18"/>
          <w:szCs w:val="18"/>
        </w:rPr>
        <w:t>без</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пробілу</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після</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small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="buildingNumberInput"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Номер</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будинку</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="buildingNumberInput"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Будинок</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color w:val="C3E88D"/>
          <w:sz w:val="18"/>
          <w:szCs w:val="18"/>
        </w:rPr>
        <w:t>для</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color w:val="C3E88D"/>
          <w:sz w:val="18"/>
          <w:szCs w:val="18"/>
        </w:rPr>
        <w:t>доставки</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required pattern</w:t>
      </w:r>
      <w:r w:rsidRPr="007673F2">
        <w:rPr>
          <w:rFonts w:ascii="Consolas" w:eastAsia="Times New Roman" w:hAnsi="Consolas" w:cs="Courier New"/>
          <w:color w:val="C3E88D"/>
          <w:sz w:val="18"/>
          <w:szCs w:val="18"/>
          <w:lang w:val="en-US"/>
        </w:rPr>
        <w:t>="</w:t>
      </w:r>
      <w:proofErr w:type="gramStart"/>
      <w:r w:rsidRPr="007673F2">
        <w:rPr>
          <w:rFonts w:ascii="Consolas" w:eastAsia="Times New Roman" w:hAnsi="Consolas" w:cs="Courier New"/>
          <w:color w:val="C3E88D"/>
          <w:sz w:val="18"/>
          <w:szCs w:val="18"/>
          <w:lang w:val="en-US"/>
        </w:rPr>
        <w:t>^(</w:t>
      </w:r>
      <w:proofErr w:type="gramEnd"/>
      <w:r w:rsidRPr="007673F2">
        <w:rPr>
          <w:rFonts w:ascii="Consolas" w:eastAsia="Times New Roman" w:hAnsi="Consolas" w:cs="Courier New"/>
          <w:color w:val="C3E88D"/>
          <w:sz w:val="18"/>
          <w:szCs w:val="18"/>
          <w:lang w:val="en-US"/>
        </w:rPr>
        <w:t>[\d]+[\/]?[\d]?[</w:t>
      </w:r>
      <w:r w:rsidRPr="007673F2">
        <w:rPr>
          <w:rFonts w:ascii="Consolas" w:eastAsia="Times New Roman" w:hAnsi="Consolas" w:cs="Courier New"/>
          <w:color w:val="C3E88D"/>
          <w:sz w:val="18"/>
          <w:szCs w:val="18"/>
        </w:rPr>
        <w:t>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w:t>
      </w:r>
      <w:r w:rsidRPr="007673F2">
        <w:rPr>
          <w:rFonts w:ascii="Consolas" w:eastAsia="Times New Roman" w:hAnsi="Consolas" w:cs="Courier New"/>
          <w:color w:val="C3E88D"/>
          <w:sz w:val="18"/>
          <w:szCs w:val="18"/>
          <w:lang w:val="en-US"/>
        </w:rPr>
        <w:t>A-Za-z]?){1}$"</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="form-group"</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label </w:t>
      </w:r>
      <w:r w:rsidRPr="007673F2">
        <w:rPr>
          <w:rFonts w:ascii="Consolas" w:eastAsia="Times New Roman" w:hAnsi="Consolas" w:cs="Courier New"/>
          <w:i/>
          <w:iCs/>
          <w:color w:val="FFCB6B"/>
          <w:sz w:val="18"/>
          <w:szCs w:val="18"/>
          <w:lang w:val="en-US"/>
        </w:rPr>
        <w:t>for</w:t>
      </w:r>
      <w:r w:rsidRPr="007673F2">
        <w:rPr>
          <w:rFonts w:ascii="Consolas" w:eastAsia="Times New Roman" w:hAnsi="Consolas" w:cs="Courier New"/>
          <w:color w:val="C3E88D"/>
          <w:sz w:val="18"/>
          <w:szCs w:val="18"/>
          <w:lang w:val="en-US"/>
        </w:rPr>
        <w:t>="apartmentNumberInput"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Номер</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квартири</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input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="apartmentNumberInput"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="form-control" </w:t>
      </w:r>
      <w:r w:rsidRPr="007673F2">
        <w:rPr>
          <w:rFonts w:ascii="Consolas" w:eastAsia="Times New Roman" w:hAnsi="Consolas" w:cs="Courier New"/>
          <w:i/>
          <w:iCs/>
          <w:color w:val="FFCB6B"/>
          <w:sz w:val="18"/>
          <w:szCs w:val="18"/>
          <w:lang w:val="en-US"/>
        </w:rPr>
        <w:t>placeholder</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Номер</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color w:val="C3E88D"/>
          <w:sz w:val="18"/>
          <w:szCs w:val="18"/>
        </w:rPr>
        <w:t>квартири</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color w:val="C3E88D"/>
          <w:sz w:val="18"/>
          <w:szCs w:val="18"/>
        </w:rPr>
        <w:t>для</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color w:val="C3E88D"/>
          <w:sz w:val="18"/>
          <w:szCs w:val="18"/>
        </w:rPr>
        <w:t>доставки</w:t>
      </w:r>
      <w:r w:rsidRPr="007673F2">
        <w:rPr>
          <w:rFonts w:ascii="Consolas" w:eastAsia="Times New Roman" w:hAnsi="Consolas" w:cs="Courier New"/>
          <w:color w:val="C3E88D"/>
          <w:sz w:val="18"/>
          <w:szCs w:val="18"/>
          <w:lang w:val="en-US"/>
        </w:rPr>
        <w:t xml:space="preserve">"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="text" </w:t>
      </w:r>
      <w:r w:rsidRPr="007673F2">
        <w:rPr>
          <w:rFonts w:ascii="Consolas" w:eastAsia="Times New Roman" w:hAnsi="Consolas" w:cs="Courier New"/>
          <w:i/>
          <w:iCs/>
          <w:color w:val="FFCB6B"/>
          <w:sz w:val="18"/>
          <w:szCs w:val="18"/>
          <w:lang w:val="en-US"/>
        </w:rPr>
        <w:t>pattern</w:t>
      </w:r>
      <w:r w:rsidRPr="007673F2">
        <w:rPr>
          <w:rFonts w:ascii="Consolas" w:eastAsia="Times New Roman" w:hAnsi="Consolas" w:cs="Courier New"/>
          <w:color w:val="C3E88D"/>
          <w:sz w:val="18"/>
          <w:szCs w:val="18"/>
          <w:lang w:val="en-US"/>
        </w:rPr>
        <w:t>="</w:t>
      </w:r>
      <w:proofErr w:type="gramStart"/>
      <w:r w:rsidRPr="007673F2">
        <w:rPr>
          <w:rFonts w:ascii="Consolas" w:eastAsia="Times New Roman" w:hAnsi="Consolas" w:cs="Courier New"/>
          <w:color w:val="C3E88D"/>
          <w:sz w:val="18"/>
          <w:szCs w:val="18"/>
          <w:lang w:val="en-US"/>
        </w:rPr>
        <w:t>^(</w:t>
      </w:r>
      <w:proofErr w:type="gramEnd"/>
      <w:r w:rsidRPr="007673F2">
        <w:rPr>
          <w:rFonts w:ascii="Consolas" w:eastAsia="Times New Roman" w:hAnsi="Consolas" w:cs="Courier New"/>
          <w:color w:val="C3E88D"/>
          <w:sz w:val="18"/>
          <w:szCs w:val="18"/>
          <w:lang w:val="en-US"/>
        </w:rPr>
        <w:t>[\d]+[\/]?[\d]?[</w:t>
      </w:r>
      <w:r w:rsidRPr="007673F2">
        <w:rPr>
          <w:rFonts w:ascii="Consolas" w:eastAsia="Times New Roman" w:hAnsi="Consolas" w:cs="Courier New"/>
          <w:color w:val="C3E88D"/>
          <w:sz w:val="18"/>
          <w:szCs w:val="18"/>
        </w:rPr>
        <w:t>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Яа</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C3E88D"/>
          <w:sz w:val="18"/>
          <w:szCs w:val="18"/>
        </w:rPr>
        <w:t>я</w:t>
      </w:r>
      <w:r w:rsidRPr="007673F2">
        <w:rPr>
          <w:rFonts w:ascii="Consolas" w:eastAsia="Times New Roman" w:hAnsi="Consolas" w:cs="Courier New"/>
          <w:color w:val="C3E88D"/>
          <w:sz w:val="18"/>
          <w:szCs w:val="18"/>
          <w:lang w:val="en-US"/>
        </w:rPr>
        <w:t>A-Za-z]?){1}$"</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{{&gt; </w:t>
      </w:r>
      <w:r w:rsidRPr="007673F2">
        <w:rPr>
          <w:rFonts w:ascii="Consolas" w:eastAsia="Times New Roman" w:hAnsi="Consolas" w:cs="Courier New"/>
          <w:i/>
          <w:iCs/>
          <w:color w:val="C792EA"/>
          <w:sz w:val="18"/>
          <w:szCs w:val="18"/>
          <w:lang w:val="en-US"/>
        </w:rPr>
        <w:t>alertcontainer</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="d-flex justify-content-between"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strong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="header-font"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Сума</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 xml:space="preserve">span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="totalPriceSpan"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i/>
          <w:iCs/>
          <w:color w:val="C792EA"/>
          <w:sz w:val="18"/>
          <w:szCs w:val="18"/>
          <w:lang w:val="en-US"/>
        </w:rPr>
        <w:t>totalPrice</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 xml:space="preserve">&gt; </w:t>
      </w:r>
      <w:r w:rsidRPr="007673F2">
        <w:rPr>
          <w:rFonts w:ascii="Consolas" w:eastAsia="Times New Roman" w:hAnsi="Consolas" w:cs="Courier New"/>
          <w:color w:val="EEFFFF"/>
          <w:sz w:val="18"/>
          <w:szCs w:val="18"/>
        </w:rPr>
        <w:t>грн</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strong</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="submit"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="btn main-button" </w:t>
      </w:r>
      <w:r w:rsidRPr="007673F2">
        <w:rPr>
          <w:rFonts w:ascii="Consolas" w:eastAsia="Times New Roman" w:hAnsi="Consolas" w:cs="Courier New"/>
          <w:i/>
          <w:iCs/>
          <w:color w:val="FFCB6B"/>
          <w:sz w:val="18"/>
          <w:szCs w:val="18"/>
          <w:lang w:val="en-US"/>
        </w:rPr>
        <w:t>onclick</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2AAFF"/>
          <w:sz w:val="18"/>
          <w:szCs w:val="18"/>
          <w:lang w:val="en-US"/>
        </w:rPr>
        <w:t>tryToMakeOrder</w:t>
      </w:r>
      <w:r w:rsidRPr="007673F2">
        <w:rPr>
          <w:rFonts w:ascii="Consolas" w:eastAsia="Times New Roman" w:hAnsi="Consolas" w:cs="Courier New"/>
          <w:color w:val="89DDFF"/>
          <w:sz w:val="18"/>
          <w:szCs w:val="18"/>
          <w:lang w:val="en-US"/>
        </w:rPr>
        <w:t xml:space="preserve">(); </w:t>
      </w:r>
      <w:r w:rsidRPr="007673F2">
        <w:rPr>
          <w:rFonts w:ascii="Consolas" w:eastAsia="Times New Roman" w:hAnsi="Consolas" w:cs="Courier New"/>
          <w:i/>
          <w:iCs/>
          <w:color w:val="C792EA"/>
          <w:sz w:val="18"/>
          <w:szCs w:val="18"/>
          <w:lang w:val="en-US"/>
        </w:rPr>
        <w:t>return false</w:t>
      </w:r>
      <w:r w:rsidRPr="007673F2">
        <w:rPr>
          <w:rFonts w:ascii="Consolas" w:eastAsia="Times New Roman" w:hAnsi="Consolas" w:cs="Courier New"/>
          <w:color w:val="89DDFF"/>
          <w:sz w:val="18"/>
          <w:szCs w:val="18"/>
          <w:lang w:val="en-US"/>
        </w:rPr>
        <w:t>;</w:t>
      </w:r>
      <w:r w:rsidRPr="007673F2">
        <w:rPr>
          <w:rFonts w:ascii="Consolas" w:eastAsia="Times New Roman" w:hAnsi="Consolas" w:cs="Courier New"/>
          <w:color w:val="C3E88D"/>
          <w:sz w:val="18"/>
          <w:szCs w:val="18"/>
          <w:lang w:val="en-US"/>
        </w:rPr>
        <w: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Замовити</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form</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="modal fade"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 xml:space="preserve">="successModal" </w:t>
      </w:r>
      <w:r w:rsidRPr="007673F2">
        <w:rPr>
          <w:rFonts w:ascii="Consolas" w:eastAsia="Times New Roman" w:hAnsi="Consolas" w:cs="Courier New"/>
          <w:i/>
          <w:iCs/>
          <w:color w:val="FFCB6B"/>
          <w:sz w:val="18"/>
          <w:szCs w:val="18"/>
          <w:lang w:val="en-US"/>
        </w:rPr>
        <w:t>tabindex</w:t>
      </w:r>
      <w:r w:rsidRPr="007673F2">
        <w:rPr>
          <w:rFonts w:ascii="Consolas" w:eastAsia="Times New Roman" w:hAnsi="Consolas" w:cs="Courier New"/>
          <w:color w:val="C3E88D"/>
          <w:sz w:val="18"/>
          <w:szCs w:val="18"/>
          <w:lang w:val="en-US"/>
        </w:rPr>
        <w:t xml:space="preserve">="-1"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 xml:space="preserve">="dialog" </w:t>
      </w:r>
      <w:r w:rsidRPr="007673F2">
        <w:rPr>
          <w:rFonts w:ascii="Consolas" w:eastAsia="Times New Roman" w:hAnsi="Consolas" w:cs="Courier New"/>
          <w:i/>
          <w:iCs/>
          <w:color w:val="FFCB6B"/>
          <w:sz w:val="18"/>
          <w:szCs w:val="18"/>
          <w:lang w:val="en-US"/>
        </w:rPr>
        <w:t>aria-labelledby</w:t>
      </w:r>
      <w:r w:rsidRPr="007673F2">
        <w:rPr>
          <w:rFonts w:ascii="Consolas" w:eastAsia="Times New Roman" w:hAnsi="Consolas" w:cs="Courier New"/>
          <w:color w:val="C3E88D"/>
          <w:sz w:val="18"/>
          <w:szCs w:val="18"/>
          <w:lang w:val="en-US"/>
        </w:rPr>
        <w:t xml:space="preserve">="exampleModalLabel" </w:t>
      </w:r>
      <w:r w:rsidRPr="007673F2">
        <w:rPr>
          <w:rFonts w:ascii="Consolas" w:eastAsia="Times New Roman" w:hAnsi="Consolas" w:cs="Courier New"/>
          <w:i/>
          <w:iCs/>
          <w:color w:val="FFCB6B"/>
          <w:sz w:val="18"/>
          <w:szCs w:val="18"/>
          <w:lang w:val="en-US"/>
        </w:rPr>
        <w:t>aria-hidden</w:t>
      </w:r>
      <w:r w:rsidRPr="007673F2">
        <w:rPr>
          <w:rFonts w:ascii="Consolas" w:eastAsia="Times New Roman" w:hAnsi="Consolas" w:cs="Courier New"/>
          <w:color w:val="C3E88D"/>
          <w:sz w:val="18"/>
          <w:szCs w:val="18"/>
          <w:lang w:val="en-US"/>
        </w:rPr>
        <w:t>="true"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="modal-dialog modal-dialog-centered" </w:t>
      </w:r>
      <w:r w:rsidRPr="007673F2">
        <w:rPr>
          <w:rFonts w:ascii="Consolas" w:eastAsia="Times New Roman" w:hAnsi="Consolas" w:cs="Courier New"/>
          <w:i/>
          <w:iCs/>
          <w:color w:val="FFCB6B"/>
          <w:sz w:val="18"/>
          <w:szCs w:val="18"/>
          <w:lang w:val="en-US"/>
        </w:rPr>
        <w:t>role</w:t>
      </w:r>
      <w:r w:rsidRPr="007673F2">
        <w:rPr>
          <w:rFonts w:ascii="Consolas" w:eastAsia="Times New Roman" w:hAnsi="Consolas" w:cs="Courier New"/>
          <w:color w:val="C3E88D"/>
          <w:sz w:val="18"/>
          <w:szCs w:val="18"/>
          <w:lang w:val="en-US"/>
        </w:rPr>
        <w:t>="document"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="modal-content"</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="modal-header"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h5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="modal-title" </w:t>
      </w:r>
      <w:r w:rsidRPr="007673F2">
        <w:rPr>
          <w:rFonts w:ascii="Consolas" w:eastAsia="Times New Roman" w:hAnsi="Consolas" w:cs="Courier New"/>
          <w:i/>
          <w:iCs/>
          <w:color w:val="FFCB6B"/>
          <w:sz w:val="18"/>
          <w:szCs w:val="18"/>
          <w:lang w:val="en-US"/>
        </w:rPr>
        <w:t>id</w:t>
      </w:r>
      <w:r w:rsidRPr="007673F2">
        <w:rPr>
          <w:rFonts w:ascii="Consolas" w:eastAsia="Times New Roman" w:hAnsi="Consolas" w:cs="Courier New"/>
          <w:color w:val="C3E88D"/>
          <w:sz w:val="18"/>
          <w:szCs w:val="18"/>
          <w:lang w:val="en-US"/>
        </w:rPr>
        <w:t>="exampleModalLabel"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Замовлення</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прийнято</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h5</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="close" </w:t>
      </w:r>
      <w:r w:rsidRPr="007673F2">
        <w:rPr>
          <w:rFonts w:ascii="Consolas" w:eastAsia="Times New Roman" w:hAnsi="Consolas" w:cs="Courier New"/>
          <w:i/>
          <w:iCs/>
          <w:color w:val="FFCB6B"/>
          <w:sz w:val="18"/>
          <w:szCs w:val="18"/>
          <w:lang w:val="en-US"/>
        </w:rPr>
        <w:t>data-dismiss</w:t>
      </w:r>
      <w:r w:rsidRPr="007673F2">
        <w:rPr>
          <w:rFonts w:ascii="Consolas" w:eastAsia="Times New Roman" w:hAnsi="Consolas" w:cs="Courier New"/>
          <w:color w:val="C3E88D"/>
          <w:sz w:val="18"/>
          <w:szCs w:val="18"/>
          <w:lang w:val="en-US"/>
        </w:rPr>
        <w:t xml:space="preserve">="modal" </w:t>
      </w:r>
      <w:r w:rsidRPr="007673F2">
        <w:rPr>
          <w:rFonts w:ascii="Consolas" w:eastAsia="Times New Roman" w:hAnsi="Consolas" w:cs="Courier New"/>
          <w:i/>
          <w:iCs/>
          <w:color w:val="FFCB6B"/>
          <w:sz w:val="18"/>
          <w:szCs w:val="18"/>
          <w:lang w:val="en-US"/>
        </w:rPr>
        <w:t>aria-label</w:t>
      </w:r>
      <w:r w:rsidRPr="007673F2">
        <w:rPr>
          <w:rFonts w:ascii="Consolas" w:eastAsia="Times New Roman" w:hAnsi="Consolas" w:cs="Courier New"/>
          <w:color w:val="C3E88D"/>
          <w:sz w:val="18"/>
          <w:szCs w:val="18"/>
          <w:lang w:val="en-US"/>
        </w:rPr>
        <w:t>="Close"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span </w:t>
      </w:r>
      <w:r w:rsidRPr="007673F2">
        <w:rPr>
          <w:rFonts w:ascii="Consolas" w:eastAsia="Times New Roman" w:hAnsi="Consolas" w:cs="Courier New"/>
          <w:i/>
          <w:iCs/>
          <w:color w:val="FFCB6B"/>
          <w:sz w:val="18"/>
          <w:szCs w:val="18"/>
          <w:lang w:val="en-US"/>
        </w:rPr>
        <w:t>aria-hidden</w:t>
      </w:r>
      <w:r w:rsidRPr="007673F2">
        <w:rPr>
          <w:rFonts w:ascii="Consolas" w:eastAsia="Times New Roman" w:hAnsi="Consolas" w:cs="Courier New"/>
          <w:color w:val="C3E88D"/>
          <w:sz w:val="18"/>
          <w:szCs w:val="18"/>
          <w:lang w:val="en-US"/>
        </w:rPr>
        <w:t>="true"</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F78C6C"/>
          <w:sz w:val="18"/>
          <w:szCs w:val="18"/>
          <w:lang w:val="en-US"/>
        </w:rPr>
        <w:t>&amp;times;</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span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="modal-body"</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w:t>
      </w:r>
      <w:r w:rsidRPr="007673F2">
        <w:rPr>
          <w:rFonts w:ascii="Consolas" w:eastAsia="Times New Roman" w:hAnsi="Consolas" w:cs="Courier New"/>
          <w:color w:val="EEFFFF"/>
          <w:sz w:val="18"/>
          <w:szCs w:val="18"/>
        </w:rPr>
        <w:t>Ваше</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замовлення</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прийнято</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до</w:t>
      </w:r>
      <w:r w:rsidRPr="007673F2">
        <w:rPr>
          <w:rFonts w:ascii="Consolas" w:eastAsia="Times New Roman" w:hAnsi="Consolas" w:cs="Courier New"/>
          <w:color w:val="EEFFFF"/>
          <w:sz w:val="18"/>
          <w:szCs w:val="18"/>
          <w:lang w:val="en-US"/>
        </w:rPr>
        <w:t xml:space="preserve"> </w:t>
      </w:r>
      <w:r w:rsidRPr="007673F2">
        <w:rPr>
          <w:rFonts w:ascii="Consolas" w:eastAsia="Times New Roman" w:hAnsi="Consolas" w:cs="Courier New"/>
          <w:color w:val="EEFFFF"/>
          <w:sz w:val="18"/>
          <w:szCs w:val="18"/>
        </w:rPr>
        <w:t>обробки</w:t>
      </w:r>
      <w:r w:rsidRPr="007673F2">
        <w:rPr>
          <w:rFonts w:ascii="Consolas" w:eastAsia="Times New Roman" w:hAnsi="Consolas" w:cs="Courier New"/>
          <w:color w:val="EEFFFF"/>
          <w:sz w:val="18"/>
          <w:szCs w:val="18"/>
          <w:lang w:val="en-US"/>
        </w:rPr>
        <w:br/>
        <w:t xml:space="preserve">            </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div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="modal-footer"</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 xml:space="preserve">button </w:t>
      </w:r>
      <w:r w:rsidRPr="007673F2">
        <w:rPr>
          <w:rFonts w:ascii="Consolas" w:eastAsia="Times New Roman" w:hAnsi="Consolas" w:cs="Courier New"/>
          <w:i/>
          <w:iCs/>
          <w:color w:val="FFCB6B"/>
          <w:sz w:val="18"/>
          <w:szCs w:val="18"/>
          <w:lang w:val="en-US"/>
        </w:rPr>
        <w:t>type</w:t>
      </w:r>
      <w:r w:rsidRPr="007673F2">
        <w:rPr>
          <w:rFonts w:ascii="Consolas" w:eastAsia="Times New Roman" w:hAnsi="Consolas" w:cs="Courier New"/>
          <w:color w:val="C3E88D"/>
          <w:sz w:val="18"/>
          <w:szCs w:val="18"/>
          <w:lang w:val="en-US"/>
        </w:rPr>
        <w:t xml:space="preserve">="button" </w:t>
      </w:r>
      <w:r w:rsidRPr="007673F2">
        <w:rPr>
          <w:rFonts w:ascii="Consolas" w:eastAsia="Times New Roman" w:hAnsi="Consolas" w:cs="Courier New"/>
          <w:i/>
          <w:iCs/>
          <w:color w:val="FFCB6B"/>
          <w:sz w:val="18"/>
          <w:szCs w:val="18"/>
          <w:lang w:val="en-US"/>
        </w:rPr>
        <w:t>class</w:t>
      </w:r>
      <w:r w:rsidRPr="007673F2">
        <w:rPr>
          <w:rFonts w:ascii="Consolas" w:eastAsia="Times New Roman" w:hAnsi="Consolas" w:cs="Courier New"/>
          <w:color w:val="C3E88D"/>
          <w:sz w:val="18"/>
          <w:szCs w:val="18"/>
          <w:lang w:val="en-US"/>
        </w:rPr>
        <w:t xml:space="preserve">="btn main-button" </w:t>
      </w:r>
      <w:r w:rsidRPr="007673F2">
        <w:rPr>
          <w:rFonts w:ascii="Consolas" w:eastAsia="Times New Roman" w:hAnsi="Consolas" w:cs="Courier New"/>
          <w:i/>
          <w:iCs/>
          <w:color w:val="FFCB6B"/>
          <w:sz w:val="18"/>
          <w:szCs w:val="18"/>
          <w:lang w:val="en-US"/>
        </w:rPr>
        <w:t>data-dismiss</w:t>
      </w:r>
      <w:r w:rsidRPr="007673F2">
        <w:rPr>
          <w:rFonts w:ascii="Consolas" w:eastAsia="Times New Roman" w:hAnsi="Consolas" w:cs="Courier New"/>
          <w:color w:val="C3E88D"/>
          <w:sz w:val="18"/>
          <w:szCs w:val="18"/>
          <w:lang w:val="en-US"/>
        </w:rPr>
        <w:t>="modal"</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EEFFFF"/>
          <w:sz w:val="18"/>
          <w:szCs w:val="18"/>
        </w:rPr>
        <w:t>Добре</w:t>
      </w:r>
      <w:r w:rsidRPr="007673F2">
        <w:rPr>
          <w:rFonts w:ascii="Consolas" w:eastAsia="Times New Roman" w:hAnsi="Consolas" w:cs="Courier New"/>
          <w:color w:val="EEFFFF"/>
          <w:sz w:val="18"/>
          <w:szCs w:val="18"/>
          <w:lang w:val="en-US"/>
        </w:rPr>
        <w:t>!</w:t>
      </w:r>
      <w:r w:rsidRPr="007673F2">
        <w:rPr>
          <w:rFonts w:ascii="Consolas" w:eastAsia="Times New Roman" w:hAnsi="Consolas" w:cs="Courier New"/>
          <w:color w:val="89DDFF"/>
          <w:sz w:val="18"/>
          <w:szCs w:val="18"/>
          <w:lang w:val="en-US"/>
        </w:rPr>
        <w:t>&lt;/</w:t>
      </w:r>
      <w:r w:rsidRPr="007673F2">
        <w:rPr>
          <w:rFonts w:ascii="Consolas" w:eastAsia="Times New Roman" w:hAnsi="Consolas" w:cs="Courier New"/>
          <w:color w:val="F07178"/>
          <w:sz w:val="18"/>
          <w:szCs w:val="18"/>
          <w:lang w:val="en-US"/>
        </w:rPr>
        <w:t>button</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 xml:space="preserve">    &lt;/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r w:rsidRPr="007673F2">
        <w:rPr>
          <w:rFonts w:ascii="Consolas" w:eastAsia="Times New Roman" w:hAnsi="Consolas" w:cs="Courier New"/>
          <w:color w:val="89DDFF"/>
          <w:sz w:val="18"/>
          <w:szCs w:val="18"/>
          <w:lang w:val="en-US"/>
        </w:rPr>
        <w:br/>
        <w:t>&lt;/</w:t>
      </w:r>
      <w:r w:rsidRPr="007673F2">
        <w:rPr>
          <w:rFonts w:ascii="Consolas" w:eastAsia="Times New Roman" w:hAnsi="Consolas" w:cs="Courier New"/>
          <w:color w:val="F07178"/>
          <w:sz w:val="18"/>
          <w:szCs w:val="18"/>
          <w:lang w:val="en-US"/>
        </w:rPr>
        <w:t>div</w:t>
      </w:r>
      <w:r w:rsidRPr="007673F2">
        <w:rPr>
          <w:rFonts w:ascii="Consolas" w:eastAsia="Times New Roman" w:hAnsi="Consolas" w:cs="Courier New"/>
          <w:color w:val="89DDFF"/>
          <w:sz w:val="18"/>
          <w:szCs w:val="18"/>
          <w:lang w:val="en-US"/>
        </w:rPr>
        <w:t>&gt;</w:t>
      </w:r>
    </w:p>
    <w:p w14:paraId="04F14A53" w14:textId="13A9DDBD" w:rsidR="007673F2" w:rsidRDefault="00066DD5" w:rsidP="00715D8F">
      <w:pPr>
        <w:pStyle w:val="11"/>
      </w:pPr>
      <w:r>
        <w:t xml:space="preserve">Лістинг </w:t>
      </w:r>
      <w:r>
        <w:rPr>
          <w:lang w:val="en-US"/>
        </w:rPr>
        <w:t>product.hbs:</w:t>
      </w:r>
    </w:p>
    <w:p w14:paraId="0D35C2B7" w14:textId="77777777" w:rsidR="00066DD5" w:rsidRPr="00066DD5" w:rsidRDefault="00066DD5" w:rsidP="00066DD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="main-content d-flex justify-content-center"</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="col-lg-6 col-11 shadow p-lg-5 p-md-3 p-0 py-3"</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="px-1 mb-3"</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button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="default-link link-line-height" </w:t>
      </w:r>
      <w:r w:rsidRPr="00066DD5">
        <w:rPr>
          <w:rFonts w:ascii="Consolas" w:eastAsia="Times New Roman" w:hAnsi="Consolas" w:cs="Courier New"/>
          <w:i/>
          <w:iCs/>
          <w:color w:val="FFCB6B"/>
          <w:sz w:val="18"/>
          <w:szCs w:val="18"/>
          <w:lang w:val="en-US"/>
        </w:rPr>
        <w:t>onclick</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EEFFFF"/>
          <w:sz w:val="18"/>
          <w:szCs w:val="18"/>
          <w:lang w:val="en-US"/>
        </w:rPr>
        <w:t>window</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history</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back</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i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="fa fa-arrow-left fa-2x"</w:t>
      </w:r>
      <w:r w:rsidRPr="00066DD5">
        <w:rPr>
          <w:rFonts w:ascii="Consolas" w:eastAsia="Times New Roman" w:hAnsi="Consolas" w:cs="Courier New"/>
          <w:color w:val="89DDFF"/>
          <w:sz w:val="18"/>
          <w:szCs w:val="18"/>
          <w:lang w:val="en-US"/>
        </w:rPr>
        <w:t>&gt;&lt;/</w:t>
      </w:r>
      <w:r w:rsidRPr="00066DD5">
        <w:rPr>
          <w:rFonts w:ascii="Consolas" w:eastAsia="Times New Roman" w:hAnsi="Consolas" w:cs="Courier New"/>
          <w:color w:val="F07178"/>
          <w:sz w:val="18"/>
          <w:szCs w:val="18"/>
          <w:lang w:val="en-US"/>
        </w:rPr>
        <w:t>i</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="icon-span-text"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Назад</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button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h1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="header-font px-1"</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i/>
          <w:iCs/>
          <w:color w:val="C792EA"/>
          <w:sz w:val="18"/>
          <w:szCs w:val="18"/>
          <w:lang w:val="en-US"/>
        </w:rPr>
        <w:t>product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Product_Name</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h1</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="text-center"</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img </w:t>
      </w:r>
      <w:r w:rsidRPr="00066DD5">
        <w:rPr>
          <w:rFonts w:ascii="Consolas" w:eastAsia="Times New Roman" w:hAnsi="Consolas" w:cs="Courier New"/>
          <w:i/>
          <w:iCs/>
          <w:color w:val="FFCB6B"/>
          <w:sz w:val="18"/>
          <w:szCs w:val="18"/>
          <w:lang w:val="en-US"/>
        </w:rPr>
        <w:t>src</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product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General_Product_Image_Path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i/>
          <w:iCs/>
          <w:color w:val="FFCB6B"/>
          <w:sz w:val="18"/>
          <w:szCs w:val="18"/>
          <w:lang w:val="en-US"/>
        </w:rPr>
        <w:t>alt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C3E88D"/>
          <w:sz w:val="18"/>
          <w:szCs w:val="18"/>
        </w:rPr>
        <w:t>Зображення</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color w:val="C3E88D"/>
          <w:sz w:val="18"/>
          <w:szCs w:val="18"/>
        </w:rPr>
        <w:t>товару</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="my-4 product-image"</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="pt-3 px-3 main-font"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rPr>
        <w:t>Виробник</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manufacturer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Manufacturer_Name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img </w:t>
      </w:r>
      <w:r w:rsidRPr="00066DD5">
        <w:rPr>
          <w:rFonts w:ascii="Consolas" w:eastAsia="Times New Roman" w:hAnsi="Consolas" w:cs="Courier New"/>
          <w:i/>
          <w:iCs/>
          <w:color w:val="FFCB6B"/>
          <w:sz w:val="18"/>
          <w:szCs w:val="18"/>
          <w:lang w:val="en-US"/>
        </w:rPr>
        <w:t>src</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manufacturer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Manufacturer_Logo_Path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i/>
          <w:iCs/>
          <w:color w:val="FFCB6B"/>
          <w:sz w:val="18"/>
          <w:szCs w:val="18"/>
          <w:lang w:val="en-US"/>
        </w:rPr>
        <w:t>alt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C3E88D"/>
          <w:sz w:val="18"/>
          <w:szCs w:val="18"/>
        </w:rPr>
        <w:t>Лого</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color w:val="C3E88D"/>
          <w:sz w:val="18"/>
          <w:szCs w:val="18"/>
        </w:rPr>
        <w:t>виробника</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="ml-3" </w:t>
      </w:r>
      <w:r w:rsidRPr="00066DD5">
        <w:rPr>
          <w:rFonts w:ascii="Consolas" w:eastAsia="Times New Roman" w:hAnsi="Consolas" w:cs="Courier New"/>
          <w:i/>
          <w:iCs/>
          <w:color w:val="FFCB6B"/>
          <w:sz w:val="18"/>
          <w:szCs w:val="18"/>
          <w:lang w:val="en-US"/>
        </w:rPr>
        <w:t>height</w:t>
      </w:r>
      <w:r w:rsidRPr="00066DD5">
        <w:rPr>
          <w:rFonts w:ascii="Consolas" w:eastAsia="Times New Roman" w:hAnsi="Consolas" w:cs="Courier New"/>
          <w:color w:val="C3E88D"/>
          <w:sz w:val="18"/>
          <w:szCs w:val="18"/>
          <w:lang w:val="en-US"/>
        </w:rPr>
        <w:t>="48px"</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lastRenderedPageBreak/>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hr</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="px-3 main-font"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rPr>
        <w:t>Опис</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product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General_Product_Description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hr</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{{&gt; </w:t>
      </w:r>
      <w:r w:rsidRPr="00066DD5">
        <w:rPr>
          <w:rFonts w:ascii="Consolas" w:eastAsia="Times New Roman" w:hAnsi="Consolas" w:cs="Courier New"/>
          <w:i/>
          <w:iCs/>
          <w:color w:val="C792EA"/>
          <w:sz w:val="18"/>
          <w:szCs w:val="18"/>
          <w:lang w:val="en-US"/>
        </w:rPr>
        <w:t>alertcontainer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="mt-3 p-1 main-font"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table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="sub-products-table"</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thead</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tr</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td</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Артикул</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td</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td</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Опис</w:t>
      </w:r>
      <w:r w:rsidRPr="00066DD5">
        <w:rPr>
          <w:rFonts w:ascii="Consolas" w:eastAsia="Times New Roman" w:hAnsi="Consolas" w:cs="Courier New"/>
          <w:color w:val="EEFFFF"/>
          <w:sz w:val="18"/>
          <w:szCs w:val="18"/>
          <w:lang w:val="en-US"/>
        </w:rPr>
        <w:t>/</w:t>
      </w:r>
      <w:r w:rsidRPr="00066DD5">
        <w:rPr>
          <w:rFonts w:ascii="Consolas" w:eastAsia="Times New Roman" w:hAnsi="Consolas" w:cs="Courier New"/>
          <w:color w:val="EEFFFF"/>
          <w:sz w:val="18"/>
          <w:szCs w:val="18"/>
        </w:rPr>
        <w:t>Розмір</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td</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td</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Ціна</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td</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td</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Купити</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td</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tr</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thead</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each subProducts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tr</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td</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i/>
          <w:iCs/>
          <w:color w:val="C792EA"/>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Sub_Product_Code</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td</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td</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i/>
          <w:iCs/>
          <w:color w:val="C792EA"/>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Sub_Product_Description</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td</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td</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i/>
          <w:iCs/>
          <w:color w:val="C792EA"/>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Price</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td</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td</w:t>
      </w:r>
      <w:r w:rsidRPr="00066DD5">
        <w:rPr>
          <w:rFonts w:ascii="Consolas" w:eastAsia="Times New Roman" w:hAnsi="Consolas" w:cs="Courier New"/>
          <w:color w:val="89DDFF"/>
          <w:sz w:val="18"/>
          <w:szCs w:val="18"/>
          <w:lang w:val="en-US"/>
        </w:rPr>
        <w:t>&gt;&lt;</w:t>
      </w:r>
      <w:r w:rsidRPr="00066DD5">
        <w:rPr>
          <w:rFonts w:ascii="Consolas" w:eastAsia="Times New Roman" w:hAnsi="Consolas" w:cs="Courier New"/>
          <w:color w:val="F07178"/>
          <w:sz w:val="18"/>
          <w:szCs w:val="18"/>
          <w:lang w:val="en-US"/>
        </w:rPr>
        <w:t xml:space="preserve">button </w:t>
      </w:r>
      <w:r w:rsidRPr="00066DD5">
        <w:rPr>
          <w:rFonts w:ascii="Consolas" w:eastAsia="Times New Roman" w:hAnsi="Consolas" w:cs="Courier New"/>
          <w:i/>
          <w:iCs/>
          <w:color w:val="FFCB6B"/>
          <w:sz w:val="18"/>
          <w:szCs w:val="18"/>
          <w:lang w:val="en-US"/>
        </w:rPr>
        <w:t>role</w:t>
      </w:r>
      <w:r w:rsidRPr="00066DD5">
        <w:rPr>
          <w:rFonts w:ascii="Consolas" w:eastAsia="Times New Roman" w:hAnsi="Consolas" w:cs="Courier New"/>
          <w:color w:val="C3E88D"/>
          <w:sz w:val="18"/>
          <w:szCs w:val="18"/>
          <w:lang w:val="en-US"/>
        </w:rPr>
        <w:t xml:space="preserve">="button" </w:t>
      </w:r>
      <w:r w:rsidRPr="00066DD5">
        <w:rPr>
          <w:rFonts w:ascii="Consolas" w:eastAsia="Times New Roman" w:hAnsi="Consolas" w:cs="Courier New"/>
          <w:i/>
          <w:iCs/>
          <w:color w:val="FFCB6B"/>
          <w:sz w:val="18"/>
          <w:szCs w:val="18"/>
          <w:lang w:val="en-US"/>
        </w:rPr>
        <w:t>onclick</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2AAFF"/>
          <w:sz w:val="18"/>
          <w:szCs w:val="18"/>
          <w:lang w:val="en-US"/>
        </w:rPr>
        <w:t>addToCart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'/addtocart/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Sub_Product_ID</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="btn main-button main-font"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Купити</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button</w:t>
      </w:r>
      <w:r w:rsidRPr="00066DD5">
        <w:rPr>
          <w:rFonts w:ascii="Consolas" w:eastAsia="Times New Roman" w:hAnsi="Consolas" w:cs="Courier New"/>
          <w:color w:val="89DDFF"/>
          <w:sz w:val="18"/>
          <w:szCs w:val="18"/>
          <w:lang w:val="en-US"/>
        </w:rPr>
        <w:t>&gt;&lt;/</w:t>
      </w:r>
      <w:r w:rsidRPr="00066DD5">
        <w:rPr>
          <w:rFonts w:ascii="Consolas" w:eastAsia="Times New Roman" w:hAnsi="Consolas" w:cs="Courier New"/>
          <w:color w:val="F07178"/>
          <w:sz w:val="18"/>
          <w:szCs w:val="18"/>
          <w:lang w:val="en-US"/>
        </w:rPr>
        <w:t>td</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tr</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each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table</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p>
    <w:p w14:paraId="76AC453E" w14:textId="54A3AD12" w:rsidR="00066DD5" w:rsidRDefault="00066DD5" w:rsidP="00715D8F">
      <w:pPr>
        <w:pStyle w:val="11"/>
        <w:rPr>
          <w:lang w:val="en-US"/>
        </w:rPr>
      </w:pPr>
      <w:r>
        <w:t xml:space="preserve">Лістинг </w:t>
      </w:r>
      <w:r>
        <w:rPr>
          <w:lang w:val="en-US"/>
        </w:rPr>
        <w:t>products.hbs:</w:t>
      </w:r>
    </w:p>
    <w:p w14:paraId="0BF7AC0A" w14:textId="77777777" w:rsidR="00066DD5" w:rsidRPr="00066DD5" w:rsidRDefault="00066DD5" w:rsidP="00066DD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="main-content wrapper"</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nav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 xml:space="preserve">="sidebar"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="shadow"</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a </w:t>
      </w:r>
      <w:r w:rsidRPr="00066DD5">
        <w:rPr>
          <w:rFonts w:ascii="Consolas" w:eastAsia="Times New Roman" w:hAnsi="Consolas" w:cs="Courier New"/>
          <w:i/>
          <w:iCs/>
          <w:color w:val="FFCB6B"/>
          <w:sz w:val="18"/>
          <w:szCs w:val="18"/>
          <w:lang w:val="en-US"/>
        </w:rPr>
        <w:t>href</w:t>
      </w:r>
      <w:r w:rsidRPr="00066DD5">
        <w:rPr>
          <w:rFonts w:ascii="Consolas" w:eastAsia="Times New Roman" w:hAnsi="Consolas" w:cs="Courier New"/>
          <w:color w:val="C3E88D"/>
          <w:sz w:val="18"/>
          <w:szCs w:val="18"/>
          <w:lang w:val="en-US"/>
        </w:rPr>
        <w:t xml:space="preserve">="javascript:void(0)"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="closebtn px-3 py-2" </w:t>
      </w:r>
      <w:r w:rsidRPr="00066DD5">
        <w:rPr>
          <w:rFonts w:ascii="Consolas" w:eastAsia="Times New Roman" w:hAnsi="Consolas" w:cs="Courier New"/>
          <w:i/>
          <w:iCs/>
          <w:color w:val="FFCB6B"/>
          <w:sz w:val="18"/>
          <w:szCs w:val="18"/>
          <w:lang w:val="en-US"/>
        </w:rPr>
        <w:t>onclick</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2AAFF"/>
          <w:sz w:val="18"/>
          <w:szCs w:val="18"/>
          <w:lang w:val="en-US"/>
        </w:rPr>
        <w:t>closeNav</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F78C6C"/>
          <w:sz w:val="18"/>
          <w:szCs w:val="18"/>
          <w:lang w:val="en-US"/>
        </w:rPr>
        <w:t>&amp;times;</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a</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="container px-3"</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="sidebar-header"</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h3</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Фільтри</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h3</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form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="list-unstyled components"</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p</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Категорія</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p</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each filteredCategories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="form-check"</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input </w:t>
      </w:r>
      <w:r w:rsidRPr="00066DD5">
        <w:rPr>
          <w:rFonts w:ascii="Consolas" w:eastAsia="Times New Roman" w:hAnsi="Consolas" w:cs="Courier New"/>
          <w:i/>
          <w:iCs/>
          <w:color w:val="FFCB6B"/>
          <w:sz w:val="18"/>
          <w:szCs w:val="18"/>
          <w:lang w:val="en-US"/>
        </w:rPr>
        <w:t>type</w:t>
      </w:r>
      <w:r w:rsidRPr="00066DD5">
        <w:rPr>
          <w:rFonts w:ascii="Consolas" w:eastAsia="Times New Roman" w:hAnsi="Consolas" w:cs="Courier New"/>
          <w:color w:val="C3E88D"/>
          <w:sz w:val="18"/>
          <w:szCs w:val="18"/>
          <w:lang w:val="en-US"/>
        </w:rPr>
        <w:t xml:space="preserve">="checkbox"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="form-check-input category-checkbox"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="category-checkbox-</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@index</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i/>
          <w:iCs/>
          <w:color w:val="FFCB6B"/>
          <w:sz w:val="18"/>
          <w:szCs w:val="18"/>
          <w:lang w:val="en-US"/>
        </w:rPr>
        <w:t>value</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Category_ID</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label </w:t>
      </w:r>
      <w:r w:rsidRPr="00066DD5">
        <w:rPr>
          <w:rFonts w:ascii="Consolas" w:eastAsia="Times New Roman" w:hAnsi="Consolas" w:cs="Courier New"/>
          <w:i/>
          <w:iCs/>
          <w:color w:val="FFCB6B"/>
          <w:sz w:val="18"/>
          <w:szCs w:val="18"/>
          <w:lang w:val="en-US"/>
        </w:rPr>
        <w:t>for</w:t>
      </w:r>
      <w:r w:rsidRPr="00066DD5">
        <w:rPr>
          <w:rFonts w:ascii="Consolas" w:eastAsia="Times New Roman" w:hAnsi="Consolas" w:cs="Courier New"/>
          <w:color w:val="C3E88D"/>
          <w:sz w:val="18"/>
          <w:szCs w:val="18"/>
          <w:lang w:val="en-US"/>
        </w:rPr>
        <w:t>="category-checkbox-</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@index</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="form-check-label"</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i/>
          <w:iCs/>
          <w:color w:val="C792EA"/>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Category_Name</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label</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each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p</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Виробник</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p</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each manufacturers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="form-check"</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input </w:t>
      </w:r>
      <w:r w:rsidRPr="00066DD5">
        <w:rPr>
          <w:rFonts w:ascii="Consolas" w:eastAsia="Times New Roman" w:hAnsi="Consolas" w:cs="Courier New"/>
          <w:i/>
          <w:iCs/>
          <w:color w:val="FFCB6B"/>
          <w:sz w:val="18"/>
          <w:szCs w:val="18"/>
          <w:lang w:val="en-US"/>
        </w:rPr>
        <w:t>type</w:t>
      </w:r>
      <w:r w:rsidRPr="00066DD5">
        <w:rPr>
          <w:rFonts w:ascii="Consolas" w:eastAsia="Times New Roman" w:hAnsi="Consolas" w:cs="Courier New"/>
          <w:color w:val="C3E88D"/>
          <w:sz w:val="18"/>
          <w:szCs w:val="18"/>
          <w:lang w:val="en-US"/>
        </w:rPr>
        <w:t xml:space="preserve">="checkbox"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="form-check-input manufacturer-checkbox"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="manufacturer-checkbox-</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@index</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i/>
          <w:iCs/>
          <w:color w:val="FFCB6B"/>
          <w:sz w:val="18"/>
          <w:szCs w:val="18"/>
          <w:lang w:val="en-US"/>
        </w:rPr>
        <w:t>value</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Manufacturer_ID</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label </w:t>
      </w:r>
      <w:r w:rsidRPr="00066DD5">
        <w:rPr>
          <w:rFonts w:ascii="Consolas" w:eastAsia="Times New Roman" w:hAnsi="Consolas" w:cs="Courier New"/>
          <w:i/>
          <w:iCs/>
          <w:color w:val="FFCB6B"/>
          <w:sz w:val="18"/>
          <w:szCs w:val="18"/>
          <w:lang w:val="en-US"/>
        </w:rPr>
        <w:t>for</w:t>
      </w:r>
      <w:r w:rsidRPr="00066DD5">
        <w:rPr>
          <w:rFonts w:ascii="Consolas" w:eastAsia="Times New Roman" w:hAnsi="Consolas" w:cs="Courier New"/>
          <w:color w:val="C3E88D"/>
          <w:sz w:val="18"/>
          <w:szCs w:val="18"/>
          <w:lang w:val="en-US"/>
        </w:rPr>
        <w:t>="manufacturer-checkbox-</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@index</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="form-check-label"</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i/>
          <w:iCs/>
          <w:color w:val="C792EA"/>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Manufacturer_Name</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label</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each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p</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Ціна</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p</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input </w:t>
      </w:r>
      <w:r w:rsidRPr="00066DD5">
        <w:rPr>
          <w:rFonts w:ascii="Consolas" w:eastAsia="Times New Roman" w:hAnsi="Consolas" w:cs="Courier New"/>
          <w:i/>
          <w:iCs/>
          <w:color w:val="FFCB6B"/>
          <w:sz w:val="18"/>
          <w:szCs w:val="18"/>
          <w:lang w:val="en-US"/>
        </w:rPr>
        <w:t>type</w:t>
      </w:r>
      <w:r w:rsidRPr="00066DD5">
        <w:rPr>
          <w:rFonts w:ascii="Consolas" w:eastAsia="Times New Roman" w:hAnsi="Consolas" w:cs="Courier New"/>
          <w:color w:val="C3E88D"/>
          <w:sz w:val="18"/>
          <w:szCs w:val="18"/>
          <w:lang w:val="en-US"/>
        </w:rPr>
        <w:t xml:space="preserve">="text"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 xml:space="preserve">="priceSlider" </w:t>
      </w:r>
      <w:r w:rsidRPr="00066DD5">
        <w:rPr>
          <w:rFonts w:ascii="Consolas" w:eastAsia="Times New Roman" w:hAnsi="Consolas" w:cs="Courier New"/>
          <w:i/>
          <w:iCs/>
          <w:color w:val="FFCB6B"/>
          <w:sz w:val="18"/>
          <w:szCs w:val="18"/>
          <w:lang w:val="en-US"/>
        </w:rPr>
        <w:t>name</w:t>
      </w:r>
      <w:r w:rsidRPr="00066DD5">
        <w:rPr>
          <w:rFonts w:ascii="Consolas" w:eastAsia="Times New Roman" w:hAnsi="Consolas" w:cs="Courier New"/>
          <w:color w:val="C3E88D"/>
          <w:sz w:val="18"/>
          <w:szCs w:val="18"/>
          <w:lang w:val="en-US"/>
        </w:rPr>
        <w:t>="priceRange"</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button </w:t>
      </w:r>
      <w:r w:rsidRPr="00066DD5">
        <w:rPr>
          <w:rFonts w:ascii="Consolas" w:eastAsia="Times New Roman" w:hAnsi="Consolas" w:cs="Courier New"/>
          <w:i/>
          <w:iCs/>
          <w:color w:val="FFCB6B"/>
          <w:sz w:val="18"/>
          <w:szCs w:val="18"/>
          <w:lang w:val="en-US"/>
        </w:rPr>
        <w:t>type</w:t>
      </w:r>
      <w:r w:rsidRPr="00066DD5">
        <w:rPr>
          <w:rFonts w:ascii="Consolas" w:eastAsia="Times New Roman" w:hAnsi="Consolas" w:cs="Courier New"/>
          <w:color w:val="C3E88D"/>
          <w:sz w:val="18"/>
          <w:szCs w:val="18"/>
          <w:lang w:val="en-US"/>
        </w:rPr>
        <w:t xml:space="preserve">="submit" </w:t>
      </w:r>
      <w:r w:rsidRPr="00066DD5">
        <w:rPr>
          <w:rFonts w:ascii="Consolas" w:eastAsia="Times New Roman" w:hAnsi="Consolas" w:cs="Courier New"/>
          <w:i/>
          <w:iCs/>
          <w:color w:val="FFCB6B"/>
          <w:sz w:val="18"/>
          <w:szCs w:val="18"/>
          <w:lang w:val="en-US"/>
        </w:rPr>
        <w:t>onclick</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2AAFF"/>
          <w:sz w:val="18"/>
          <w:szCs w:val="18"/>
          <w:lang w:val="en-US"/>
        </w:rPr>
        <w:t>filterProducts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filterURL</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return false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="btn main-button my-3"</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Відфільтрувати</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button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form</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nav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lastRenderedPageBreak/>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="my-5 px-3 text-center category-name-block"</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h1</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Результат</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пошуку</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за</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назвою</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 xml:space="preserve">span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="productName"</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i/>
          <w:iCs/>
          <w:color w:val="C792EA"/>
          <w:sz w:val="18"/>
          <w:szCs w:val="18"/>
          <w:lang w:val="en-US"/>
        </w:rPr>
        <w:t>productName</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span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lang w:val="en-US"/>
        </w:rPr>
        <w:t>"</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h1</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="green-line"</w:t>
      </w:r>
      <w:r w:rsidRPr="00066DD5">
        <w:rPr>
          <w:rFonts w:ascii="Consolas" w:eastAsia="Times New Roman" w:hAnsi="Consolas" w:cs="Courier New"/>
          <w:color w:val="89DDFF"/>
          <w:sz w:val="18"/>
          <w:szCs w:val="18"/>
          <w:lang w:val="en-US"/>
        </w:rPr>
        <w:t>&gt;&lt;/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if isHaveRecords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="container-fluid px-5 my-2"</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button </w:t>
      </w:r>
      <w:r w:rsidRPr="00066DD5">
        <w:rPr>
          <w:rFonts w:ascii="Consolas" w:eastAsia="Times New Roman" w:hAnsi="Consolas" w:cs="Courier New"/>
          <w:i/>
          <w:iCs/>
          <w:color w:val="FFCB6B"/>
          <w:sz w:val="18"/>
          <w:szCs w:val="18"/>
          <w:lang w:val="en-US"/>
        </w:rPr>
        <w:t>type</w:t>
      </w:r>
      <w:r w:rsidRPr="00066DD5">
        <w:rPr>
          <w:rFonts w:ascii="Consolas" w:eastAsia="Times New Roman" w:hAnsi="Consolas" w:cs="Courier New"/>
          <w:color w:val="C3E88D"/>
          <w:sz w:val="18"/>
          <w:szCs w:val="18"/>
          <w:lang w:val="en-US"/>
        </w:rPr>
        <w:t xml:space="preserve">="button"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 xml:space="preserve">="sidebarCollapse"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="btn default-button" </w:t>
      </w:r>
      <w:r w:rsidRPr="00066DD5">
        <w:rPr>
          <w:rFonts w:ascii="Consolas" w:eastAsia="Times New Roman" w:hAnsi="Consolas" w:cs="Courier New"/>
          <w:i/>
          <w:iCs/>
          <w:color w:val="FFCB6B"/>
          <w:sz w:val="18"/>
          <w:szCs w:val="18"/>
          <w:lang w:val="en-US"/>
        </w:rPr>
        <w:t>onclick</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2AAFF"/>
          <w:sz w:val="18"/>
          <w:szCs w:val="18"/>
          <w:lang w:val="en-US"/>
        </w:rPr>
        <w:t>openNav</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i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="fa fa-filter"</w:t>
      </w:r>
      <w:r w:rsidRPr="00066DD5">
        <w:rPr>
          <w:rFonts w:ascii="Consolas" w:eastAsia="Times New Roman" w:hAnsi="Consolas" w:cs="Courier New"/>
          <w:color w:val="89DDFF"/>
          <w:sz w:val="18"/>
          <w:szCs w:val="18"/>
          <w:lang w:val="en-US"/>
        </w:rPr>
        <w:t>&gt;&lt;/</w:t>
      </w:r>
      <w:r w:rsidRPr="00066DD5">
        <w:rPr>
          <w:rFonts w:ascii="Consolas" w:eastAsia="Times New Roman" w:hAnsi="Consolas" w:cs="Courier New"/>
          <w:color w:val="F07178"/>
          <w:sz w:val="18"/>
          <w:szCs w:val="18"/>
          <w:lang w:val="en-US"/>
        </w:rPr>
        <w:t>i</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span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Фільтри</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span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button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 xml:space="preserve">="products-container"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="px-lg-5 px-2"</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each products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="row display-flex"</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each 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a </w:t>
      </w:r>
      <w:r w:rsidRPr="00066DD5">
        <w:rPr>
          <w:rFonts w:ascii="Consolas" w:eastAsia="Times New Roman" w:hAnsi="Consolas" w:cs="Courier New"/>
          <w:i/>
          <w:iCs/>
          <w:color w:val="FFCB6B"/>
          <w:sz w:val="18"/>
          <w:szCs w:val="18"/>
          <w:lang w:val="en-US"/>
        </w:rPr>
        <w:t>href</w:t>
      </w:r>
      <w:r w:rsidRPr="00066DD5">
        <w:rPr>
          <w:rFonts w:ascii="Consolas" w:eastAsia="Times New Roman" w:hAnsi="Consolas" w:cs="Courier New"/>
          <w:color w:val="C3E88D"/>
          <w:sz w:val="18"/>
          <w:szCs w:val="18"/>
          <w:lang w:val="en-US"/>
        </w:rPr>
        <w:t>="/product/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General_Product_ID</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="thumbnail-link"</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="col-sm-6 col-md-3 shadow thumbnail-helper my-2"</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="img-thumbnail mx-2"</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="text-center"</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img </w:t>
      </w:r>
      <w:r w:rsidRPr="00066DD5">
        <w:rPr>
          <w:rFonts w:ascii="Consolas" w:eastAsia="Times New Roman" w:hAnsi="Consolas" w:cs="Courier New"/>
          <w:i/>
          <w:iCs/>
          <w:color w:val="FFCB6B"/>
          <w:sz w:val="18"/>
          <w:szCs w:val="18"/>
          <w:lang w:val="en-US"/>
        </w:rPr>
        <w:t>src</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General_Product_Image_Path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i/>
          <w:iCs/>
          <w:color w:val="FFCB6B"/>
          <w:sz w:val="18"/>
          <w:szCs w:val="18"/>
          <w:lang w:val="en-US"/>
        </w:rPr>
        <w:t>alt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C3E88D"/>
          <w:sz w:val="18"/>
          <w:szCs w:val="18"/>
        </w:rPr>
        <w:t>Зображення</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color w:val="C3E88D"/>
          <w:sz w:val="18"/>
          <w:szCs w:val="18"/>
        </w:rPr>
        <w:t>товару</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="img-responsive"</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="caption py-3 px-5"</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h5</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i/>
          <w:iCs/>
          <w:color w:val="C792EA"/>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Product_Name</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h5</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F78C6C"/>
          <w:sz w:val="18"/>
          <w:szCs w:val="18"/>
          <w:lang w:val="en-US"/>
        </w:rPr>
        <w:t xml:space="preserve">&amp;#8372; </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 xml:space="preserve">span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="price-span"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i/>
          <w:iCs/>
          <w:color w:val="C792EA"/>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minimumPrice</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span</w:t>
      </w:r>
      <w:r w:rsidRPr="00066DD5">
        <w:rPr>
          <w:rFonts w:ascii="Consolas" w:eastAsia="Times New Roman" w:hAnsi="Consolas" w:cs="Courier New"/>
          <w:color w:val="89DDFF"/>
          <w:sz w:val="18"/>
          <w:szCs w:val="18"/>
          <w:lang w:val="en-US"/>
        </w:rPr>
        <w:t>&gt;&lt;/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a </w:t>
      </w:r>
      <w:r w:rsidRPr="00066DD5">
        <w:rPr>
          <w:rFonts w:ascii="Consolas" w:eastAsia="Times New Roman" w:hAnsi="Consolas" w:cs="Courier New"/>
          <w:i/>
          <w:iCs/>
          <w:color w:val="FFCB6B"/>
          <w:sz w:val="18"/>
          <w:szCs w:val="18"/>
          <w:lang w:val="en-US"/>
        </w:rPr>
        <w:t>href</w:t>
      </w:r>
      <w:r w:rsidRPr="00066DD5">
        <w:rPr>
          <w:rFonts w:ascii="Consolas" w:eastAsia="Times New Roman" w:hAnsi="Consolas" w:cs="Courier New"/>
          <w:color w:val="C3E88D"/>
          <w:sz w:val="18"/>
          <w:szCs w:val="18"/>
          <w:lang w:val="en-US"/>
        </w:rPr>
        <w:t>="/product/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General_Product_ID</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="btn default-button" </w:t>
      </w:r>
      <w:r w:rsidRPr="00066DD5">
        <w:rPr>
          <w:rFonts w:ascii="Consolas" w:eastAsia="Times New Roman" w:hAnsi="Consolas" w:cs="Courier New"/>
          <w:i/>
          <w:iCs/>
          <w:color w:val="FFCB6B"/>
          <w:sz w:val="18"/>
          <w:szCs w:val="18"/>
          <w:lang w:val="en-US"/>
        </w:rPr>
        <w:t>role</w:t>
      </w:r>
      <w:r w:rsidRPr="00066DD5">
        <w:rPr>
          <w:rFonts w:ascii="Consolas" w:eastAsia="Times New Roman" w:hAnsi="Consolas" w:cs="Courier New"/>
          <w:color w:val="C3E88D"/>
          <w:sz w:val="18"/>
          <w:szCs w:val="18"/>
          <w:lang w:val="en-US"/>
        </w:rPr>
        <w:t>="button"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Детальніше</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a</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a</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each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each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else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="my-5 no-products-container"</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rPr>
        <w:t>Нічого</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не</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знайдено</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за</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запитом</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productName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w:t>
      </w:r>
      <w:r w:rsidRPr="00066DD5">
        <w:rPr>
          <w:rFonts w:ascii="Consolas" w:eastAsia="Times New Roman" w:hAnsi="Consolas" w:cs="Courier New"/>
          <w:color w:val="EEFFFF"/>
          <w:sz w:val="18"/>
          <w:szCs w:val="18"/>
          <w:lang w:val="en-US"/>
        </w:rPr>
        <w:br/>
        <w:t xml:space="preserve">        </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if</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t>&lt;/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p>
    <w:p w14:paraId="26336E85" w14:textId="1F63F638" w:rsidR="00066DD5" w:rsidRDefault="00066DD5" w:rsidP="00715D8F">
      <w:pPr>
        <w:pStyle w:val="11"/>
        <w:rPr>
          <w:lang w:val="en-US"/>
        </w:rPr>
      </w:pPr>
      <w:r>
        <w:t xml:space="preserve">Лістинг </w:t>
      </w:r>
      <w:r>
        <w:rPr>
          <w:lang w:val="en-US"/>
        </w:rPr>
        <w:t>profile.hbs:</w:t>
      </w:r>
    </w:p>
    <w:p w14:paraId="6B47E7A8" w14:textId="77777777" w:rsidR="00066DD5" w:rsidRPr="00066DD5" w:rsidRDefault="00066DD5" w:rsidP="00066DD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="main-content d-flex justify-content-center"</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="col-lg-6 col-11 shadow p-lg-5 p-md-3 p-0 py-3"</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h1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="header-font px-1 py-4 header-font"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Інформація</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про</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Вас</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h1</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hr</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="px-3 m-2 mb-5 bordered-div"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="d-flex justify-content-between"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h3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="header-font d-flex align-items-center"</w:t>
      </w:r>
      <w:r w:rsidRPr="00066DD5">
        <w:rPr>
          <w:rFonts w:ascii="Consolas" w:eastAsia="Times New Roman" w:hAnsi="Consolas" w:cs="Courier New"/>
          <w:color w:val="89DDFF"/>
          <w:sz w:val="18"/>
          <w:szCs w:val="18"/>
          <w:lang w:val="en-US"/>
        </w:rPr>
        <w:t>&gt;&lt;</w:t>
      </w:r>
      <w:r w:rsidRPr="00066DD5">
        <w:rPr>
          <w:rFonts w:ascii="Consolas" w:eastAsia="Times New Roman" w:hAnsi="Consolas" w:cs="Courier New"/>
          <w:color w:val="F07178"/>
          <w:sz w:val="18"/>
          <w:szCs w:val="18"/>
          <w:lang w:val="en-US"/>
        </w:rPr>
        <w:t xml:space="preserve">i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="fa fa-user-circle-o fa-lg mr-3"</w:t>
      </w:r>
      <w:r w:rsidRPr="00066DD5">
        <w:rPr>
          <w:rFonts w:ascii="Consolas" w:eastAsia="Times New Roman" w:hAnsi="Consolas" w:cs="Courier New"/>
          <w:color w:val="89DDFF"/>
          <w:sz w:val="18"/>
          <w:szCs w:val="18"/>
          <w:lang w:val="en-US"/>
        </w:rPr>
        <w:t>&gt;&lt;/</w:t>
      </w:r>
      <w:r w:rsidRPr="00066DD5">
        <w:rPr>
          <w:rFonts w:ascii="Consolas" w:eastAsia="Times New Roman" w:hAnsi="Consolas" w:cs="Courier New"/>
          <w:color w:val="F07178"/>
          <w:sz w:val="18"/>
          <w:szCs w:val="18"/>
          <w:lang w:val="en-US"/>
        </w:rPr>
        <w:t>i</w:t>
      </w:r>
      <w:r w:rsidRPr="00066DD5">
        <w:rPr>
          <w:rFonts w:ascii="Consolas" w:eastAsia="Times New Roman" w:hAnsi="Consolas" w:cs="Courier New"/>
          <w:color w:val="89DDFF"/>
          <w:sz w:val="18"/>
          <w:szCs w:val="18"/>
          <w:lang w:val="en-US"/>
        </w:rPr>
        <w:t xml:space="preserve">&gt;    </w:t>
      </w:r>
      <w:r w:rsidRPr="00066DD5">
        <w:rPr>
          <w:rFonts w:ascii="Consolas" w:eastAsia="Times New Roman" w:hAnsi="Consolas" w:cs="Courier New"/>
          <w:color w:val="EEFFFF"/>
          <w:sz w:val="18"/>
          <w:szCs w:val="18"/>
        </w:rPr>
        <w:t>Особисті</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дані</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h3</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button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="default-link link-line-height"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 xml:space="preserve">="editPersonalDataButton" </w:t>
      </w:r>
      <w:r w:rsidRPr="00066DD5">
        <w:rPr>
          <w:rFonts w:ascii="Consolas" w:eastAsia="Times New Roman" w:hAnsi="Consolas" w:cs="Courier New"/>
          <w:i/>
          <w:iCs/>
          <w:color w:val="FFCB6B"/>
          <w:sz w:val="18"/>
          <w:szCs w:val="18"/>
          <w:lang w:val="en-US"/>
        </w:rPr>
        <w:t>onclick</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2AAFF"/>
          <w:sz w:val="18"/>
          <w:szCs w:val="18"/>
          <w:lang w:val="en-US"/>
        </w:rPr>
        <w:t>enablePersonalDataForm</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&gt;&lt;</w:t>
      </w:r>
      <w:r w:rsidRPr="00066DD5">
        <w:rPr>
          <w:rFonts w:ascii="Consolas" w:eastAsia="Times New Roman" w:hAnsi="Consolas" w:cs="Courier New"/>
          <w:color w:val="F07178"/>
          <w:sz w:val="18"/>
          <w:szCs w:val="18"/>
          <w:lang w:val="en-US"/>
        </w:rPr>
        <w:t xml:space="preserve">i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="fa fa-edit fa-2x"</w:t>
      </w:r>
      <w:r w:rsidRPr="00066DD5">
        <w:rPr>
          <w:rFonts w:ascii="Consolas" w:eastAsia="Times New Roman" w:hAnsi="Consolas" w:cs="Courier New"/>
          <w:color w:val="89DDFF"/>
          <w:sz w:val="18"/>
          <w:szCs w:val="18"/>
          <w:lang w:val="en-US"/>
        </w:rPr>
        <w:t>&gt;&lt;/</w:t>
      </w:r>
      <w:r w:rsidRPr="00066DD5">
        <w:rPr>
          <w:rFonts w:ascii="Consolas" w:eastAsia="Times New Roman" w:hAnsi="Consolas" w:cs="Courier New"/>
          <w:color w:val="F07178"/>
          <w:sz w:val="18"/>
          <w:szCs w:val="18"/>
          <w:lang w:val="en-US"/>
        </w:rPr>
        <w:t>i</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Редагувати</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button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form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="editPersonalDataForm"</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="form-group"</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label </w:t>
      </w:r>
      <w:r w:rsidRPr="00066DD5">
        <w:rPr>
          <w:rFonts w:ascii="Consolas" w:eastAsia="Times New Roman" w:hAnsi="Consolas" w:cs="Courier New"/>
          <w:i/>
          <w:iCs/>
          <w:color w:val="FFCB6B"/>
          <w:sz w:val="18"/>
          <w:szCs w:val="18"/>
          <w:lang w:val="en-US"/>
        </w:rPr>
        <w:t>for</w:t>
      </w:r>
      <w:r w:rsidRPr="00066DD5">
        <w:rPr>
          <w:rFonts w:ascii="Consolas" w:eastAsia="Times New Roman" w:hAnsi="Consolas" w:cs="Courier New"/>
          <w:color w:val="C3E88D"/>
          <w:sz w:val="18"/>
          <w:szCs w:val="18"/>
          <w:lang w:val="en-US"/>
        </w:rPr>
        <w:t>="userNameInput"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Ім</w:t>
      </w:r>
      <w:r w:rsidRPr="00066DD5">
        <w:rPr>
          <w:rFonts w:ascii="Consolas" w:eastAsia="Times New Roman" w:hAnsi="Consolas" w:cs="Courier New"/>
          <w:color w:val="EEFFFF"/>
          <w:sz w:val="18"/>
          <w:szCs w:val="18"/>
          <w:lang w:val="en-US"/>
        </w:rPr>
        <w:t>'</w:t>
      </w:r>
      <w:r w:rsidRPr="00066DD5">
        <w:rPr>
          <w:rFonts w:ascii="Consolas" w:eastAsia="Times New Roman" w:hAnsi="Consolas" w:cs="Courier New"/>
          <w:color w:val="EEFFFF"/>
          <w:sz w:val="18"/>
          <w:szCs w:val="18"/>
        </w:rPr>
        <w:t>я</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label</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input </w:t>
      </w:r>
      <w:r w:rsidRPr="00066DD5">
        <w:rPr>
          <w:rFonts w:ascii="Consolas" w:eastAsia="Times New Roman" w:hAnsi="Consolas" w:cs="Courier New"/>
          <w:i/>
          <w:iCs/>
          <w:color w:val="FFCB6B"/>
          <w:sz w:val="18"/>
          <w:szCs w:val="18"/>
          <w:lang w:val="en-US"/>
        </w:rPr>
        <w:t>type</w:t>
      </w:r>
      <w:r w:rsidRPr="00066DD5">
        <w:rPr>
          <w:rFonts w:ascii="Consolas" w:eastAsia="Times New Roman" w:hAnsi="Consolas" w:cs="Courier New"/>
          <w:color w:val="C3E88D"/>
          <w:sz w:val="18"/>
          <w:szCs w:val="18"/>
          <w:lang w:val="en-US"/>
        </w:rPr>
        <w:t xml:space="preserve">="text"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="form-control"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 xml:space="preserve">="userNameInput" </w:t>
      </w:r>
      <w:r w:rsidRPr="00066DD5">
        <w:rPr>
          <w:rFonts w:ascii="Consolas" w:eastAsia="Times New Roman" w:hAnsi="Consolas" w:cs="Courier New"/>
          <w:i/>
          <w:iCs/>
          <w:color w:val="FFCB6B"/>
          <w:sz w:val="18"/>
          <w:szCs w:val="18"/>
          <w:lang w:val="en-US"/>
        </w:rPr>
        <w:t>placeholder</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C3E88D"/>
          <w:sz w:val="18"/>
          <w:szCs w:val="18"/>
        </w:rPr>
        <w:t>Введіть</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color w:val="C3E88D"/>
          <w:sz w:val="18"/>
          <w:szCs w:val="18"/>
        </w:rPr>
        <w:t>своє</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color w:val="C3E88D"/>
          <w:sz w:val="18"/>
          <w:szCs w:val="18"/>
        </w:rPr>
        <w:t>ім</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C3E88D"/>
          <w:sz w:val="18"/>
          <w:szCs w:val="18"/>
        </w:rPr>
        <w:t>я</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i/>
          <w:iCs/>
          <w:color w:val="FFCB6B"/>
          <w:sz w:val="18"/>
          <w:szCs w:val="18"/>
          <w:lang w:val="en-US"/>
        </w:rPr>
        <w:t>value</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user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Name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="form-group"</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label </w:t>
      </w:r>
      <w:r w:rsidRPr="00066DD5">
        <w:rPr>
          <w:rFonts w:ascii="Consolas" w:eastAsia="Times New Roman" w:hAnsi="Consolas" w:cs="Courier New"/>
          <w:i/>
          <w:iCs/>
          <w:color w:val="FFCB6B"/>
          <w:sz w:val="18"/>
          <w:szCs w:val="18"/>
          <w:lang w:val="en-US"/>
        </w:rPr>
        <w:t>for</w:t>
      </w:r>
      <w:r w:rsidRPr="00066DD5">
        <w:rPr>
          <w:rFonts w:ascii="Consolas" w:eastAsia="Times New Roman" w:hAnsi="Consolas" w:cs="Courier New"/>
          <w:color w:val="C3E88D"/>
          <w:sz w:val="18"/>
          <w:szCs w:val="18"/>
          <w:lang w:val="en-US"/>
        </w:rPr>
        <w:t>="lastNameInput"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Прізвище</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label</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input </w:t>
      </w:r>
      <w:r w:rsidRPr="00066DD5">
        <w:rPr>
          <w:rFonts w:ascii="Consolas" w:eastAsia="Times New Roman" w:hAnsi="Consolas" w:cs="Courier New"/>
          <w:i/>
          <w:iCs/>
          <w:color w:val="FFCB6B"/>
          <w:sz w:val="18"/>
          <w:szCs w:val="18"/>
          <w:lang w:val="en-US"/>
        </w:rPr>
        <w:t>type</w:t>
      </w:r>
      <w:r w:rsidRPr="00066DD5">
        <w:rPr>
          <w:rFonts w:ascii="Consolas" w:eastAsia="Times New Roman" w:hAnsi="Consolas" w:cs="Courier New"/>
          <w:color w:val="C3E88D"/>
          <w:sz w:val="18"/>
          <w:szCs w:val="18"/>
          <w:lang w:val="en-US"/>
        </w:rPr>
        <w:t xml:space="preserve">="text"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="form-control"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 xml:space="preserve">="lastNameInput" </w:t>
      </w:r>
      <w:r w:rsidRPr="00066DD5">
        <w:rPr>
          <w:rFonts w:ascii="Consolas" w:eastAsia="Times New Roman" w:hAnsi="Consolas" w:cs="Courier New"/>
          <w:i/>
          <w:iCs/>
          <w:color w:val="FFCB6B"/>
          <w:sz w:val="18"/>
          <w:szCs w:val="18"/>
          <w:lang w:val="en-US"/>
        </w:rPr>
        <w:t>placeholder</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C3E88D"/>
          <w:sz w:val="18"/>
          <w:szCs w:val="18"/>
        </w:rPr>
        <w:t>Введіть</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color w:val="C3E88D"/>
          <w:sz w:val="18"/>
          <w:szCs w:val="18"/>
        </w:rPr>
        <w:t>своє</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color w:val="C3E88D"/>
          <w:sz w:val="18"/>
          <w:szCs w:val="18"/>
        </w:rPr>
        <w:t>прізвище</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i/>
          <w:iCs/>
          <w:color w:val="FFCB6B"/>
          <w:sz w:val="18"/>
          <w:szCs w:val="18"/>
          <w:lang w:val="en-US"/>
        </w:rPr>
        <w:t>value</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user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Last_Name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lastRenderedPageBreak/>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="form-group"</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label </w:t>
      </w:r>
      <w:r w:rsidRPr="00066DD5">
        <w:rPr>
          <w:rFonts w:ascii="Consolas" w:eastAsia="Times New Roman" w:hAnsi="Consolas" w:cs="Courier New"/>
          <w:i/>
          <w:iCs/>
          <w:color w:val="FFCB6B"/>
          <w:sz w:val="18"/>
          <w:szCs w:val="18"/>
          <w:lang w:val="en-US"/>
        </w:rPr>
        <w:t>for</w:t>
      </w:r>
      <w:r w:rsidRPr="00066DD5">
        <w:rPr>
          <w:rFonts w:ascii="Consolas" w:eastAsia="Times New Roman" w:hAnsi="Consolas" w:cs="Courier New"/>
          <w:color w:val="C3E88D"/>
          <w:sz w:val="18"/>
          <w:szCs w:val="18"/>
          <w:lang w:val="en-US"/>
        </w:rPr>
        <w:t>="surnameInput"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По</w:t>
      </w:r>
      <w:r w:rsidRPr="00066DD5">
        <w:rPr>
          <w:rFonts w:ascii="Consolas" w:eastAsia="Times New Roman" w:hAnsi="Consolas" w:cs="Courier New"/>
          <w:color w:val="EEFFFF"/>
          <w:sz w:val="18"/>
          <w:szCs w:val="18"/>
          <w:lang w:val="en-US"/>
        </w:rPr>
        <w:t>-</w:t>
      </w:r>
      <w:r w:rsidRPr="00066DD5">
        <w:rPr>
          <w:rFonts w:ascii="Consolas" w:eastAsia="Times New Roman" w:hAnsi="Consolas" w:cs="Courier New"/>
          <w:color w:val="EEFFFF"/>
          <w:sz w:val="18"/>
          <w:szCs w:val="18"/>
        </w:rPr>
        <w:t>батькові</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label</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input </w:t>
      </w:r>
      <w:r w:rsidRPr="00066DD5">
        <w:rPr>
          <w:rFonts w:ascii="Consolas" w:eastAsia="Times New Roman" w:hAnsi="Consolas" w:cs="Courier New"/>
          <w:i/>
          <w:iCs/>
          <w:color w:val="FFCB6B"/>
          <w:sz w:val="18"/>
          <w:szCs w:val="18"/>
          <w:lang w:val="en-US"/>
        </w:rPr>
        <w:t>type</w:t>
      </w:r>
      <w:r w:rsidRPr="00066DD5">
        <w:rPr>
          <w:rFonts w:ascii="Consolas" w:eastAsia="Times New Roman" w:hAnsi="Consolas" w:cs="Courier New"/>
          <w:color w:val="C3E88D"/>
          <w:sz w:val="18"/>
          <w:szCs w:val="18"/>
          <w:lang w:val="en-US"/>
        </w:rPr>
        <w:t xml:space="preserve">="text"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="form-control"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 xml:space="preserve">="surnameInput" </w:t>
      </w:r>
      <w:r w:rsidRPr="00066DD5">
        <w:rPr>
          <w:rFonts w:ascii="Consolas" w:eastAsia="Times New Roman" w:hAnsi="Consolas" w:cs="Courier New"/>
          <w:i/>
          <w:iCs/>
          <w:color w:val="FFCB6B"/>
          <w:sz w:val="18"/>
          <w:szCs w:val="18"/>
          <w:lang w:val="en-US"/>
        </w:rPr>
        <w:t>placeholder</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C3E88D"/>
          <w:sz w:val="18"/>
          <w:szCs w:val="18"/>
        </w:rPr>
        <w:t>Введіть</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color w:val="C3E88D"/>
          <w:sz w:val="18"/>
          <w:szCs w:val="18"/>
        </w:rPr>
        <w:t>своє</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color w:val="C3E88D"/>
          <w:sz w:val="18"/>
          <w:szCs w:val="18"/>
        </w:rPr>
        <w:t>по</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C3E88D"/>
          <w:sz w:val="18"/>
          <w:szCs w:val="18"/>
        </w:rPr>
        <w:t>батькові</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i/>
          <w:iCs/>
          <w:color w:val="FFCB6B"/>
          <w:sz w:val="18"/>
          <w:szCs w:val="18"/>
          <w:lang w:val="en-US"/>
        </w:rPr>
        <w:t>value</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user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Surname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="form-group date" </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label </w:t>
      </w:r>
      <w:r w:rsidRPr="00066DD5">
        <w:rPr>
          <w:rFonts w:ascii="Consolas" w:eastAsia="Times New Roman" w:hAnsi="Consolas" w:cs="Courier New"/>
          <w:i/>
          <w:iCs/>
          <w:color w:val="FFCB6B"/>
          <w:sz w:val="18"/>
          <w:szCs w:val="18"/>
          <w:lang w:val="en-US"/>
        </w:rPr>
        <w:t>for</w:t>
      </w:r>
      <w:r w:rsidRPr="00066DD5">
        <w:rPr>
          <w:rFonts w:ascii="Consolas" w:eastAsia="Times New Roman" w:hAnsi="Consolas" w:cs="Courier New"/>
          <w:color w:val="C3E88D"/>
          <w:sz w:val="18"/>
          <w:szCs w:val="18"/>
          <w:lang w:val="en-US"/>
        </w:rPr>
        <w:t>="dateInput"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Дата</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народження</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label</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input </w:t>
      </w:r>
      <w:r w:rsidRPr="00066DD5">
        <w:rPr>
          <w:rFonts w:ascii="Consolas" w:eastAsia="Times New Roman" w:hAnsi="Consolas" w:cs="Courier New"/>
          <w:i/>
          <w:iCs/>
          <w:color w:val="FFCB6B"/>
          <w:sz w:val="18"/>
          <w:szCs w:val="18"/>
          <w:lang w:val="en-US"/>
        </w:rPr>
        <w:t>type</w:t>
      </w:r>
      <w:r w:rsidRPr="00066DD5">
        <w:rPr>
          <w:rFonts w:ascii="Consolas" w:eastAsia="Times New Roman" w:hAnsi="Consolas" w:cs="Courier New"/>
          <w:color w:val="C3E88D"/>
          <w:sz w:val="18"/>
          <w:szCs w:val="18"/>
          <w:lang w:val="en-US"/>
        </w:rPr>
        <w:t xml:space="preserve">="text" </w:t>
      </w:r>
      <w:r w:rsidRPr="00066DD5">
        <w:rPr>
          <w:rFonts w:ascii="Consolas" w:eastAsia="Times New Roman" w:hAnsi="Consolas" w:cs="Courier New"/>
          <w:i/>
          <w:iCs/>
          <w:color w:val="FFCB6B"/>
          <w:sz w:val="18"/>
          <w:szCs w:val="18"/>
          <w:lang w:val="en-US"/>
        </w:rPr>
        <w:t>data-provide</w:t>
      </w:r>
      <w:r w:rsidRPr="00066DD5">
        <w:rPr>
          <w:rFonts w:ascii="Consolas" w:eastAsia="Times New Roman" w:hAnsi="Consolas" w:cs="Courier New"/>
          <w:color w:val="C3E88D"/>
          <w:sz w:val="18"/>
          <w:szCs w:val="18"/>
          <w:lang w:val="en-US"/>
        </w:rPr>
        <w:t xml:space="preserve">="datepicker"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="form-control"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 xml:space="preserve">="dateInput" </w:t>
      </w:r>
      <w:r w:rsidRPr="00066DD5">
        <w:rPr>
          <w:rFonts w:ascii="Consolas" w:eastAsia="Times New Roman" w:hAnsi="Consolas" w:cs="Courier New"/>
          <w:i/>
          <w:iCs/>
          <w:color w:val="FFCB6B"/>
          <w:sz w:val="18"/>
          <w:szCs w:val="18"/>
          <w:lang w:val="en-US"/>
        </w:rPr>
        <w:t>data-date-format</w:t>
      </w:r>
      <w:r w:rsidRPr="00066DD5">
        <w:rPr>
          <w:rFonts w:ascii="Consolas" w:eastAsia="Times New Roman" w:hAnsi="Consolas" w:cs="Courier New"/>
          <w:color w:val="C3E88D"/>
          <w:sz w:val="18"/>
          <w:szCs w:val="18"/>
          <w:lang w:val="en-US"/>
        </w:rPr>
        <w:t xml:space="preserve">="dd.mm.yyyy" </w:t>
      </w:r>
      <w:r w:rsidRPr="00066DD5">
        <w:rPr>
          <w:rFonts w:ascii="Consolas" w:eastAsia="Times New Roman" w:hAnsi="Consolas" w:cs="Courier New"/>
          <w:i/>
          <w:iCs/>
          <w:color w:val="FFCB6B"/>
          <w:sz w:val="18"/>
          <w:szCs w:val="18"/>
          <w:lang w:val="en-US"/>
        </w:rPr>
        <w:t>data-date-end-date</w:t>
      </w:r>
      <w:r w:rsidRPr="00066DD5">
        <w:rPr>
          <w:rFonts w:ascii="Consolas" w:eastAsia="Times New Roman" w:hAnsi="Consolas" w:cs="Courier New"/>
          <w:color w:val="C3E88D"/>
          <w:sz w:val="18"/>
          <w:szCs w:val="18"/>
          <w:lang w:val="en-US"/>
        </w:rPr>
        <w:t xml:space="preserve">="0d" </w:t>
      </w:r>
      <w:r w:rsidRPr="00066DD5">
        <w:rPr>
          <w:rFonts w:ascii="Consolas" w:eastAsia="Times New Roman" w:hAnsi="Consolas" w:cs="Courier New"/>
          <w:i/>
          <w:iCs/>
          <w:color w:val="FFCB6B"/>
          <w:sz w:val="18"/>
          <w:szCs w:val="18"/>
          <w:lang w:val="en-US"/>
        </w:rPr>
        <w:t>placeholder</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C3E88D"/>
          <w:sz w:val="18"/>
          <w:szCs w:val="18"/>
        </w:rPr>
        <w:t>Оберіть</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color w:val="C3E88D"/>
          <w:sz w:val="18"/>
          <w:szCs w:val="18"/>
        </w:rPr>
        <w:t>дату</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color w:val="C3E88D"/>
          <w:sz w:val="18"/>
          <w:szCs w:val="18"/>
        </w:rPr>
        <w:t>свого</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color w:val="C3E88D"/>
          <w:sz w:val="18"/>
          <w:szCs w:val="18"/>
        </w:rPr>
        <w:t>народження</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="form-group"</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label </w:t>
      </w:r>
      <w:r w:rsidRPr="00066DD5">
        <w:rPr>
          <w:rFonts w:ascii="Consolas" w:eastAsia="Times New Roman" w:hAnsi="Consolas" w:cs="Courier New"/>
          <w:i/>
          <w:iCs/>
          <w:color w:val="FFCB6B"/>
          <w:sz w:val="18"/>
          <w:szCs w:val="18"/>
          <w:lang w:val="en-US"/>
        </w:rPr>
        <w:t>for</w:t>
      </w:r>
      <w:r w:rsidRPr="00066DD5">
        <w:rPr>
          <w:rFonts w:ascii="Consolas" w:eastAsia="Times New Roman" w:hAnsi="Consolas" w:cs="Courier New"/>
          <w:color w:val="C3E88D"/>
          <w:sz w:val="18"/>
          <w:szCs w:val="18"/>
          <w:lang w:val="en-US"/>
        </w:rPr>
        <w:t>="sexInput"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Стать</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label</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select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="form-control"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="sexInput"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option </w:t>
      </w:r>
      <w:r w:rsidRPr="00066DD5">
        <w:rPr>
          <w:rFonts w:ascii="Consolas" w:eastAsia="Times New Roman" w:hAnsi="Consolas" w:cs="Courier New"/>
          <w:i/>
          <w:iCs/>
          <w:color w:val="FFCB6B"/>
          <w:sz w:val="18"/>
          <w:szCs w:val="18"/>
          <w:lang w:val="en-US"/>
        </w:rPr>
        <w:t>value</w:t>
      </w:r>
      <w:r w:rsidRPr="00066DD5">
        <w:rPr>
          <w:rFonts w:ascii="Consolas" w:eastAsia="Times New Roman" w:hAnsi="Consolas" w:cs="Courier New"/>
          <w:color w:val="C3E88D"/>
          <w:sz w:val="18"/>
          <w:szCs w:val="18"/>
          <w:lang w:val="en-US"/>
        </w:rPr>
        <w:t>="1"</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Чоловіча</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option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option </w:t>
      </w:r>
      <w:r w:rsidRPr="00066DD5">
        <w:rPr>
          <w:rFonts w:ascii="Consolas" w:eastAsia="Times New Roman" w:hAnsi="Consolas" w:cs="Courier New"/>
          <w:i/>
          <w:iCs/>
          <w:color w:val="FFCB6B"/>
          <w:sz w:val="18"/>
          <w:szCs w:val="18"/>
          <w:lang w:val="en-US"/>
        </w:rPr>
        <w:t>value</w:t>
      </w:r>
      <w:r w:rsidRPr="00066DD5">
        <w:rPr>
          <w:rFonts w:ascii="Consolas" w:eastAsia="Times New Roman" w:hAnsi="Consolas" w:cs="Courier New"/>
          <w:color w:val="C3E88D"/>
          <w:sz w:val="18"/>
          <w:szCs w:val="18"/>
          <w:lang w:val="en-US"/>
        </w:rPr>
        <w:t>="0"</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Жіноча</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option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select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 xml:space="preserve">="personalDataAlertContainer"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="alert my-2"</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button </w:t>
      </w:r>
      <w:r w:rsidRPr="00066DD5">
        <w:rPr>
          <w:rFonts w:ascii="Consolas" w:eastAsia="Times New Roman" w:hAnsi="Consolas" w:cs="Courier New"/>
          <w:i/>
          <w:iCs/>
          <w:color w:val="FFCB6B"/>
          <w:sz w:val="18"/>
          <w:szCs w:val="18"/>
          <w:lang w:val="en-US"/>
        </w:rPr>
        <w:t>type</w:t>
      </w:r>
      <w:r w:rsidRPr="00066DD5">
        <w:rPr>
          <w:rFonts w:ascii="Consolas" w:eastAsia="Times New Roman" w:hAnsi="Consolas" w:cs="Courier New"/>
          <w:color w:val="C3E88D"/>
          <w:sz w:val="18"/>
          <w:szCs w:val="18"/>
          <w:lang w:val="en-US"/>
        </w:rPr>
        <w:t xml:space="preserve">="submit"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="btn main-button" </w:t>
      </w:r>
      <w:r w:rsidRPr="00066DD5">
        <w:rPr>
          <w:rFonts w:ascii="Consolas" w:eastAsia="Times New Roman" w:hAnsi="Consolas" w:cs="Courier New"/>
          <w:i/>
          <w:iCs/>
          <w:color w:val="FFCB6B"/>
          <w:sz w:val="18"/>
          <w:szCs w:val="18"/>
          <w:lang w:val="en-US"/>
        </w:rPr>
        <w:t>onclick</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2AAFF"/>
          <w:sz w:val="18"/>
          <w:szCs w:val="18"/>
          <w:lang w:val="en-US"/>
        </w:rPr>
        <w:t>changePersonalData</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return false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Змінити</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button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button </w:t>
      </w:r>
      <w:r w:rsidRPr="00066DD5">
        <w:rPr>
          <w:rFonts w:ascii="Consolas" w:eastAsia="Times New Roman" w:hAnsi="Consolas" w:cs="Courier New"/>
          <w:i/>
          <w:iCs/>
          <w:color w:val="FFCB6B"/>
          <w:sz w:val="18"/>
          <w:szCs w:val="18"/>
          <w:lang w:val="en-US"/>
        </w:rPr>
        <w:t>type</w:t>
      </w:r>
      <w:r w:rsidRPr="00066DD5">
        <w:rPr>
          <w:rFonts w:ascii="Consolas" w:eastAsia="Times New Roman" w:hAnsi="Consolas" w:cs="Courier New"/>
          <w:color w:val="C3E88D"/>
          <w:sz w:val="18"/>
          <w:szCs w:val="18"/>
          <w:lang w:val="en-US"/>
        </w:rPr>
        <w:t xml:space="preserve">="button"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="btn default-button" </w:t>
      </w:r>
      <w:r w:rsidRPr="00066DD5">
        <w:rPr>
          <w:rFonts w:ascii="Consolas" w:eastAsia="Times New Roman" w:hAnsi="Consolas" w:cs="Courier New"/>
          <w:i/>
          <w:iCs/>
          <w:color w:val="FFCB6B"/>
          <w:sz w:val="18"/>
          <w:szCs w:val="18"/>
          <w:lang w:val="en-US"/>
        </w:rPr>
        <w:t>onclick</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2AAFF"/>
          <w:sz w:val="18"/>
          <w:szCs w:val="18"/>
          <w:lang w:val="en-US"/>
        </w:rPr>
        <w:t>cancelChangingPersonalData</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Скасувати</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button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form</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span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 xml:space="preserve">="userBirthDateSpan" </w:t>
      </w:r>
      <w:r w:rsidRPr="00066DD5">
        <w:rPr>
          <w:rFonts w:ascii="Consolas" w:eastAsia="Times New Roman" w:hAnsi="Consolas" w:cs="Courier New"/>
          <w:i/>
          <w:iCs/>
          <w:color w:val="FFCB6B"/>
          <w:sz w:val="18"/>
          <w:szCs w:val="18"/>
          <w:lang w:val="en-US"/>
        </w:rPr>
        <w:t>style</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B2CCD6"/>
          <w:sz w:val="18"/>
          <w:szCs w:val="18"/>
          <w:lang w:val="en-US"/>
        </w:rPr>
        <w:t>display</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F78C6C"/>
          <w:sz w:val="18"/>
          <w:szCs w:val="18"/>
          <w:lang w:val="en-US"/>
        </w:rPr>
        <w:t>none</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i/>
          <w:iCs/>
          <w:color w:val="C792EA"/>
          <w:sz w:val="18"/>
          <w:szCs w:val="18"/>
          <w:lang w:val="en-US"/>
        </w:rPr>
        <w:t>user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Birth_Date</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span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span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 xml:space="preserve">="userSexSpan" </w:t>
      </w:r>
      <w:r w:rsidRPr="00066DD5">
        <w:rPr>
          <w:rFonts w:ascii="Consolas" w:eastAsia="Times New Roman" w:hAnsi="Consolas" w:cs="Courier New"/>
          <w:i/>
          <w:iCs/>
          <w:color w:val="FFCB6B"/>
          <w:sz w:val="18"/>
          <w:szCs w:val="18"/>
          <w:lang w:val="en-US"/>
        </w:rPr>
        <w:t>style</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B2CCD6"/>
          <w:sz w:val="18"/>
          <w:szCs w:val="18"/>
          <w:lang w:val="en-US"/>
        </w:rPr>
        <w:t>display</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F78C6C"/>
          <w:sz w:val="18"/>
          <w:szCs w:val="18"/>
          <w:lang w:val="en-US"/>
        </w:rPr>
        <w:t>none</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i/>
          <w:iCs/>
          <w:color w:val="C792EA"/>
          <w:sz w:val="18"/>
          <w:szCs w:val="18"/>
          <w:lang w:val="en-US"/>
        </w:rPr>
        <w:t>user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Sex</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span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hr</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="px-3 m-2 my-5 bordered-div"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="d-flex justify-content-between"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h3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="header-font d-flex align-items-center"</w:t>
      </w:r>
      <w:r w:rsidRPr="00066DD5">
        <w:rPr>
          <w:rFonts w:ascii="Consolas" w:eastAsia="Times New Roman" w:hAnsi="Consolas" w:cs="Courier New"/>
          <w:color w:val="89DDFF"/>
          <w:sz w:val="18"/>
          <w:szCs w:val="18"/>
          <w:lang w:val="en-US"/>
        </w:rPr>
        <w:t>&gt;&lt;</w:t>
      </w:r>
      <w:r w:rsidRPr="00066DD5">
        <w:rPr>
          <w:rFonts w:ascii="Consolas" w:eastAsia="Times New Roman" w:hAnsi="Consolas" w:cs="Courier New"/>
          <w:color w:val="F07178"/>
          <w:sz w:val="18"/>
          <w:szCs w:val="18"/>
          <w:lang w:val="en-US"/>
        </w:rPr>
        <w:t xml:space="preserve">i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="fa fa-phone fa-lg mr-3"</w:t>
      </w:r>
      <w:r w:rsidRPr="00066DD5">
        <w:rPr>
          <w:rFonts w:ascii="Consolas" w:eastAsia="Times New Roman" w:hAnsi="Consolas" w:cs="Courier New"/>
          <w:color w:val="89DDFF"/>
          <w:sz w:val="18"/>
          <w:szCs w:val="18"/>
          <w:lang w:val="en-US"/>
        </w:rPr>
        <w:t>&gt;&lt;/</w:t>
      </w:r>
      <w:r w:rsidRPr="00066DD5">
        <w:rPr>
          <w:rFonts w:ascii="Consolas" w:eastAsia="Times New Roman" w:hAnsi="Consolas" w:cs="Courier New"/>
          <w:color w:val="F07178"/>
          <w:sz w:val="18"/>
          <w:szCs w:val="18"/>
          <w:lang w:val="en-US"/>
        </w:rPr>
        <w:t>i</w:t>
      </w:r>
      <w:r w:rsidRPr="00066DD5">
        <w:rPr>
          <w:rFonts w:ascii="Consolas" w:eastAsia="Times New Roman" w:hAnsi="Consolas" w:cs="Courier New"/>
          <w:color w:val="89DDFF"/>
          <w:sz w:val="18"/>
          <w:szCs w:val="18"/>
          <w:lang w:val="en-US"/>
        </w:rPr>
        <w:t xml:space="preserve">&gt;    </w:t>
      </w:r>
      <w:r w:rsidRPr="00066DD5">
        <w:rPr>
          <w:rFonts w:ascii="Consolas" w:eastAsia="Times New Roman" w:hAnsi="Consolas" w:cs="Courier New"/>
          <w:color w:val="EEFFFF"/>
          <w:sz w:val="18"/>
          <w:szCs w:val="18"/>
        </w:rPr>
        <w:t>Контакти</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h3</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button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="default-link link-line-height"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 xml:space="preserve">="editContactsDataButton" </w:t>
      </w:r>
      <w:r w:rsidRPr="00066DD5">
        <w:rPr>
          <w:rFonts w:ascii="Consolas" w:eastAsia="Times New Roman" w:hAnsi="Consolas" w:cs="Courier New"/>
          <w:i/>
          <w:iCs/>
          <w:color w:val="FFCB6B"/>
          <w:sz w:val="18"/>
          <w:szCs w:val="18"/>
          <w:lang w:val="en-US"/>
        </w:rPr>
        <w:t>onclick</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2AAFF"/>
          <w:sz w:val="18"/>
          <w:szCs w:val="18"/>
          <w:lang w:val="en-US"/>
        </w:rPr>
        <w:t>enableContactsDataForm</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&gt;&lt;</w:t>
      </w:r>
      <w:r w:rsidRPr="00066DD5">
        <w:rPr>
          <w:rFonts w:ascii="Consolas" w:eastAsia="Times New Roman" w:hAnsi="Consolas" w:cs="Courier New"/>
          <w:color w:val="F07178"/>
          <w:sz w:val="18"/>
          <w:szCs w:val="18"/>
          <w:lang w:val="en-US"/>
        </w:rPr>
        <w:t xml:space="preserve">i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="fa fa-edit fa-2x"</w:t>
      </w:r>
      <w:r w:rsidRPr="00066DD5">
        <w:rPr>
          <w:rFonts w:ascii="Consolas" w:eastAsia="Times New Roman" w:hAnsi="Consolas" w:cs="Courier New"/>
          <w:color w:val="89DDFF"/>
          <w:sz w:val="18"/>
          <w:szCs w:val="18"/>
          <w:lang w:val="en-US"/>
        </w:rPr>
        <w:t>&gt;&lt;/</w:t>
      </w:r>
      <w:r w:rsidRPr="00066DD5">
        <w:rPr>
          <w:rFonts w:ascii="Consolas" w:eastAsia="Times New Roman" w:hAnsi="Consolas" w:cs="Courier New"/>
          <w:color w:val="F07178"/>
          <w:sz w:val="18"/>
          <w:szCs w:val="18"/>
          <w:lang w:val="en-US"/>
        </w:rPr>
        <w:t>i</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Редагувати</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button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form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="editContactsDataForm"</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label </w:t>
      </w:r>
      <w:r w:rsidRPr="00066DD5">
        <w:rPr>
          <w:rFonts w:ascii="Consolas" w:eastAsia="Times New Roman" w:hAnsi="Consolas" w:cs="Courier New"/>
          <w:i/>
          <w:iCs/>
          <w:color w:val="FFCB6B"/>
          <w:sz w:val="18"/>
          <w:szCs w:val="18"/>
          <w:lang w:val="en-US"/>
        </w:rPr>
        <w:t>for</w:t>
      </w:r>
      <w:r w:rsidRPr="00066DD5">
        <w:rPr>
          <w:rFonts w:ascii="Consolas" w:eastAsia="Times New Roman" w:hAnsi="Consolas" w:cs="Courier New"/>
          <w:color w:val="C3E88D"/>
          <w:sz w:val="18"/>
          <w:szCs w:val="18"/>
          <w:lang w:val="en-US"/>
        </w:rPr>
        <w:t>="phoneInput"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Номер</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телефону</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label</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="input-group mb-3"</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="input-group-prepend"</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span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="input-group-text"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="phone-addon"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lang w:val="en-US"/>
        </w:rPr>
        <w:t>+380</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span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input </w:t>
      </w:r>
      <w:r w:rsidRPr="00066DD5">
        <w:rPr>
          <w:rFonts w:ascii="Consolas" w:eastAsia="Times New Roman" w:hAnsi="Consolas" w:cs="Courier New"/>
          <w:i/>
          <w:iCs/>
          <w:color w:val="FFCB6B"/>
          <w:sz w:val="18"/>
          <w:szCs w:val="18"/>
          <w:lang w:val="en-US"/>
        </w:rPr>
        <w:t>type</w:t>
      </w:r>
      <w:r w:rsidRPr="00066DD5">
        <w:rPr>
          <w:rFonts w:ascii="Consolas" w:eastAsia="Times New Roman" w:hAnsi="Consolas" w:cs="Courier New"/>
          <w:color w:val="C3E88D"/>
          <w:sz w:val="18"/>
          <w:szCs w:val="18"/>
          <w:lang w:val="en-US"/>
        </w:rPr>
        <w:t xml:space="preserve">="text"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="form-control"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 xml:space="preserve">="phoneInput"  </w:t>
      </w:r>
      <w:r w:rsidRPr="00066DD5">
        <w:rPr>
          <w:rFonts w:ascii="Consolas" w:eastAsia="Times New Roman" w:hAnsi="Consolas" w:cs="Courier New"/>
          <w:i/>
          <w:iCs/>
          <w:color w:val="FFCB6B"/>
          <w:sz w:val="18"/>
          <w:szCs w:val="18"/>
          <w:lang w:val="en-US"/>
        </w:rPr>
        <w:t>placeholder</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C3E88D"/>
          <w:sz w:val="18"/>
          <w:szCs w:val="18"/>
        </w:rPr>
        <w:t>Введіть</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color w:val="C3E88D"/>
          <w:sz w:val="18"/>
          <w:szCs w:val="18"/>
        </w:rPr>
        <w:t>свій</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color w:val="C3E88D"/>
          <w:sz w:val="18"/>
          <w:szCs w:val="18"/>
        </w:rPr>
        <w:t>номер</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color w:val="C3E88D"/>
          <w:sz w:val="18"/>
          <w:szCs w:val="18"/>
        </w:rPr>
        <w:t>телефону</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i/>
          <w:iCs/>
          <w:color w:val="FFCB6B"/>
          <w:sz w:val="18"/>
          <w:szCs w:val="18"/>
          <w:lang w:val="en-US"/>
        </w:rPr>
        <w:t>value</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user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Mobile_Phone_Number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i/>
          <w:iCs/>
          <w:color w:val="FFCB6B"/>
          <w:sz w:val="18"/>
          <w:szCs w:val="18"/>
          <w:lang w:val="en-US"/>
        </w:rPr>
        <w:t>data-mask</w:t>
      </w:r>
      <w:r w:rsidRPr="00066DD5">
        <w:rPr>
          <w:rFonts w:ascii="Consolas" w:eastAsia="Times New Roman" w:hAnsi="Consolas" w:cs="Courier New"/>
          <w:color w:val="C3E88D"/>
          <w:sz w:val="18"/>
          <w:szCs w:val="18"/>
          <w:lang w:val="en-US"/>
        </w:rPr>
        <w:t>="(00)-000-00-00"</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 xml:space="preserve">="contactsDataAlertContainer"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="alert my-2"</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button </w:t>
      </w:r>
      <w:r w:rsidRPr="00066DD5">
        <w:rPr>
          <w:rFonts w:ascii="Consolas" w:eastAsia="Times New Roman" w:hAnsi="Consolas" w:cs="Courier New"/>
          <w:i/>
          <w:iCs/>
          <w:color w:val="FFCB6B"/>
          <w:sz w:val="18"/>
          <w:szCs w:val="18"/>
          <w:lang w:val="en-US"/>
        </w:rPr>
        <w:t>type</w:t>
      </w:r>
      <w:r w:rsidRPr="00066DD5">
        <w:rPr>
          <w:rFonts w:ascii="Consolas" w:eastAsia="Times New Roman" w:hAnsi="Consolas" w:cs="Courier New"/>
          <w:color w:val="C3E88D"/>
          <w:sz w:val="18"/>
          <w:szCs w:val="18"/>
          <w:lang w:val="en-US"/>
        </w:rPr>
        <w:t xml:space="preserve">="submit"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="btn main-button" </w:t>
      </w:r>
      <w:r w:rsidRPr="00066DD5">
        <w:rPr>
          <w:rFonts w:ascii="Consolas" w:eastAsia="Times New Roman" w:hAnsi="Consolas" w:cs="Courier New"/>
          <w:i/>
          <w:iCs/>
          <w:color w:val="FFCB6B"/>
          <w:sz w:val="18"/>
          <w:szCs w:val="18"/>
          <w:lang w:val="en-US"/>
        </w:rPr>
        <w:t>onclick</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2AAFF"/>
          <w:sz w:val="18"/>
          <w:szCs w:val="18"/>
          <w:lang w:val="en-US"/>
        </w:rPr>
        <w:t>changeContactsData</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return false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Змінити</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button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button </w:t>
      </w:r>
      <w:r w:rsidRPr="00066DD5">
        <w:rPr>
          <w:rFonts w:ascii="Consolas" w:eastAsia="Times New Roman" w:hAnsi="Consolas" w:cs="Courier New"/>
          <w:i/>
          <w:iCs/>
          <w:color w:val="FFCB6B"/>
          <w:sz w:val="18"/>
          <w:szCs w:val="18"/>
          <w:lang w:val="en-US"/>
        </w:rPr>
        <w:t>type</w:t>
      </w:r>
      <w:r w:rsidRPr="00066DD5">
        <w:rPr>
          <w:rFonts w:ascii="Consolas" w:eastAsia="Times New Roman" w:hAnsi="Consolas" w:cs="Courier New"/>
          <w:color w:val="C3E88D"/>
          <w:sz w:val="18"/>
          <w:szCs w:val="18"/>
          <w:lang w:val="en-US"/>
        </w:rPr>
        <w:t xml:space="preserve">="button"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="btn default-button" </w:t>
      </w:r>
      <w:r w:rsidRPr="00066DD5">
        <w:rPr>
          <w:rFonts w:ascii="Consolas" w:eastAsia="Times New Roman" w:hAnsi="Consolas" w:cs="Courier New"/>
          <w:i/>
          <w:iCs/>
          <w:color w:val="FFCB6B"/>
          <w:sz w:val="18"/>
          <w:szCs w:val="18"/>
          <w:lang w:val="en-US"/>
        </w:rPr>
        <w:t>onclick</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2AAFF"/>
          <w:sz w:val="18"/>
          <w:szCs w:val="18"/>
          <w:lang w:val="en-US"/>
        </w:rPr>
        <w:t>cancelChangingContactsData</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Скасувати</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button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form</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hr</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="px-3 m-2 my-5 bordered-div"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="d-flex justify-content-between"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h3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="header-font d-flex align-items-center"</w:t>
      </w:r>
      <w:r w:rsidRPr="00066DD5">
        <w:rPr>
          <w:rFonts w:ascii="Consolas" w:eastAsia="Times New Roman" w:hAnsi="Consolas" w:cs="Courier New"/>
          <w:color w:val="89DDFF"/>
          <w:sz w:val="18"/>
          <w:szCs w:val="18"/>
          <w:lang w:val="en-US"/>
        </w:rPr>
        <w:t>&gt;&lt;</w:t>
      </w:r>
      <w:r w:rsidRPr="00066DD5">
        <w:rPr>
          <w:rFonts w:ascii="Consolas" w:eastAsia="Times New Roman" w:hAnsi="Consolas" w:cs="Courier New"/>
          <w:color w:val="F07178"/>
          <w:sz w:val="18"/>
          <w:szCs w:val="18"/>
          <w:lang w:val="en-US"/>
        </w:rPr>
        <w:t xml:space="preserve">i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="fa fa-lock fa-lg mr-3"</w:t>
      </w:r>
      <w:r w:rsidRPr="00066DD5">
        <w:rPr>
          <w:rFonts w:ascii="Consolas" w:eastAsia="Times New Roman" w:hAnsi="Consolas" w:cs="Courier New"/>
          <w:color w:val="89DDFF"/>
          <w:sz w:val="18"/>
          <w:szCs w:val="18"/>
          <w:lang w:val="en-US"/>
        </w:rPr>
        <w:t>&gt;&lt;/</w:t>
      </w:r>
      <w:r w:rsidRPr="00066DD5">
        <w:rPr>
          <w:rFonts w:ascii="Consolas" w:eastAsia="Times New Roman" w:hAnsi="Consolas" w:cs="Courier New"/>
          <w:color w:val="F07178"/>
          <w:sz w:val="18"/>
          <w:szCs w:val="18"/>
          <w:lang w:val="en-US"/>
        </w:rPr>
        <w:t>i</w:t>
      </w:r>
      <w:r w:rsidRPr="00066DD5">
        <w:rPr>
          <w:rFonts w:ascii="Consolas" w:eastAsia="Times New Roman" w:hAnsi="Consolas" w:cs="Courier New"/>
          <w:color w:val="89DDFF"/>
          <w:sz w:val="18"/>
          <w:szCs w:val="18"/>
          <w:lang w:val="en-US"/>
        </w:rPr>
        <w:t xml:space="preserve">&gt;    </w:t>
      </w:r>
      <w:r w:rsidRPr="00066DD5">
        <w:rPr>
          <w:rFonts w:ascii="Consolas" w:eastAsia="Times New Roman" w:hAnsi="Consolas" w:cs="Courier New"/>
          <w:color w:val="EEFFFF"/>
          <w:sz w:val="18"/>
          <w:szCs w:val="18"/>
        </w:rPr>
        <w:t>Пароль</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h3</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button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="default-link link-line-height"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 xml:space="preserve">="editPasswordDataButton" </w:t>
      </w:r>
      <w:r w:rsidRPr="00066DD5">
        <w:rPr>
          <w:rFonts w:ascii="Consolas" w:eastAsia="Times New Roman" w:hAnsi="Consolas" w:cs="Courier New"/>
          <w:i/>
          <w:iCs/>
          <w:color w:val="FFCB6B"/>
          <w:sz w:val="18"/>
          <w:szCs w:val="18"/>
          <w:lang w:val="en-US"/>
        </w:rPr>
        <w:t>onclick</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2AAFF"/>
          <w:sz w:val="18"/>
          <w:szCs w:val="18"/>
          <w:lang w:val="en-US"/>
        </w:rPr>
        <w:t>enablePasswordDataForm</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&gt;&lt;</w:t>
      </w:r>
      <w:r w:rsidRPr="00066DD5">
        <w:rPr>
          <w:rFonts w:ascii="Consolas" w:eastAsia="Times New Roman" w:hAnsi="Consolas" w:cs="Courier New"/>
          <w:color w:val="F07178"/>
          <w:sz w:val="18"/>
          <w:szCs w:val="18"/>
          <w:lang w:val="en-US"/>
        </w:rPr>
        <w:t xml:space="preserve">i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="fa fa-edit fa-2x"</w:t>
      </w:r>
      <w:r w:rsidRPr="00066DD5">
        <w:rPr>
          <w:rFonts w:ascii="Consolas" w:eastAsia="Times New Roman" w:hAnsi="Consolas" w:cs="Courier New"/>
          <w:color w:val="89DDFF"/>
          <w:sz w:val="18"/>
          <w:szCs w:val="18"/>
          <w:lang w:val="en-US"/>
        </w:rPr>
        <w:t>&gt;&lt;/</w:t>
      </w:r>
      <w:r w:rsidRPr="00066DD5">
        <w:rPr>
          <w:rFonts w:ascii="Consolas" w:eastAsia="Times New Roman" w:hAnsi="Consolas" w:cs="Courier New"/>
          <w:color w:val="F07178"/>
          <w:sz w:val="18"/>
          <w:szCs w:val="18"/>
          <w:lang w:val="en-US"/>
        </w:rPr>
        <w:t>i</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Редагувати</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button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form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="editPasswordDataForm"</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="form-group"</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label </w:t>
      </w:r>
      <w:r w:rsidRPr="00066DD5">
        <w:rPr>
          <w:rFonts w:ascii="Consolas" w:eastAsia="Times New Roman" w:hAnsi="Consolas" w:cs="Courier New"/>
          <w:i/>
          <w:iCs/>
          <w:color w:val="FFCB6B"/>
          <w:sz w:val="18"/>
          <w:szCs w:val="18"/>
          <w:lang w:val="en-US"/>
        </w:rPr>
        <w:t>for</w:t>
      </w:r>
      <w:r w:rsidRPr="00066DD5">
        <w:rPr>
          <w:rFonts w:ascii="Consolas" w:eastAsia="Times New Roman" w:hAnsi="Consolas" w:cs="Courier New"/>
          <w:color w:val="C3E88D"/>
          <w:sz w:val="18"/>
          <w:szCs w:val="18"/>
          <w:lang w:val="en-US"/>
        </w:rPr>
        <w:t>="oldPasswordInput"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Старий</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пароль</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label</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input </w:t>
      </w:r>
      <w:r w:rsidRPr="00066DD5">
        <w:rPr>
          <w:rFonts w:ascii="Consolas" w:eastAsia="Times New Roman" w:hAnsi="Consolas" w:cs="Courier New"/>
          <w:i/>
          <w:iCs/>
          <w:color w:val="FFCB6B"/>
          <w:sz w:val="18"/>
          <w:szCs w:val="18"/>
          <w:lang w:val="en-US"/>
        </w:rPr>
        <w:t>type</w:t>
      </w:r>
      <w:r w:rsidRPr="00066DD5">
        <w:rPr>
          <w:rFonts w:ascii="Consolas" w:eastAsia="Times New Roman" w:hAnsi="Consolas" w:cs="Courier New"/>
          <w:color w:val="C3E88D"/>
          <w:sz w:val="18"/>
          <w:szCs w:val="18"/>
          <w:lang w:val="en-US"/>
        </w:rPr>
        <w:t xml:space="preserve">="password"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="form-control"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 xml:space="preserve">="oldPasswordInput" </w:t>
      </w:r>
      <w:r w:rsidRPr="00066DD5">
        <w:rPr>
          <w:rFonts w:ascii="Consolas" w:eastAsia="Times New Roman" w:hAnsi="Consolas" w:cs="Courier New"/>
          <w:i/>
          <w:iCs/>
          <w:color w:val="FFCB6B"/>
          <w:sz w:val="18"/>
          <w:szCs w:val="18"/>
          <w:lang w:val="en-US"/>
        </w:rPr>
        <w:t>placeholder</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C3E88D"/>
          <w:sz w:val="18"/>
          <w:szCs w:val="18"/>
        </w:rPr>
        <w:t>Введіть</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color w:val="C3E88D"/>
          <w:sz w:val="18"/>
          <w:szCs w:val="18"/>
        </w:rPr>
        <w:t>старий</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color w:val="C3E88D"/>
          <w:sz w:val="18"/>
          <w:szCs w:val="18"/>
        </w:rPr>
        <w:t>пароль</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lastRenderedPageBreak/>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="form-group"</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label </w:t>
      </w:r>
      <w:r w:rsidRPr="00066DD5">
        <w:rPr>
          <w:rFonts w:ascii="Consolas" w:eastAsia="Times New Roman" w:hAnsi="Consolas" w:cs="Courier New"/>
          <w:i/>
          <w:iCs/>
          <w:color w:val="FFCB6B"/>
          <w:sz w:val="18"/>
          <w:szCs w:val="18"/>
          <w:lang w:val="en-US"/>
        </w:rPr>
        <w:t>for</w:t>
      </w:r>
      <w:r w:rsidRPr="00066DD5">
        <w:rPr>
          <w:rFonts w:ascii="Consolas" w:eastAsia="Times New Roman" w:hAnsi="Consolas" w:cs="Courier New"/>
          <w:color w:val="C3E88D"/>
          <w:sz w:val="18"/>
          <w:szCs w:val="18"/>
          <w:lang w:val="en-US"/>
        </w:rPr>
        <w:t>="newPasswordInput"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Новий</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пароль</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label</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input </w:t>
      </w:r>
      <w:r w:rsidRPr="00066DD5">
        <w:rPr>
          <w:rFonts w:ascii="Consolas" w:eastAsia="Times New Roman" w:hAnsi="Consolas" w:cs="Courier New"/>
          <w:i/>
          <w:iCs/>
          <w:color w:val="FFCB6B"/>
          <w:sz w:val="18"/>
          <w:szCs w:val="18"/>
          <w:lang w:val="en-US"/>
        </w:rPr>
        <w:t>type</w:t>
      </w:r>
      <w:r w:rsidRPr="00066DD5">
        <w:rPr>
          <w:rFonts w:ascii="Consolas" w:eastAsia="Times New Roman" w:hAnsi="Consolas" w:cs="Courier New"/>
          <w:color w:val="C3E88D"/>
          <w:sz w:val="18"/>
          <w:szCs w:val="18"/>
          <w:lang w:val="en-US"/>
        </w:rPr>
        <w:t xml:space="preserve">="password"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="form-control"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 xml:space="preserve">="newPasswordInput" </w:t>
      </w:r>
      <w:r w:rsidRPr="00066DD5">
        <w:rPr>
          <w:rFonts w:ascii="Consolas" w:eastAsia="Times New Roman" w:hAnsi="Consolas" w:cs="Courier New"/>
          <w:i/>
          <w:iCs/>
          <w:color w:val="FFCB6B"/>
          <w:sz w:val="18"/>
          <w:szCs w:val="18"/>
          <w:lang w:val="en-US"/>
        </w:rPr>
        <w:t>placeholder</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C3E88D"/>
          <w:sz w:val="18"/>
          <w:szCs w:val="18"/>
        </w:rPr>
        <w:t>Введіть</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color w:val="C3E88D"/>
          <w:sz w:val="18"/>
          <w:szCs w:val="18"/>
        </w:rPr>
        <w:t>новий</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color w:val="C3E88D"/>
          <w:sz w:val="18"/>
          <w:szCs w:val="18"/>
        </w:rPr>
        <w:t>пароль</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="form-group"</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label </w:t>
      </w:r>
      <w:r w:rsidRPr="00066DD5">
        <w:rPr>
          <w:rFonts w:ascii="Consolas" w:eastAsia="Times New Roman" w:hAnsi="Consolas" w:cs="Courier New"/>
          <w:i/>
          <w:iCs/>
          <w:color w:val="FFCB6B"/>
          <w:sz w:val="18"/>
          <w:szCs w:val="18"/>
          <w:lang w:val="en-US"/>
        </w:rPr>
        <w:t>for</w:t>
      </w:r>
      <w:r w:rsidRPr="00066DD5">
        <w:rPr>
          <w:rFonts w:ascii="Consolas" w:eastAsia="Times New Roman" w:hAnsi="Consolas" w:cs="Courier New"/>
          <w:color w:val="C3E88D"/>
          <w:sz w:val="18"/>
          <w:szCs w:val="18"/>
          <w:lang w:val="en-US"/>
        </w:rPr>
        <w:t>="repeatNewPasswordInput"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Повторіть</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новий</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пароль</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label</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input </w:t>
      </w:r>
      <w:r w:rsidRPr="00066DD5">
        <w:rPr>
          <w:rFonts w:ascii="Consolas" w:eastAsia="Times New Roman" w:hAnsi="Consolas" w:cs="Courier New"/>
          <w:i/>
          <w:iCs/>
          <w:color w:val="FFCB6B"/>
          <w:sz w:val="18"/>
          <w:szCs w:val="18"/>
          <w:lang w:val="en-US"/>
        </w:rPr>
        <w:t>type</w:t>
      </w:r>
      <w:r w:rsidRPr="00066DD5">
        <w:rPr>
          <w:rFonts w:ascii="Consolas" w:eastAsia="Times New Roman" w:hAnsi="Consolas" w:cs="Courier New"/>
          <w:color w:val="C3E88D"/>
          <w:sz w:val="18"/>
          <w:szCs w:val="18"/>
          <w:lang w:val="en-US"/>
        </w:rPr>
        <w:t xml:space="preserve">="password"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="form-control"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 xml:space="preserve">="repeatNewPasswordInput" </w:t>
      </w:r>
      <w:r w:rsidRPr="00066DD5">
        <w:rPr>
          <w:rFonts w:ascii="Consolas" w:eastAsia="Times New Roman" w:hAnsi="Consolas" w:cs="Courier New"/>
          <w:i/>
          <w:iCs/>
          <w:color w:val="FFCB6B"/>
          <w:sz w:val="18"/>
          <w:szCs w:val="18"/>
          <w:lang w:val="en-US"/>
        </w:rPr>
        <w:t>placeholder</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C3E88D"/>
          <w:sz w:val="18"/>
          <w:szCs w:val="18"/>
        </w:rPr>
        <w:t>Повторіть</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color w:val="C3E88D"/>
          <w:sz w:val="18"/>
          <w:szCs w:val="18"/>
        </w:rPr>
        <w:t>новий</w:t>
      </w:r>
      <w:r w:rsidRPr="00066DD5">
        <w:rPr>
          <w:rFonts w:ascii="Consolas" w:eastAsia="Times New Roman" w:hAnsi="Consolas" w:cs="Courier New"/>
          <w:color w:val="C3E88D"/>
          <w:sz w:val="18"/>
          <w:szCs w:val="18"/>
          <w:lang w:val="en-US"/>
        </w:rPr>
        <w:t xml:space="preserve"> </w:t>
      </w:r>
      <w:r w:rsidRPr="00066DD5">
        <w:rPr>
          <w:rFonts w:ascii="Consolas" w:eastAsia="Times New Roman" w:hAnsi="Consolas" w:cs="Courier New"/>
          <w:color w:val="C3E88D"/>
          <w:sz w:val="18"/>
          <w:szCs w:val="18"/>
        </w:rPr>
        <w:t>пароль</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id</w:t>
      </w:r>
      <w:r w:rsidRPr="00066DD5">
        <w:rPr>
          <w:rFonts w:ascii="Consolas" w:eastAsia="Times New Roman" w:hAnsi="Consolas" w:cs="Courier New"/>
          <w:color w:val="C3E88D"/>
          <w:sz w:val="18"/>
          <w:szCs w:val="18"/>
          <w:lang w:val="en-US"/>
        </w:rPr>
        <w:t xml:space="preserve">="passwordDataAlertContainer"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="alert my-2"</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button </w:t>
      </w:r>
      <w:r w:rsidRPr="00066DD5">
        <w:rPr>
          <w:rFonts w:ascii="Consolas" w:eastAsia="Times New Roman" w:hAnsi="Consolas" w:cs="Courier New"/>
          <w:i/>
          <w:iCs/>
          <w:color w:val="FFCB6B"/>
          <w:sz w:val="18"/>
          <w:szCs w:val="18"/>
          <w:lang w:val="en-US"/>
        </w:rPr>
        <w:t>type</w:t>
      </w:r>
      <w:r w:rsidRPr="00066DD5">
        <w:rPr>
          <w:rFonts w:ascii="Consolas" w:eastAsia="Times New Roman" w:hAnsi="Consolas" w:cs="Courier New"/>
          <w:color w:val="C3E88D"/>
          <w:sz w:val="18"/>
          <w:szCs w:val="18"/>
          <w:lang w:val="en-US"/>
        </w:rPr>
        <w:t xml:space="preserve">="submit"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="btn main-button" </w:t>
      </w:r>
      <w:r w:rsidRPr="00066DD5">
        <w:rPr>
          <w:rFonts w:ascii="Consolas" w:eastAsia="Times New Roman" w:hAnsi="Consolas" w:cs="Courier New"/>
          <w:i/>
          <w:iCs/>
          <w:color w:val="FFCB6B"/>
          <w:sz w:val="18"/>
          <w:szCs w:val="18"/>
          <w:lang w:val="en-US"/>
        </w:rPr>
        <w:t>onclick</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2AAFF"/>
          <w:sz w:val="18"/>
          <w:szCs w:val="18"/>
          <w:lang w:val="en-US"/>
        </w:rPr>
        <w:t>changePasswordData</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return false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Змінити</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button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button </w:t>
      </w:r>
      <w:r w:rsidRPr="00066DD5">
        <w:rPr>
          <w:rFonts w:ascii="Consolas" w:eastAsia="Times New Roman" w:hAnsi="Consolas" w:cs="Courier New"/>
          <w:i/>
          <w:iCs/>
          <w:color w:val="FFCB6B"/>
          <w:sz w:val="18"/>
          <w:szCs w:val="18"/>
          <w:lang w:val="en-US"/>
        </w:rPr>
        <w:t>type</w:t>
      </w:r>
      <w:r w:rsidRPr="00066DD5">
        <w:rPr>
          <w:rFonts w:ascii="Consolas" w:eastAsia="Times New Roman" w:hAnsi="Consolas" w:cs="Courier New"/>
          <w:color w:val="C3E88D"/>
          <w:sz w:val="18"/>
          <w:szCs w:val="18"/>
          <w:lang w:val="en-US"/>
        </w:rPr>
        <w:t xml:space="preserve">="button"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 xml:space="preserve">="btn default-button" </w:t>
      </w:r>
      <w:r w:rsidRPr="00066DD5">
        <w:rPr>
          <w:rFonts w:ascii="Consolas" w:eastAsia="Times New Roman" w:hAnsi="Consolas" w:cs="Courier New"/>
          <w:i/>
          <w:iCs/>
          <w:color w:val="FFCB6B"/>
          <w:sz w:val="18"/>
          <w:szCs w:val="18"/>
          <w:lang w:val="en-US"/>
        </w:rPr>
        <w:t>onclick</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2AAFF"/>
          <w:sz w:val="18"/>
          <w:szCs w:val="18"/>
          <w:lang w:val="en-US"/>
        </w:rPr>
        <w:t>cancelChangingPasswordData</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Скасувати</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button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form</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hr</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="px-3 m-2 my-5 bordered-div"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="d-flex justify-content-between"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h3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="header-font d-flex align-items-center"</w:t>
      </w:r>
      <w:r w:rsidRPr="00066DD5">
        <w:rPr>
          <w:rFonts w:ascii="Consolas" w:eastAsia="Times New Roman" w:hAnsi="Consolas" w:cs="Courier New"/>
          <w:color w:val="89DDFF"/>
          <w:sz w:val="18"/>
          <w:szCs w:val="18"/>
          <w:lang w:val="en-US"/>
        </w:rPr>
        <w:t>&gt;&lt;</w:t>
      </w:r>
      <w:r w:rsidRPr="00066DD5">
        <w:rPr>
          <w:rFonts w:ascii="Consolas" w:eastAsia="Times New Roman" w:hAnsi="Consolas" w:cs="Courier New"/>
          <w:color w:val="F07178"/>
          <w:sz w:val="18"/>
          <w:szCs w:val="18"/>
          <w:lang w:val="en-US"/>
        </w:rPr>
        <w:t xml:space="preserve">i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="fa fa-shopping-cart fa-lg mr-3"</w:t>
      </w:r>
      <w:r w:rsidRPr="00066DD5">
        <w:rPr>
          <w:rFonts w:ascii="Consolas" w:eastAsia="Times New Roman" w:hAnsi="Consolas" w:cs="Courier New"/>
          <w:color w:val="89DDFF"/>
          <w:sz w:val="18"/>
          <w:szCs w:val="18"/>
          <w:lang w:val="en-US"/>
        </w:rPr>
        <w:t>&gt;&lt;/</w:t>
      </w:r>
      <w:r w:rsidRPr="00066DD5">
        <w:rPr>
          <w:rFonts w:ascii="Consolas" w:eastAsia="Times New Roman" w:hAnsi="Consolas" w:cs="Courier New"/>
          <w:color w:val="F07178"/>
          <w:sz w:val="18"/>
          <w:szCs w:val="18"/>
          <w:lang w:val="en-US"/>
        </w:rPr>
        <w:t>i</w:t>
      </w:r>
      <w:r w:rsidRPr="00066DD5">
        <w:rPr>
          <w:rFonts w:ascii="Consolas" w:eastAsia="Times New Roman" w:hAnsi="Consolas" w:cs="Courier New"/>
          <w:color w:val="89DDFF"/>
          <w:sz w:val="18"/>
          <w:szCs w:val="18"/>
          <w:lang w:val="en-US"/>
        </w:rPr>
        <w:t xml:space="preserve">&gt;    </w:t>
      </w:r>
      <w:r w:rsidRPr="00066DD5">
        <w:rPr>
          <w:rFonts w:ascii="Consolas" w:eastAsia="Times New Roman" w:hAnsi="Consolas" w:cs="Courier New"/>
          <w:color w:val="EEFFFF"/>
          <w:sz w:val="18"/>
          <w:szCs w:val="18"/>
        </w:rPr>
        <w:t>Замовлення</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h3</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if orders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each orders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="panel panel-default my-3 p-3 border rounded"</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="panel-body"</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ul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="list-group"</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each 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products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li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="list-group-item d-flex justify-content-between"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span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i/>
          <w:iCs/>
          <w:color w:val="C792EA"/>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productName</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span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span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="badge"</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Кількість</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qty</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span</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li</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each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ul</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="panel-footer"</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Отримувач</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lastName</w:t>
      </w:r>
      <w:r w:rsidRPr="00066DD5">
        <w:rPr>
          <w:rFonts w:ascii="Consolas" w:eastAsia="Times New Roman" w:hAnsi="Consolas" w:cs="Courier New"/>
          <w:color w:val="89DDFF"/>
          <w:sz w:val="18"/>
          <w:szCs w:val="18"/>
          <w:lang w:val="en-US"/>
        </w:rPr>
        <w:t>}} {{</w:t>
      </w:r>
      <w:r w:rsidRPr="00066DD5">
        <w:rPr>
          <w:rFonts w:ascii="Consolas" w:eastAsia="Times New Roman" w:hAnsi="Consolas" w:cs="Courier New"/>
          <w:i/>
          <w:iCs/>
          <w:color w:val="C792EA"/>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name</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Дата</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замовлення</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orderDate</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Загальна</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кількість</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totalQty</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&gt;&lt;</w:t>
      </w:r>
      <w:r w:rsidRPr="00066DD5">
        <w:rPr>
          <w:rFonts w:ascii="Consolas" w:eastAsia="Times New Roman" w:hAnsi="Consolas" w:cs="Courier New"/>
          <w:color w:val="F07178"/>
          <w:sz w:val="18"/>
          <w:szCs w:val="18"/>
          <w:lang w:val="en-US"/>
        </w:rPr>
        <w:t>strong</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Сума</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totalPrice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rPr>
        <w:t>грн</w:t>
      </w:r>
      <w:r w:rsidRPr="00066DD5">
        <w:rPr>
          <w:rFonts w:ascii="Consolas" w:eastAsia="Times New Roman" w:hAnsi="Consolas" w:cs="Courier New"/>
          <w:color w:val="EEFFFF"/>
          <w:sz w:val="18"/>
          <w:szCs w:val="18"/>
          <w:lang w:val="en-US"/>
        </w:rPr>
        <w:t>.</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strong</w:t>
      </w:r>
      <w:r w:rsidRPr="00066DD5">
        <w:rPr>
          <w:rFonts w:ascii="Consolas" w:eastAsia="Times New Roman" w:hAnsi="Consolas" w:cs="Courier New"/>
          <w:color w:val="89DDFF"/>
          <w:sz w:val="18"/>
          <w:szCs w:val="18"/>
          <w:lang w:val="en-US"/>
        </w:rPr>
        <w:t>&gt;&lt;/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each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else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="row"</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div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="my-5 mx-3"</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 xml:space="preserve">h2 </w:t>
      </w:r>
      <w:r w:rsidRPr="00066DD5">
        <w:rPr>
          <w:rFonts w:ascii="Consolas" w:eastAsia="Times New Roman" w:hAnsi="Consolas" w:cs="Courier New"/>
          <w:i/>
          <w:iCs/>
          <w:color w:val="FFCB6B"/>
          <w:sz w:val="18"/>
          <w:szCs w:val="18"/>
          <w:lang w:val="en-US"/>
        </w:rPr>
        <w:t>class</w:t>
      </w:r>
      <w:r w:rsidRPr="00066DD5">
        <w:rPr>
          <w:rFonts w:ascii="Consolas" w:eastAsia="Times New Roman" w:hAnsi="Consolas" w:cs="Courier New"/>
          <w:color w:val="C3E88D"/>
          <w:sz w:val="18"/>
          <w:szCs w:val="18"/>
          <w:lang w:val="en-US"/>
        </w:rPr>
        <w:t>="header-font"</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EEFFFF"/>
          <w:sz w:val="18"/>
          <w:szCs w:val="18"/>
        </w:rPr>
        <w:t>Ви</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ще</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не</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здійснювали</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замовлень</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Розпочніть</w:t>
      </w:r>
      <w:r w:rsidRPr="00066DD5">
        <w:rPr>
          <w:rFonts w:ascii="Consolas" w:eastAsia="Times New Roman" w:hAnsi="Consolas" w:cs="Courier New"/>
          <w:color w:val="EEFFFF"/>
          <w:sz w:val="18"/>
          <w:szCs w:val="18"/>
          <w:lang w:val="en-US"/>
        </w:rPr>
        <w:t xml:space="preserve"> </w:t>
      </w:r>
      <w:r w:rsidRPr="00066DD5">
        <w:rPr>
          <w:rFonts w:ascii="Consolas" w:eastAsia="Times New Roman" w:hAnsi="Consolas" w:cs="Courier New"/>
          <w:color w:val="EEFFFF"/>
          <w:sz w:val="18"/>
          <w:szCs w:val="18"/>
        </w:rPr>
        <w:t>покупки</w:t>
      </w:r>
      <w:r w:rsidRPr="00066DD5">
        <w:rPr>
          <w:rFonts w:ascii="Consolas" w:eastAsia="Times New Roman" w:hAnsi="Consolas" w:cs="Courier New"/>
          <w:color w:val="EEFFFF"/>
          <w:sz w:val="18"/>
          <w:szCs w:val="18"/>
          <w:lang w:val="en-US"/>
        </w:rPr>
        <w:t>.</w:t>
      </w:r>
      <w:r w:rsidRPr="00066DD5">
        <w:rPr>
          <w:rFonts w:ascii="Consolas" w:eastAsia="Times New Roman" w:hAnsi="Consolas" w:cs="Courier New"/>
          <w:color w:val="89DDFF"/>
          <w:sz w:val="18"/>
          <w:szCs w:val="18"/>
          <w:lang w:val="en-US"/>
        </w:rPr>
        <w:t>&lt;/</w:t>
      </w:r>
      <w:r w:rsidRPr="00066DD5">
        <w:rPr>
          <w:rFonts w:ascii="Consolas" w:eastAsia="Times New Roman" w:hAnsi="Consolas" w:cs="Courier New"/>
          <w:color w:val="F07178"/>
          <w:sz w:val="18"/>
          <w:szCs w:val="18"/>
          <w:lang w:val="en-US"/>
        </w:rPr>
        <w:t>h2</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if</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 xml:space="preserve">    &lt;/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r w:rsidRPr="00066DD5">
        <w:rPr>
          <w:rFonts w:ascii="Consolas" w:eastAsia="Times New Roman" w:hAnsi="Consolas" w:cs="Courier New"/>
          <w:color w:val="89DDFF"/>
          <w:sz w:val="18"/>
          <w:szCs w:val="18"/>
          <w:lang w:val="en-US"/>
        </w:rPr>
        <w:br/>
        <w:t>&lt;/</w:t>
      </w:r>
      <w:r w:rsidRPr="00066DD5">
        <w:rPr>
          <w:rFonts w:ascii="Consolas" w:eastAsia="Times New Roman" w:hAnsi="Consolas" w:cs="Courier New"/>
          <w:color w:val="F07178"/>
          <w:sz w:val="18"/>
          <w:szCs w:val="18"/>
          <w:lang w:val="en-US"/>
        </w:rPr>
        <w:t>div</w:t>
      </w:r>
      <w:r w:rsidRPr="00066DD5">
        <w:rPr>
          <w:rFonts w:ascii="Consolas" w:eastAsia="Times New Roman" w:hAnsi="Consolas" w:cs="Courier New"/>
          <w:color w:val="89DDFF"/>
          <w:sz w:val="18"/>
          <w:szCs w:val="18"/>
          <w:lang w:val="en-US"/>
        </w:rPr>
        <w:t>&gt;</w:t>
      </w:r>
    </w:p>
    <w:p w14:paraId="58E97E83" w14:textId="77777777" w:rsidR="00066DD5" w:rsidRPr="00066DD5" w:rsidRDefault="00066DD5" w:rsidP="00715D8F">
      <w:pPr>
        <w:pStyle w:val="11"/>
        <w:rPr>
          <w:lang w:val="en-US"/>
        </w:rPr>
      </w:pPr>
    </w:p>
    <w:p w14:paraId="22199742" w14:textId="77777777" w:rsidR="007F1F92" w:rsidRPr="007F1F92" w:rsidRDefault="007F1F92" w:rsidP="00453A0F">
      <w:pPr>
        <w:rPr>
          <w:sz w:val="28"/>
          <w:szCs w:val="28"/>
          <w:lang w:val="en-US" w:eastAsia="x-none"/>
        </w:rPr>
      </w:pPr>
    </w:p>
    <w:sectPr w:rsidR="007F1F92" w:rsidRPr="007F1F92" w:rsidSect="00774200">
      <w:pgSz w:w="11906" w:h="16838"/>
      <w:pgMar w:top="567" w:right="567"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D662EF" w14:textId="77777777" w:rsidR="005E655F" w:rsidRDefault="005E655F" w:rsidP="00B06596">
      <w:r>
        <w:separator/>
      </w:r>
    </w:p>
  </w:endnote>
  <w:endnote w:type="continuationSeparator" w:id="0">
    <w:p w14:paraId="2393BC42" w14:textId="77777777" w:rsidR="005E655F" w:rsidRDefault="005E655F" w:rsidP="00B065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Plotter">
    <w:altName w:val="Lucida Console"/>
    <w:panose1 w:val="00000000000000000000"/>
    <w:charset w:val="00"/>
    <w:family w:val="modern"/>
    <w:notTrueType/>
    <w:pitch w:val="fixed"/>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32F4B" w14:textId="77777777" w:rsidR="00C1402A" w:rsidRDefault="00C1402A">
    <w:pPr>
      <w:pStyle w:val="a6"/>
    </w:pPr>
    <w:r>
      <w:rPr>
        <w:noProof/>
      </w:rPr>
      <mc:AlternateContent>
        <mc:Choice Requires="wpg">
          <w:drawing>
            <wp:anchor distT="0" distB="0" distL="114300" distR="114300" simplePos="0" relativeHeight="251660288" behindDoc="0" locked="0" layoutInCell="1" allowOverlap="1" wp14:anchorId="44BA51CC" wp14:editId="3AE0DB32">
              <wp:simplePos x="0" y="0"/>
              <wp:positionH relativeFrom="column">
                <wp:posOffset>-237490</wp:posOffset>
              </wp:positionH>
              <wp:positionV relativeFrom="paragraph">
                <wp:posOffset>-9857740</wp:posOffset>
              </wp:positionV>
              <wp:extent cx="6659880" cy="10295890"/>
              <wp:effectExtent l="19685" t="19685" r="16510" b="19050"/>
              <wp:wrapNone/>
              <wp:docPr id="92"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94" name="Rectangle 2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Line 27"/>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 name="Line 28"/>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29"/>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Line 30"/>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 name="Line 31"/>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 name="Line 32"/>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33"/>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 name="Line 34"/>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8" name="Line 35"/>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9" name="Rectangle 3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3810CF" w14:textId="77777777" w:rsidR="00C1402A" w:rsidRPr="00C93D82" w:rsidRDefault="00C1402A" w:rsidP="00FD75B4">
                            <w:pPr>
                              <w:pStyle w:val="a8"/>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130" name="Rectangle 3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14CB8D" w14:textId="77777777" w:rsidR="00C1402A" w:rsidRPr="004D3F22" w:rsidRDefault="00C1402A" w:rsidP="00FD75B4">
                            <w:pPr>
                              <w:pStyle w:val="a8"/>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131" name="Rectangle 3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E079F" w14:textId="77777777" w:rsidR="00C1402A" w:rsidRPr="004D3F22" w:rsidRDefault="00C1402A" w:rsidP="00FD75B4">
                            <w:pPr>
                              <w:pStyle w:val="a8"/>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132" name="Rectangle 3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5D5EAB" w14:textId="77777777" w:rsidR="00C1402A" w:rsidRPr="004D3F22" w:rsidRDefault="00C1402A" w:rsidP="00FD75B4">
                            <w:pPr>
                              <w:pStyle w:val="a8"/>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133" name="Rectangle 4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6109D" w14:textId="77777777" w:rsidR="00C1402A" w:rsidRPr="004D3F22" w:rsidRDefault="00C1402A" w:rsidP="00FD75B4">
                            <w:pPr>
                              <w:pStyle w:val="a8"/>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134" name="Rectangle 4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4AFDA3" w14:textId="77777777" w:rsidR="00C1402A" w:rsidRPr="00C93D82" w:rsidRDefault="00C1402A" w:rsidP="00FD75B4">
                            <w:pPr>
                              <w:pStyle w:val="a8"/>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135" name="Rectangle 4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A293B7" w14:textId="638272D8" w:rsidR="00C1402A" w:rsidRPr="001614A4" w:rsidRDefault="00C1402A" w:rsidP="00FD75B4">
                            <w:pPr>
                              <w:pStyle w:val="a8"/>
                              <w:jc w:val="center"/>
                              <w:rPr>
                                <w:sz w:val="20"/>
                                <w:lang w:val="en-US"/>
                              </w:rPr>
                            </w:pPr>
                            <w:r>
                              <w:rPr>
                                <w:sz w:val="20"/>
                                <w:lang w:val="en-US"/>
                              </w:rPr>
                              <w:t>4</w:t>
                            </w:r>
                          </w:p>
                        </w:txbxContent>
                      </wps:txbx>
                      <wps:bodyPr rot="0" vert="horz" wrap="square" lIns="12700" tIns="12700" rIns="12700" bIns="12700" anchor="t" anchorCtr="0" upright="1">
                        <a:noAutofit/>
                      </wps:bodyPr>
                    </wps:wsp>
                    <wps:wsp>
                      <wps:cNvPr id="136" name="Rectangle 43"/>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284B0" w14:textId="7BB58058" w:rsidR="00C1402A" w:rsidRPr="00A93C4D" w:rsidRDefault="00C1402A" w:rsidP="00FD75B4">
                            <w:pPr>
                              <w:jc w:val="center"/>
                              <w:rPr>
                                <w:rFonts w:ascii="ISOCPEUR" w:hAnsi="ISOCPEUR"/>
                                <w:i/>
                                <w:sz w:val="28"/>
                                <w:szCs w:val="28"/>
                                <w:lang w:val="en-US"/>
                              </w:rPr>
                            </w:pPr>
                            <w:r w:rsidRPr="009F5B23">
                              <w:rPr>
                                <w:rFonts w:ascii="ISOCPEUR" w:hAnsi="ISOCPEUR"/>
                                <w:i/>
                                <w:sz w:val="22"/>
                                <w:szCs w:val="20"/>
                                <w:lang w:val="en-US"/>
                              </w:rPr>
                              <w:t>“</w:t>
                            </w:r>
                            <w:r w:rsidRPr="009F5B23">
                              <w:rPr>
                                <w:rFonts w:ascii="ISOCPEUR" w:hAnsi="ISOCPEUR"/>
                                <w:i/>
                                <w:sz w:val="22"/>
                                <w:szCs w:val="20"/>
                                <w:lang w:val="uk-UA"/>
                              </w:rPr>
                              <w:t>Житомирська політехніка</w:t>
                            </w:r>
                            <w:r w:rsidRPr="009F5B23">
                              <w:rPr>
                                <w:rFonts w:ascii="ISOCPEUR" w:hAnsi="ISOCPEUR"/>
                                <w:i/>
                                <w:sz w:val="22"/>
                                <w:szCs w:val="20"/>
                                <w:lang w:val="en-US"/>
                              </w:rPr>
                              <w:t>”</w:t>
                            </w:r>
                            <w:r w:rsidRPr="001F3299">
                              <w:rPr>
                                <w:rFonts w:ascii="ISOCPEUR" w:hAnsi="ISOCPEUR"/>
                                <w:i/>
                                <w:sz w:val="28"/>
                                <w:szCs w:val="28"/>
                              </w:rPr>
                              <w:t>.</w:t>
                            </w:r>
                            <w:r>
                              <w:rPr>
                                <w:rFonts w:ascii="ISOCPEUR" w:hAnsi="ISOCPEUR"/>
                                <w:i/>
                                <w:sz w:val="28"/>
                                <w:szCs w:val="28"/>
                                <w:lang w:val="en-US"/>
                              </w:rPr>
                              <w:t>20</w:t>
                            </w:r>
                            <w:r w:rsidRPr="001F3299">
                              <w:rPr>
                                <w:rFonts w:ascii="ISOCPEUR" w:hAnsi="ISOCPEUR"/>
                                <w:i/>
                                <w:sz w:val="28"/>
                                <w:szCs w:val="28"/>
                              </w:rPr>
                              <w:t>.</w:t>
                            </w:r>
                            <w:r>
                              <w:rPr>
                                <w:rFonts w:ascii="ISOCPEUR" w:hAnsi="ISOCPEUR"/>
                                <w:i/>
                                <w:color w:val="FF0000"/>
                                <w:sz w:val="28"/>
                                <w:szCs w:val="28"/>
                                <w:lang w:val="en-US"/>
                              </w:rPr>
                              <w:t>121</w:t>
                            </w:r>
                            <w:r w:rsidRPr="001F3299">
                              <w:rPr>
                                <w:rFonts w:ascii="ISOCPEUR" w:hAnsi="ISOCPEUR"/>
                                <w:i/>
                                <w:sz w:val="28"/>
                                <w:szCs w:val="28"/>
                              </w:rPr>
                              <w:t>.</w:t>
                            </w:r>
                            <w:r w:rsidR="00A02C83">
                              <w:rPr>
                                <w:rFonts w:ascii="ISOCPEUR" w:hAnsi="ISOCPEUR"/>
                                <w:i/>
                                <w:color w:val="FF0000"/>
                                <w:sz w:val="28"/>
                                <w:szCs w:val="28"/>
                                <w:lang w:val="en-US"/>
                              </w:rPr>
                              <w:t>09</w:t>
                            </w:r>
                            <w:r w:rsidRPr="001F3299">
                              <w:rPr>
                                <w:rFonts w:ascii="ISOCPEUR" w:hAnsi="ISOCPEUR"/>
                                <w:i/>
                                <w:sz w:val="28"/>
                                <w:szCs w:val="28"/>
                              </w:rPr>
                              <w:t>.000</w:t>
                            </w:r>
                            <w:r w:rsidRPr="001F3299">
                              <w:rPr>
                                <w:rFonts w:ascii="ISOCPEUR" w:hAnsi="ISOCPEUR"/>
                                <w:i/>
                                <w:sz w:val="28"/>
                                <w:szCs w:val="28"/>
                                <w:lang w:val="uk-UA"/>
                              </w:rPr>
                              <w:t xml:space="preserve"> </w:t>
                            </w:r>
                            <w:r>
                              <w:rPr>
                                <w:rFonts w:ascii="ISOCPEUR" w:hAnsi="ISOCPEUR"/>
                                <w:i/>
                                <w:sz w:val="28"/>
                                <w:szCs w:val="28"/>
                                <w:lang w:val="en-US"/>
                              </w:rPr>
                              <w:t>–</w:t>
                            </w:r>
                            <w:r w:rsidRPr="001F3299">
                              <w:rPr>
                                <w:rFonts w:ascii="ISOCPEUR" w:hAnsi="ISOCPEUR"/>
                                <w:i/>
                                <w:sz w:val="28"/>
                                <w:szCs w:val="28"/>
                                <w:lang w:val="uk-UA"/>
                              </w:rPr>
                              <w:t xml:space="preserve"> </w:t>
                            </w:r>
                            <w:r>
                              <w:rPr>
                                <w:rFonts w:ascii="ISOCPEUR" w:hAnsi="ISOCPEUR"/>
                                <w:i/>
                                <w:sz w:val="28"/>
                                <w:szCs w:val="28"/>
                                <w:lang w:val="uk-UA"/>
                              </w:rPr>
                              <w:t>ПЗ</w:t>
                            </w:r>
                          </w:p>
                          <w:p w14:paraId="635917BF" w14:textId="77777777" w:rsidR="00C1402A" w:rsidRPr="00552DF5" w:rsidRDefault="00C1402A" w:rsidP="00FD75B4">
                            <w:pPr>
                              <w:rPr>
                                <w:lang w:val="uk-UA"/>
                              </w:rPr>
                            </w:pPr>
                          </w:p>
                        </w:txbxContent>
                      </wps:txbx>
                      <wps:bodyPr rot="0" vert="horz" wrap="square" lIns="12700" tIns="12700" rIns="12700" bIns="12700" anchor="t" anchorCtr="0" upright="1">
                        <a:noAutofit/>
                      </wps:bodyPr>
                    </wps:wsp>
                    <wps:wsp>
                      <wps:cNvPr id="137" name="Line 44"/>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8" name="Line 45"/>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 name="Line 46"/>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 name="Line 47"/>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 name="Line 48"/>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2" name="Group 49"/>
                      <wpg:cNvGrpSpPr>
                        <a:grpSpLocks/>
                      </wpg:cNvGrpSpPr>
                      <wpg:grpSpPr bwMode="auto">
                        <a:xfrm>
                          <a:off x="1154" y="15093"/>
                          <a:ext cx="2518" cy="251"/>
                          <a:chOff x="0" y="0"/>
                          <a:chExt cx="19999" cy="20000"/>
                        </a:xfrm>
                      </wpg:grpSpPr>
                      <wps:wsp>
                        <wps:cNvPr id="143" name="Rectangle 5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0CD45" w14:textId="77777777" w:rsidR="00C1402A" w:rsidRPr="00C93D82" w:rsidRDefault="00C1402A" w:rsidP="00FD75B4">
                              <w:pPr>
                                <w:pStyle w:val="a8"/>
                                <w:rPr>
                                  <w:rFonts w:ascii="Journal" w:hAnsi="Journal"/>
                                  <w:sz w:val="20"/>
                                </w:rPr>
                              </w:pPr>
                              <w:r w:rsidRPr="00C93D82">
                                <w:rPr>
                                  <w:sz w:val="20"/>
                                </w:rPr>
                                <w:t xml:space="preserve"> </w:t>
                              </w:r>
                              <w:r w:rsidRPr="00C93D82">
                                <w:rPr>
                                  <w:sz w:val="20"/>
                                </w:rPr>
                                <w:t>Розро</w:t>
                              </w:r>
                              <w:r w:rsidRPr="00C93D82">
                                <w:rPr>
                                  <w:rFonts w:ascii="Journal" w:hAnsi="Journal"/>
                                  <w:sz w:val="20"/>
                                </w:rPr>
                                <w:t>б.</w:t>
                              </w:r>
                            </w:p>
                          </w:txbxContent>
                        </wps:txbx>
                        <wps:bodyPr rot="0" vert="horz" wrap="square" lIns="0" tIns="0" rIns="0" bIns="0" anchor="t" anchorCtr="0" upright="1">
                          <a:noAutofit/>
                        </wps:bodyPr>
                      </wps:wsp>
                      <wps:wsp>
                        <wps:cNvPr id="144" name="Rectangle 5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39488C" w14:textId="77777777" w:rsidR="00C1402A" w:rsidRPr="00D37761" w:rsidRDefault="00C1402A" w:rsidP="00552DF5">
                              <w:pPr>
                                <w:pStyle w:val="a8"/>
                                <w:jc w:val="left"/>
                                <w:rPr>
                                  <w:sz w:val="20"/>
                                </w:rPr>
                              </w:pPr>
                              <w:r>
                                <w:rPr>
                                  <w:rFonts w:ascii="Times New Roman" w:hAnsi="Times New Roman"/>
                                  <w:sz w:val="18"/>
                                  <w:lang w:val="ru-RU"/>
                                </w:rPr>
                                <w:t>Хіміч В.О.</w:t>
                              </w:r>
                            </w:p>
                          </w:txbxContent>
                        </wps:txbx>
                        <wps:bodyPr rot="0" vert="horz" wrap="square" lIns="0" tIns="0" rIns="0" bIns="0" anchor="t" anchorCtr="0" upright="1">
                          <a:noAutofit/>
                        </wps:bodyPr>
                      </wps:wsp>
                    </wpg:grpSp>
                    <wpg:grpSp>
                      <wpg:cNvPr id="145" name="Group 52"/>
                      <wpg:cNvGrpSpPr>
                        <a:grpSpLocks/>
                      </wpg:cNvGrpSpPr>
                      <wpg:grpSpPr bwMode="auto">
                        <a:xfrm>
                          <a:off x="1154" y="15374"/>
                          <a:ext cx="2518" cy="251"/>
                          <a:chOff x="0" y="0"/>
                          <a:chExt cx="19999" cy="20000"/>
                        </a:xfrm>
                      </wpg:grpSpPr>
                      <wps:wsp>
                        <wps:cNvPr id="146" name="Rectangle 5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94D378" w14:textId="77777777" w:rsidR="00C1402A" w:rsidRPr="00C93D82" w:rsidRDefault="00C1402A" w:rsidP="00221CE9">
                              <w:pPr>
                                <w:pStyle w:val="a8"/>
                                <w:rPr>
                                  <w:sz w:val="20"/>
                                </w:rPr>
                              </w:pPr>
                              <w:r>
                                <w:rPr>
                                  <w:sz w:val="20"/>
                                  <w:lang w:val="en-US"/>
                                </w:rPr>
                                <w:t xml:space="preserve"> </w:t>
                              </w:r>
                              <w:r w:rsidRPr="00C93D82">
                                <w:rPr>
                                  <w:sz w:val="20"/>
                                </w:rPr>
                                <w:t>Керівник</w:t>
                              </w:r>
                            </w:p>
                            <w:p w14:paraId="1A8197B6" w14:textId="77777777" w:rsidR="00C1402A" w:rsidRPr="00E716F4" w:rsidRDefault="00C1402A" w:rsidP="004659C8">
                              <w:pPr>
                                <w:pStyle w:val="a8"/>
                                <w:rPr>
                                  <w:sz w:val="20"/>
                                  <w:lang w:val="ru-RU"/>
                                </w:rPr>
                              </w:pPr>
                              <w:r>
                                <w:rPr>
                                  <w:sz w:val="20"/>
                                  <w:lang w:val="ru-RU"/>
                                </w:rPr>
                                <w:t>.</w:t>
                              </w:r>
                            </w:p>
                          </w:txbxContent>
                        </wps:txbx>
                        <wps:bodyPr rot="0" vert="horz" wrap="square" lIns="0" tIns="0" rIns="0" bIns="0" anchor="t" anchorCtr="0" upright="1">
                          <a:noAutofit/>
                        </wps:bodyPr>
                      </wps:wsp>
                      <wps:wsp>
                        <wps:cNvPr id="147" name="Rectangle 5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4CC33B" w14:textId="77777777" w:rsidR="00C1402A" w:rsidRPr="00552DF5" w:rsidRDefault="00C1402A" w:rsidP="00242E4E">
                              <w:pPr>
                                <w:rPr>
                                  <w:i/>
                                  <w:sz w:val="20"/>
                                  <w:szCs w:val="20"/>
                                  <w:lang w:val="uk-UA"/>
                                </w:rPr>
                              </w:pPr>
                              <w:r>
                                <w:rPr>
                                  <w:i/>
                                  <w:sz w:val="18"/>
                                  <w:szCs w:val="20"/>
                                  <w:lang w:val="uk-UA"/>
                                </w:rPr>
                                <w:t>Болотіна В.В.</w:t>
                              </w:r>
                            </w:p>
                            <w:p w14:paraId="77EA6BA6" w14:textId="77777777" w:rsidR="00C1402A" w:rsidRPr="00E00BAC" w:rsidRDefault="00C1402A" w:rsidP="00242E4E"/>
                            <w:p w14:paraId="7730A880" w14:textId="77777777" w:rsidR="00C1402A" w:rsidRPr="00552DF5" w:rsidRDefault="00C1402A" w:rsidP="00FD75B4">
                              <w:pPr>
                                <w:rPr>
                                  <w:i/>
                                  <w:sz w:val="20"/>
                                  <w:szCs w:val="20"/>
                                  <w:lang w:val="uk-UA"/>
                                </w:rPr>
                              </w:pPr>
                            </w:p>
                          </w:txbxContent>
                        </wps:txbx>
                        <wps:bodyPr rot="0" vert="horz" wrap="square" lIns="0" tIns="0" rIns="0" bIns="0" anchor="t" anchorCtr="0" upright="1">
                          <a:noAutofit/>
                        </wps:bodyPr>
                      </wps:wsp>
                    </wpg:grpSp>
                    <wpg:grpSp>
                      <wpg:cNvPr id="148" name="Group 55"/>
                      <wpg:cNvGrpSpPr>
                        <a:grpSpLocks/>
                      </wpg:cNvGrpSpPr>
                      <wpg:grpSpPr bwMode="auto">
                        <a:xfrm>
                          <a:off x="1154" y="15662"/>
                          <a:ext cx="2518" cy="251"/>
                          <a:chOff x="0" y="0"/>
                          <a:chExt cx="19999" cy="20000"/>
                        </a:xfrm>
                      </wpg:grpSpPr>
                      <wps:wsp>
                        <wps:cNvPr id="149" name="Rectangle 5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0AE797" w14:textId="77777777" w:rsidR="00C1402A" w:rsidRPr="00C93D82" w:rsidRDefault="00C1402A" w:rsidP="00FD75B4">
                              <w:pPr>
                                <w:pStyle w:val="a8"/>
                                <w:rPr>
                                  <w:sz w:val="20"/>
                                </w:rPr>
                              </w:pPr>
                            </w:p>
                          </w:txbxContent>
                        </wps:txbx>
                        <wps:bodyPr rot="0" vert="horz" wrap="square" lIns="0" tIns="0" rIns="0" bIns="0" anchor="t" anchorCtr="0" upright="1">
                          <a:noAutofit/>
                        </wps:bodyPr>
                      </wps:wsp>
                      <wps:wsp>
                        <wps:cNvPr id="150" name="Rectangle 5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21970" w14:textId="77777777" w:rsidR="00C1402A" w:rsidRPr="00E00BAC" w:rsidRDefault="00C1402A" w:rsidP="00FD75B4"/>
                          </w:txbxContent>
                        </wps:txbx>
                        <wps:bodyPr rot="0" vert="horz" wrap="square" lIns="12700" tIns="12700" rIns="12700" bIns="12700" anchor="t" anchorCtr="0" upright="1">
                          <a:noAutofit/>
                        </wps:bodyPr>
                      </wps:wsp>
                    </wpg:grpSp>
                    <wpg:grpSp>
                      <wpg:cNvPr id="151" name="Group 58"/>
                      <wpg:cNvGrpSpPr>
                        <a:grpSpLocks/>
                      </wpg:cNvGrpSpPr>
                      <wpg:grpSpPr bwMode="auto">
                        <a:xfrm>
                          <a:off x="1154" y="15942"/>
                          <a:ext cx="2518" cy="251"/>
                          <a:chOff x="0" y="0"/>
                          <a:chExt cx="19999" cy="20000"/>
                        </a:xfrm>
                      </wpg:grpSpPr>
                      <wps:wsp>
                        <wps:cNvPr id="152" name="Rectangle 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77C3E4" w14:textId="77777777" w:rsidR="00C1402A" w:rsidRPr="00C93D82" w:rsidRDefault="00C1402A" w:rsidP="00FD75B4">
                              <w:pPr>
                                <w:pStyle w:val="a8"/>
                                <w:rPr>
                                  <w:sz w:val="20"/>
                                </w:rPr>
                              </w:pPr>
                              <w:r w:rsidRPr="00C93D82">
                                <w:rPr>
                                  <w:sz w:val="20"/>
                                </w:rPr>
                                <w:t xml:space="preserve"> </w:t>
                              </w:r>
                              <w:r w:rsidRPr="00C93D82">
                                <w:rPr>
                                  <w:sz w:val="20"/>
                                </w:rPr>
                                <w:t>Н. контр.</w:t>
                              </w:r>
                            </w:p>
                          </w:txbxContent>
                        </wps:txbx>
                        <wps:bodyPr rot="0" vert="horz" wrap="square" lIns="0" tIns="0" rIns="0" bIns="0" anchor="t" anchorCtr="0" upright="1">
                          <a:noAutofit/>
                        </wps:bodyPr>
                      </wps:wsp>
                      <wps:wsp>
                        <wps:cNvPr id="153" name="Rectangle 6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28118E" w14:textId="77777777" w:rsidR="00C1402A" w:rsidRPr="00552DF5" w:rsidRDefault="00C1402A" w:rsidP="00791C98">
                              <w:pPr>
                                <w:rPr>
                                  <w:i/>
                                  <w:sz w:val="20"/>
                                  <w:szCs w:val="20"/>
                                  <w:lang w:val="uk-UA"/>
                                </w:rPr>
                              </w:pPr>
                              <w:r>
                                <w:rPr>
                                  <w:i/>
                                  <w:sz w:val="18"/>
                                  <w:szCs w:val="20"/>
                                  <w:lang w:val="uk-UA"/>
                                </w:rPr>
                                <w:t>Болотіна В.В.</w:t>
                              </w:r>
                            </w:p>
                            <w:p w14:paraId="6B363DDD" w14:textId="77777777" w:rsidR="00C1402A" w:rsidRPr="00E00BAC" w:rsidRDefault="00C1402A" w:rsidP="004659C8"/>
                          </w:txbxContent>
                        </wps:txbx>
                        <wps:bodyPr rot="0" vert="horz" wrap="square" lIns="12700" tIns="12700" rIns="12700" bIns="12700" anchor="t" anchorCtr="0" upright="1">
                          <a:noAutofit/>
                        </wps:bodyPr>
                      </wps:wsp>
                    </wpg:grpSp>
                    <wpg:grpSp>
                      <wpg:cNvPr id="154" name="Group 61"/>
                      <wpg:cNvGrpSpPr>
                        <a:grpSpLocks/>
                      </wpg:cNvGrpSpPr>
                      <wpg:grpSpPr bwMode="auto">
                        <a:xfrm>
                          <a:off x="1154" y="16222"/>
                          <a:ext cx="2518" cy="251"/>
                          <a:chOff x="0" y="0"/>
                          <a:chExt cx="19999" cy="20000"/>
                        </a:xfrm>
                      </wpg:grpSpPr>
                      <wps:wsp>
                        <wps:cNvPr id="155" name="Rectangle 6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82FB3" w14:textId="77777777" w:rsidR="00C1402A" w:rsidRPr="001439B3" w:rsidRDefault="00C1402A" w:rsidP="00FD75B4">
                              <w:pPr>
                                <w:pStyle w:val="a8"/>
                                <w:rPr>
                                  <w:sz w:val="20"/>
                                </w:rPr>
                              </w:pPr>
                              <w:r>
                                <w:rPr>
                                  <w:sz w:val="20"/>
                                </w:rPr>
                                <w:t xml:space="preserve"> </w:t>
                              </w:r>
                              <w:r>
                                <w:rPr>
                                  <w:sz w:val="20"/>
                                </w:rPr>
                                <w:t>Зав. каф.</w:t>
                              </w:r>
                            </w:p>
                          </w:txbxContent>
                        </wps:txbx>
                        <wps:bodyPr rot="0" vert="horz" wrap="square" lIns="0" tIns="0" rIns="0" bIns="0" anchor="t" anchorCtr="0" upright="1">
                          <a:noAutofit/>
                        </wps:bodyPr>
                      </wps:wsp>
                      <wps:wsp>
                        <wps:cNvPr id="156" name="Rectangle 6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C4AE07" w14:textId="77777777" w:rsidR="00C1402A" w:rsidRPr="003026EA" w:rsidRDefault="00C1402A" w:rsidP="00FD75B4">
                              <w:pPr>
                                <w:rPr>
                                  <w:i/>
                                  <w:sz w:val="18"/>
                                  <w:szCs w:val="18"/>
                                  <w:lang w:val="uk-UA"/>
                                </w:rPr>
                              </w:pPr>
                              <w:r>
                                <w:rPr>
                                  <w:i/>
                                  <w:sz w:val="18"/>
                                  <w:szCs w:val="18"/>
                                  <w:lang w:val="uk-UA"/>
                                </w:rPr>
                                <w:t>Пулеко І.В</w:t>
                              </w:r>
                            </w:p>
                          </w:txbxContent>
                        </wps:txbx>
                        <wps:bodyPr rot="0" vert="horz" wrap="square" lIns="12700" tIns="12700" rIns="12700" bIns="12700" anchor="t" anchorCtr="0" upright="1">
                          <a:noAutofit/>
                        </wps:bodyPr>
                      </wps:wsp>
                    </wpg:grpSp>
                    <wps:wsp>
                      <wps:cNvPr id="157" name="Line 64"/>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 name="Rectangle 65"/>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313647" w14:textId="77777777" w:rsidR="00C1402A" w:rsidRDefault="00C1402A" w:rsidP="00B06DED">
                            <w:pPr>
                              <w:rPr>
                                <w:sz w:val="28"/>
                                <w:szCs w:val="22"/>
                                <w:lang w:val="uk-UA"/>
                              </w:rPr>
                            </w:pPr>
                          </w:p>
                          <w:p w14:paraId="0EFBFA11" w14:textId="77777777" w:rsidR="00C1402A" w:rsidRDefault="00C1402A" w:rsidP="001C73BB">
                            <w:pPr>
                              <w:jc w:val="center"/>
                              <w:rPr>
                                <w:sz w:val="28"/>
                                <w:szCs w:val="30"/>
                                <w:lang w:val="uk-UA"/>
                              </w:rPr>
                            </w:pPr>
                            <w:r>
                              <w:rPr>
                                <w:sz w:val="28"/>
                                <w:szCs w:val="30"/>
                                <w:lang w:val="uk-UA"/>
                              </w:rPr>
                              <w:t>Пояснювальна записка</w:t>
                            </w:r>
                          </w:p>
                          <w:p w14:paraId="73B52175" w14:textId="77777777" w:rsidR="00C1402A" w:rsidRPr="001C73BB" w:rsidRDefault="00C1402A" w:rsidP="001C73BB">
                            <w:pPr>
                              <w:jc w:val="center"/>
                              <w:rPr>
                                <w:sz w:val="28"/>
                                <w:szCs w:val="30"/>
                                <w:lang w:val="uk-UA"/>
                              </w:rPr>
                            </w:pPr>
                            <w:r>
                              <w:rPr>
                                <w:sz w:val="28"/>
                                <w:szCs w:val="30"/>
                                <w:lang w:val="uk-UA"/>
                              </w:rPr>
                              <w:t>до курсового проекту</w:t>
                            </w:r>
                          </w:p>
                        </w:txbxContent>
                      </wps:txbx>
                      <wps:bodyPr rot="0" vert="horz" wrap="square" lIns="12700" tIns="12700" rIns="12700" bIns="12700" anchor="t" anchorCtr="0" upright="1">
                        <a:noAutofit/>
                      </wps:bodyPr>
                    </wps:wsp>
                    <wps:wsp>
                      <wps:cNvPr id="159" name="Line 66"/>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 name="Line 67"/>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 name="Line 68"/>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 name="Rectangle 6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9FB00" w14:textId="77777777" w:rsidR="00C1402A" w:rsidRPr="00C93D82" w:rsidRDefault="00C1402A" w:rsidP="00FD75B4">
                            <w:pPr>
                              <w:pStyle w:val="a8"/>
                              <w:jc w:val="center"/>
                              <w:rPr>
                                <w:sz w:val="20"/>
                              </w:rPr>
                            </w:pPr>
                            <w:r w:rsidRPr="00C93D82">
                              <w:rPr>
                                <w:sz w:val="20"/>
                              </w:rPr>
                              <w:t>Літ.</w:t>
                            </w:r>
                          </w:p>
                        </w:txbxContent>
                      </wps:txbx>
                      <wps:bodyPr rot="0" vert="horz" wrap="square" lIns="0" tIns="0" rIns="0" bIns="0" anchor="t" anchorCtr="0" upright="1">
                        <a:noAutofit/>
                      </wps:bodyPr>
                    </wps:wsp>
                    <wps:wsp>
                      <wps:cNvPr id="163" name="Rectangle 7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79D5CA" w14:textId="77777777" w:rsidR="00C1402A" w:rsidRPr="00C93D82" w:rsidRDefault="00C1402A" w:rsidP="00FD75B4">
                            <w:pPr>
                              <w:pStyle w:val="a8"/>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164" name="Rectangle 7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57A983" w14:textId="30E2444A" w:rsidR="00C1402A" w:rsidRDefault="00C1402A" w:rsidP="00FD75B4">
                            <w:pPr>
                              <w:pStyle w:val="a8"/>
                              <w:jc w:val="center"/>
                              <w:rPr>
                                <w:color w:val="FF0000"/>
                                <w:sz w:val="20"/>
                                <w:lang w:val="ru-RU"/>
                              </w:rPr>
                            </w:pPr>
                            <w:r>
                              <w:rPr>
                                <w:color w:val="FF0000"/>
                                <w:sz w:val="20"/>
                                <w:lang w:val="ru-RU"/>
                              </w:rPr>
                              <w:t>130</w:t>
                            </w:r>
                          </w:p>
                          <w:p w14:paraId="0597C6A5" w14:textId="39D1A996" w:rsidR="00C1402A" w:rsidRPr="009840CB" w:rsidRDefault="00C1402A" w:rsidP="00FD75B4">
                            <w:pPr>
                              <w:pStyle w:val="a8"/>
                              <w:jc w:val="center"/>
                              <w:rPr>
                                <w:color w:val="FF0000"/>
                                <w:sz w:val="20"/>
                                <w:lang w:val="ru-RU"/>
                              </w:rPr>
                            </w:pPr>
                            <w:r>
                              <w:rPr>
                                <w:color w:val="FF0000"/>
                                <w:sz w:val="20"/>
                                <w:lang w:val="ru-RU"/>
                              </w:rPr>
                              <w:t>0</w:t>
                            </w:r>
                          </w:p>
                        </w:txbxContent>
                      </wps:txbx>
                      <wps:bodyPr rot="0" vert="horz" wrap="square" lIns="12700" tIns="12700" rIns="12700" bIns="12700" anchor="t" anchorCtr="0" upright="1">
                        <a:noAutofit/>
                      </wps:bodyPr>
                    </wps:wsp>
                    <wps:wsp>
                      <wps:cNvPr id="165" name="Line 72"/>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6" name="Line 73"/>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7" name="Rectangle 7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84EDF2" w14:textId="77777777" w:rsidR="00C1402A" w:rsidRPr="00824AE5" w:rsidRDefault="00C1402A" w:rsidP="00FD75B4">
                            <w:pPr>
                              <w:pStyle w:val="a8"/>
                              <w:jc w:val="center"/>
                              <w:rPr>
                                <w:rFonts w:ascii="Journal" w:hAnsi="Journal"/>
                                <w:sz w:val="32"/>
                                <w:szCs w:val="32"/>
                                <w:lang w:val="en-US"/>
                              </w:rPr>
                            </w:pPr>
                            <w:r>
                              <w:rPr>
                                <w:sz w:val="32"/>
                                <w:szCs w:val="32"/>
                                <w:lang w:val="ru-RU"/>
                              </w:rPr>
                              <w:t>ФІКТ</w:t>
                            </w:r>
                            <w:r>
                              <w:rPr>
                                <w:sz w:val="32"/>
                                <w:szCs w:val="32"/>
                              </w:rPr>
                              <w:t xml:space="preserve"> Гр. П</w:t>
                            </w:r>
                            <w:r>
                              <w:rPr>
                                <w:sz w:val="32"/>
                                <w:szCs w:val="32"/>
                                <w:lang w:val="en-US"/>
                              </w:rPr>
                              <w:t>I-</w:t>
                            </w:r>
                            <w:r>
                              <w:rPr>
                                <w:sz w:val="32"/>
                                <w:szCs w:val="32"/>
                              </w:rPr>
                              <w:t>60</w:t>
                            </w:r>
                            <w:r>
                              <w:rPr>
                                <w:sz w:val="32"/>
                                <w:szCs w:val="32"/>
                                <w:lang w:val="en-US"/>
                              </w:rPr>
                              <w:t>[2]</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BA51CC" id="Group 25" o:spid="_x0000_s1050" style="position:absolute;margin-left:-18.7pt;margin-top:-776.2pt;width:524.4pt;height:810.7pt;z-index:251660288"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">
              <v:rect id="Rectangle 26" o:spid="_x0000_s1051"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" filled="f" strokeweight="2pt"/>
              <v:line id="Line 27" o:spid="_x0000_s1052"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28" o:spid="_x0000_s1053"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" strokeweight="2pt"/>
              <v:line id="Line 29" o:spid="_x0000_s1054"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Line 30" o:spid="_x0000_s1055"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bDvgAAANwAAAAPAAAAZHJzL2Rvd25yZXYueG1sRE+9CsIw&#10;EN4F3yGc4Kapi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N8U5sO+AAAA3AAAAA8AAAAAAAAA&#10;AAAAAAAABwIAAGRycy9kb3ducmV2LnhtbFBLBQYAAAAAAwADALcAAADyAgAAAAA=&#10;" strokeweight="2pt"/>
              <v:line id="Line 31" o:spid="_x0000_s1056"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3vgAAANwAAAAPAAAAZHJzL2Rvd25yZXYueG1sRE+9CsIw&#10;EN4F3yGc4Kapo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FD9fre+AAAA3AAAAA8AAAAAAAAA&#10;AAAAAAAABwIAAGRycy9kb3ducmV2LnhtbFBLBQYAAAAAAwADALcAAADyAgAAAAA=&#10;" strokeweight="2pt"/>
              <v:line id="Line 32" o:spid="_x0000_s1057"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" strokeweight="2pt"/>
              <v:line id="Line 33" o:spid="_x0000_s1058"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" strokeweight="2pt"/>
              <v:line id="Line 34" o:spid="_x0000_s1059"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" strokeweight="1pt"/>
              <v:line id="Line 35" o:spid="_x0000_s1060"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" strokeweight="1pt"/>
              <v:rect id="Rectangle 36" o:spid="_x0000_s1061"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" filled="f" stroked="f" strokeweight=".25pt">
                <v:textbox inset="0,0,0,0">
                  <w:txbxContent>
                    <w:p w14:paraId="783810CF" w14:textId="77777777" w:rsidR="00C1402A" w:rsidRPr="00C93D82" w:rsidRDefault="00C1402A" w:rsidP="00FD75B4">
                      <w:pPr>
                        <w:pStyle w:val="a8"/>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37" o:spid="_x0000_s1062"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" filled="f" stroked="f" strokeweight=".25pt">
                <v:textbox inset="0,0,0,0">
                  <w:txbxContent>
                    <w:p w14:paraId="3714CB8D" w14:textId="77777777" w:rsidR="00C1402A" w:rsidRPr="004D3F22" w:rsidRDefault="00C1402A" w:rsidP="00FD75B4">
                      <w:pPr>
                        <w:pStyle w:val="a8"/>
                        <w:jc w:val="center"/>
                        <w:rPr>
                          <w:rFonts w:ascii="Times New Roman" w:hAnsi="Times New Roman"/>
                          <w:sz w:val="18"/>
                          <w:szCs w:val="18"/>
                        </w:rPr>
                      </w:pPr>
                      <w:r w:rsidRPr="004D3F22">
                        <w:rPr>
                          <w:rFonts w:ascii="Times New Roman" w:hAnsi="Times New Roman"/>
                          <w:sz w:val="18"/>
                          <w:szCs w:val="18"/>
                        </w:rPr>
                        <w:t>Арк.</w:t>
                      </w:r>
                    </w:p>
                  </w:txbxContent>
                </v:textbox>
              </v:rect>
              <v:rect id="Rectangle 38" o:spid="_x0000_s1063"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" filled="f" stroked="f" strokeweight=".25pt">
                <v:textbox inset="0,0,0,0">
                  <w:txbxContent>
                    <w:p w14:paraId="0D3E079F" w14:textId="77777777" w:rsidR="00C1402A" w:rsidRPr="004D3F22" w:rsidRDefault="00C1402A" w:rsidP="00FD75B4">
                      <w:pPr>
                        <w:pStyle w:val="a8"/>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39" o:spid="_x0000_s1064"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" filled="f" stroked="f" strokeweight=".25pt">
                <v:textbox inset="0,0,0,0">
                  <w:txbxContent>
                    <w:p w14:paraId="4D5D5EAB" w14:textId="77777777" w:rsidR="00C1402A" w:rsidRPr="004D3F22" w:rsidRDefault="00C1402A" w:rsidP="00FD75B4">
                      <w:pPr>
                        <w:pStyle w:val="a8"/>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40" o:spid="_x0000_s1065"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" filled="f" stroked="f" strokeweight=".25pt">
                <v:textbox inset="0,0,0,0">
                  <w:txbxContent>
                    <w:p w14:paraId="7CF6109D" w14:textId="77777777" w:rsidR="00C1402A" w:rsidRPr="004D3F22" w:rsidRDefault="00C1402A" w:rsidP="00FD75B4">
                      <w:pPr>
                        <w:pStyle w:val="a8"/>
                        <w:jc w:val="center"/>
                        <w:rPr>
                          <w:rFonts w:ascii="Times New Roman" w:hAnsi="Times New Roman"/>
                          <w:sz w:val="18"/>
                          <w:szCs w:val="18"/>
                        </w:rPr>
                      </w:pPr>
                      <w:r w:rsidRPr="004D3F22">
                        <w:rPr>
                          <w:rFonts w:ascii="Times New Roman" w:hAnsi="Times New Roman"/>
                          <w:sz w:val="18"/>
                          <w:szCs w:val="18"/>
                        </w:rPr>
                        <w:t>Дата</w:t>
                      </w:r>
                    </w:p>
                  </w:txbxContent>
                </v:textbox>
              </v:rect>
              <v:rect id="Rectangle 41" o:spid="_x0000_s1066"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" filled="f" stroked="f" strokeweight=".25pt">
                <v:textbox inset="0,0,0,0">
                  <w:txbxContent>
                    <w:p w14:paraId="194AFDA3" w14:textId="77777777" w:rsidR="00C1402A" w:rsidRPr="00C93D82" w:rsidRDefault="00C1402A" w:rsidP="00FD75B4">
                      <w:pPr>
                        <w:pStyle w:val="a8"/>
                        <w:jc w:val="center"/>
                        <w:rPr>
                          <w:rFonts w:ascii="Journal" w:hAnsi="Journal"/>
                          <w:sz w:val="20"/>
                        </w:rPr>
                      </w:pPr>
                      <w:r w:rsidRPr="00C93D82">
                        <w:rPr>
                          <w:sz w:val="20"/>
                        </w:rPr>
                        <w:t>Арк.</w:t>
                      </w:r>
                    </w:p>
                  </w:txbxContent>
                </v:textbox>
              </v:rect>
              <v:rect id="Rectangle 42" o:spid="_x0000_s1067"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14:paraId="79A293B7" w14:textId="638272D8" w:rsidR="00C1402A" w:rsidRPr="001614A4" w:rsidRDefault="00C1402A" w:rsidP="00FD75B4">
                      <w:pPr>
                        <w:pStyle w:val="a8"/>
                        <w:jc w:val="center"/>
                        <w:rPr>
                          <w:sz w:val="20"/>
                          <w:lang w:val="en-US"/>
                        </w:rPr>
                      </w:pPr>
                      <w:r>
                        <w:rPr>
                          <w:sz w:val="20"/>
                          <w:lang w:val="en-US"/>
                        </w:rPr>
                        <w:t>4</w:t>
                      </w:r>
                    </w:p>
                  </w:txbxContent>
                </v:textbox>
              </v:rect>
              <v:rect id="Rectangle 43" o:spid="_x0000_s1068"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2B7284B0" w14:textId="7BB58058" w:rsidR="00C1402A" w:rsidRPr="00A93C4D" w:rsidRDefault="00C1402A" w:rsidP="00FD75B4">
                      <w:pPr>
                        <w:jc w:val="center"/>
                        <w:rPr>
                          <w:rFonts w:ascii="ISOCPEUR" w:hAnsi="ISOCPEUR"/>
                          <w:i/>
                          <w:sz w:val="28"/>
                          <w:szCs w:val="28"/>
                          <w:lang w:val="en-US"/>
                        </w:rPr>
                      </w:pPr>
                      <w:r w:rsidRPr="009F5B23">
                        <w:rPr>
                          <w:rFonts w:ascii="ISOCPEUR" w:hAnsi="ISOCPEUR"/>
                          <w:i/>
                          <w:sz w:val="22"/>
                          <w:szCs w:val="20"/>
                          <w:lang w:val="en-US"/>
                        </w:rPr>
                        <w:t>“</w:t>
                      </w:r>
                      <w:r w:rsidRPr="009F5B23">
                        <w:rPr>
                          <w:rFonts w:ascii="ISOCPEUR" w:hAnsi="ISOCPEUR"/>
                          <w:i/>
                          <w:sz w:val="22"/>
                          <w:szCs w:val="20"/>
                          <w:lang w:val="uk-UA"/>
                        </w:rPr>
                        <w:t>Житомирська політехніка</w:t>
                      </w:r>
                      <w:r w:rsidRPr="009F5B23">
                        <w:rPr>
                          <w:rFonts w:ascii="ISOCPEUR" w:hAnsi="ISOCPEUR"/>
                          <w:i/>
                          <w:sz w:val="22"/>
                          <w:szCs w:val="20"/>
                          <w:lang w:val="en-US"/>
                        </w:rPr>
                        <w:t>”</w:t>
                      </w:r>
                      <w:r w:rsidRPr="001F3299">
                        <w:rPr>
                          <w:rFonts w:ascii="ISOCPEUR" w:hAnsi="ISOCPEUR"/>
                          <w:i/>
                          <w:sz w:val="28"/>
                          <w:szCs w:val="28"/>
                        </w:rPr>
                        <w:t>.</w:t>
                      </w:r>
                      <w:r>
                        <w:rPr>
                          <w:rFonts w:ascii="ISOCPEUR" w:hAnsi="ISOCPEUR"/>
                          <w:i/>
                          <w:sz w:val="28"/>
                          <w:szCs w:val="28"/>
                          <w:lang w:val="en-US"/>
                        </w:rPr>
                        <w:t>20</w:t>
                      </w:r>
                      <w:r w:rsidRPr="001F3299">
                        <w:rPr>
                          <w:rFonts w:ascii="ISOCPEUR" w:hAnsi="ISOCPEUR"/>
                          <w:i/>
                          <w:sz w:val="28"/>
                          <w:szCs w:val="28"/>
                        </w:rPr>
                        <w:t>.</w:t>
                      </w:r>
                      <w:r>
                        <w:rPr>
                          <w:rFonts w:ascii="ISOCPEUR" w:hAnsi="ISOCPEUR"/>
                          <w:i/>
                          <w:color w:val="FF0000"/>
                          <w:sz w:val="28"/>
                          <w:szCs w:val="28"/>
                          <w:lang w:val="en-US"/>
                        </w:rPr>
                        <w:t>121</w:t>
                      </w:r>
                      <w:r w:rsidRPr="001F3299">
                        <w:rPr>
                          <w:rFonts w:ascii="ISOCPEUR" w:hAnsi="ISOCPEUR"/>
                          <w:i/>
                          <w:sz w:val="28"/>
                          <w:szCs w:val="28"/>
                        </w:rPr>
                        <w:t>.</w:t>
                      </w:r>
                      <w:r w:rsidR="00A02C83">
                        <w:rPr>
                          <w:rFonts w:ascii="ISOCPEUR" w:hAnsi="ISOCPEUR"/>
                          <w:i/>
                          <w:color w:val="FF0000"/>
                          <w:sz w:val="28"/>
                          <w:szCs w:val="28"/>
                          <w:lang w:val="en-US"/>
                        </w:rPr>
                        <w:t>09</w:t>
                      </w:r>
                      <w:r w:rsidRPr="001F3299">
                        <w:rPr>
                          <w:rFonts w:ascii="ISOCPEUR" w:hAnsi="ISOCPEUR"/>
                          <w:i/>
                          <w:sz w:val="28"/>
                          <w:szCs w:val="28"/>
                        </w:rPr>
                        <w:t>.000</w:t>
                      </w:r>
                      <w:r w:rsidRPr="001F3299">
                        <w:rPr>
                          <w:rFonts w:ascii="ISOCPEUR" w:hAnsi="ISOCPEUR"/>
                          <w:i/>
                          <w:sz w:val="28"/>
                          <w:szCs w:val="28"/>
                          <w:lang w:val="uk-UA"/>
                        </w:rPr>
                        <w:t xml:space="preserve"> </w:t>
                      </w:r>
                      <w:r>
                        <w:rPr>
                          <w:rFonts w:ascii="ISOCPEUR" w:hAnsi="ISOCPEUR"/>
                          <w:i/>
                          <w:sz w:val="28"/>
                          <w:szCs w:val="28"/>
                          <w:lang w:val="en-US"/>
                        </w:rPr>
                        <w:t>–</w:t>
                      </w:r>
                      <w:r w:rsidRPr="001F3299">
                        <w:rPr>
                          <w:rFonts w:ascii="ISOCPEUR" w:hAnsi="ISOCPEUR"/>
                          <w:i/>
                          <w:sz w:val="28"/>
                          <w:szCs w:val="28"/>
                          <w:lang w:val="uk-UA"/>
                        </w:rPr>
                        <w:t xml:space="preserve"> </w:t>
                      </w:r>
                      <w:r>
                        <w:rPr>
                          <w:rFonts w:ascii="ISOCPEUR" w:hAnsi="ISOCPEUR"/>
                          <w:i/>
                          <w:sz w:val="28"/>
                          <w:szCs w:val="28"/>
                          <w:lang w:val="uk-UA"/>
                        </w:rPr>
                        <w:t>ПЗ</w:t>
                      </w:r>
                    </w:p>
                    <w:p w14:paraId="635917BF" w14:textId="77777777" w:rsidR="00C1402A" w:rsidRPr="00552DF5" w:rsidRDefault="00C1402A" w:rsidP="00FD75B4">
                      <w:pPr>
                        <w:rPr>
                          <w:lang w:val="uk-UA"/>
                        </w:rPr>
                      </w:pPr>
                    </w:p>
                  </w:txbxContent>
                </v:textbox>
              </v:rect>
              <v:line id="Line 44" o:spid="_x0000_s1069"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nYdwQAAANwAAAAPAAAAZHJzL2Rvd25yZXYueG1sRE9Li8Iw&#10;EL4L+x/CLHjTdFdW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CX2dh3BAAAA3AAAAA8AAAAA&#10;AAAAAAAAAAAABwIAAGRycy9kb3ducmV2LnhtbFBLBQYAAAAAAwADALcAAAD1AgAAAAA=&#10;" strokeweight="2pt"/>
              <v:line id="Line 45" o:spid="_x0000_s1070"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JvwgAAANwAAAAPAAAAZHJzL2Rvd25yZXYueG1sRI9Bi8JA&#10;DIXvgv9hiLA3neqy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BUaeJvwgAAANwAAAAPAAAA&#10;AAAAAAAAAAAAAAcCAABkcnMvZG93bnJldi54bWxQSwUGAAAAAAMAAwC3AAAA9gIAAAAA&#10;" strokeweight="2pt"/>
              <v:line id="Line 46" o:spid="_x0000_s1071"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" strokeweight="1pt"/>
              <v:line id="Line 47" o:spid="_x0000_s1072"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h+nxgAAANwAAAAPAAAAZHJzL2Rvd25yZXYueG1sRI/NagMx&#10;DITvhbyDUaC3xptQSr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dqofp8YAAADcAAAA&#10;DwAAAAAAAAAAAAAAAAAHAgAAZHJzL2Rvd25yZXYueG1sUEsFBgAAAAADAAMAtwAAAPoCAAAAAA==&#10;" strokeweight="1pt"/>
              <v:line id="Line 48" o:spid="_x0000_s1073"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ro8wgAAANwAAAAPAAAAZHJzL2Rvd25yZXYueG1sRE/NagIx&#10;EL4LfYcwhd5qdosU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AZ5ro8wgAAANwAAAAPAAAA&#10;AAAAAAAAAAAAAAcCAABkcnMvZG93bnJldi54bWxQSwUGAAAAAAMAAwC3AAAA9gIAAAAA&#10;" strokeweight="1pt"/>
              <v:group id="Group 49" o:spid="_x0000_s1074"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rect id="Rectangle 50" o:spid="_x0000_s10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" filled="f" stroked="f" strokeweight=".25pt">
                  <v:textbox inset="0,0,0,0">
                    <w:txbxContent>
                      <w:p w14:paraId="1340CD45" w14:textId="77777777" w:rsidR="00C1402A" w:rsidRPr="00C93D82" w:rsidRDefault="00C1402A" w:rsidP="00FD75B4">
                        <w:pPr>
                          <w:pStyle w:val="a8"/>
                          <w:rPr>
                            <w:rFonts w:ascii="Journal" w:hAnsi="Journal"/>
                            <w:sz w:val="20"/>
                          </w:rPr>
                        </w:pPr>
                        <w:r w:rsidRPr="00C93D82">
                          <w:rPr>
                            <w:sz w:val="20"/>
                          </w:rPr>
                          <w:t xml:space="preserve"> </w:t>
                        </w:r>
                        <w:r w:rsidRPr="00C93D82">
                          <w:rPr>
                            <w:sz w:val="20"/>
                          </w:rPr>
                          <w:t>Розро</w:t>
                        </w:r>
                        <w:r w:rsidRPr="00C93D82">
                          <w:rPr>
                            <w:rFonts w:ascii="Journal" w:hAnsi="Journal"/>
                            <w:sz w:val="20"/>
                          </w:rPr>
                          <w:t>б.</w:t>
                        </w:r>
                      </w:p>
                    </w:txbxContent>
                  </v:textbox>
                </v:rect>
                <v:rect id="Rectangle 51" o:spid="_x0000_s107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" filled="f" stroked="f" strokeweight=".25pt">
                  <v:textbox inset="0,0,0,0">
                    <w:txbxContent>
                      <w:p w14:paraId="4539488C" w14:textId="77777777" w:rsidR="00C1402A" w:rsidRPr="00D37761" w:rsidRDefault="00C1402A" w:rsidP="00552DF5">
                        <w:pPr>
                          <w:pStyle w:val="a8"/>
                          <w:jc w:val="left"/>
                          <w:rPr>
                            <w:sz w:val="20"/>
                          </w:rPr>
                        </w:pPr>
                        <w:r>
                          <w:rPr>
                            <w:rFonts w:ascii="Times New Roman" w:hAnsi="Times New Roman"/>
                            <w:sz w:val="18"/>
                            <w:lang w:val="ru-RU"/>
                          </w:rPr>
                          <w:t>Хіміч В.О.</w:t>
                        </w:r>
                      </w:p>
                    </w:txbxContent>
                  </v:textbox>
                </v:rect>
              </v:group>
              <v:group id="Group 52" o:spid="_x0000_s1077"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rect id="Rectangle 53" o:spid="_x0000_s10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" filled="f" stroked="f" strokeweight=".25pt">
                  <v:textbox inset="0,0,0,0">
                    <w:txbxContent>
                      <w:p w14:paraId="5A94D378" w14:textId="77777777" w:rsidR="00C1402A" w:rsidRPr="00C93D82" w:rsidRDefault="00C1402A" w:rsidP="00221CE9">
                        <w:pPr>
                          <w:pStyle w:val="a8"/>
                          <w:rPr>
                            <w:sz w:val="20"/>
                          </w:rPr>
                        </w:pPr>
                        <w:r>
                          <w:rPr>
                            <w:sz w:val="20"/>
                            <w:lang w:val="en-US"/>
                          </w:rPr>
                          <w:t xml:space="preserve"> </w:t>
                        </w:r>
                        <w:r w:rsidRPr="00C93D82">
                          <w:rPr>
                            <w:sz w:val="20"/>
                          </w:rPr>
                          <w:t>Керівник</w:t>
                        </w:r>
                      </w:p>
                      <w:p w14:paraId="1A8197B6" w14:textId="77777777" w:rsidR="00C1402A" w:rsidRPr="00E716F4" w:rsidRDefault="00C1402A" w:rsidP="004659C8">
                        <w:pPr>
                          <w:pStyle w:val="a8"/>
                          <w:rPr>
                            <w:sz w:val="20"/>
                            <w:lang w:val="ru-RU"/>
                          </w:rPr>
                        </w:pPr>
                        <w:r>
                          <w:rPr>
                            <w:sz w:val="20"/>
                            <w:lang w:val="ru-RU"/>
                          </w:rPr>
                          <w:t>.</w:t>
                        </w:r>
                      </w:p>
                    </w:txbxContent>
                  </v:textbox>
                </v:rect>
                <v:rect id="Rectangle 54" o:spid="_x0000_s107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" filled="f" stroked="f" strokeweight=".25pt">
                  <v:textbox inset="0,0,0,0">
                    <w:txbxContent>
                      <w:p w14:paraId="0C4CC33B" w14:textId="77777777" w:rsidR="00C1402A" w:rsidRPr="00552DF5" w:rsidRDefault="00C1402A" w:rsidP="00242E4E">
                        <w:pPr>
                          <w:rPr>
                            <w:i/>
                            <w:sz w:val="20"/>
                            <w:szCs w:val="20"/>
                            <w:lang w:val="uk-UA"/>
                          </w:rPr>
                        </w:pPr>
                        <w:r>
                          <w:rPr>
                            <w:i/>
                            <w:sz w:val="18"/>
                            <w:szCs w:val="20"/>
                            <w:lang w:val="uk-UA"/>
                          </w:rPr>
                          <w:t>Болотіна В.В.</w:t>
                        </w:r>
                      </w:p>
                      <w:p w14:paraId="77EA6BA6" w14:textId="77777777" w:rsidR="00C1402A" w:rsidRPr="00E00BAC" w:rsidRDefault="00C1402A" w:rsidP="00242E4E"/>
                      <w:p w14:paraId="7730A880" w14:textId="77777777" w:rsidR="00C1402A" w:rsidRPr="00552DF5" w:rsidRDefault="00C1402A" w:rsidP="00FD75B4">
                        <w:pPr>
                          <w:rPr>
                            <w:i/>
                            <w:sz w:val="20"/>
                            <w:szCs w:val="20"/>
                            <w:lang w:val="uk-UA"/>
                          </w:rPr>
                        </w:pPr>
                      </w:p>
                    </w:txbxContent>
                  </v:textbox>
                </v:rect>
              </v:group>
              <v:group id="Group 55" o:spid="_x0000_s1080"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rect id="Rectangle 56" o:spid="_x0000_s108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" filled="f" stroked="f" strokeweight=".25pt">
                  <v:textbox inset="0,0,0,0">
                    <w:txbxContent>
                      <w:p w14:paraId="160AE797" w14:textId="77777777" w:rsidR="00C1402A" w:rsidRPr="00C93D82" w:rsidRDefault="00C1402A" w:rsidP="00FD75B4">
                        <w:pPr>
                          <w:pStyle w:val="a8"/>
                          <w:rPr>
                            <w:sz w:val="20"/>
                          </w:rPr>
                        </w:pPr>
                      </w:p>
                    </w:txbxContent>
                  </v:textbox>
                </v:rect>
                <v:rect id="Rectangle 57" o:spid="_x0000_s108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14:paraId="68D21970" w14:textId="77777777" w:rsidR="00C1402A" w:rsidRPr="00E00BAC" w:rsidRDefault="00C1402A" w:rsidP="00FD75B4"/>
                    </w:txbxContent>
                  </v:textbox>
                </v:rect>
              </v:group>
              <v:group id="Group 58" o:spid="_x0000_s1083"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59" o:spid="_x0000_s10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" filled="f" stroked="f" strokeweight=".25pt">
                  <v:textbox inset="0,0,0,0">
                    <w:txbxContent>
                      <w:p w14:paraId="6E77C3E4" w14:textId="77777777" w:rsidR="00C1402A" w:rsidRPr="00C93D82" w:rsidRDefault="00C1402A" w:rsidP="00FD75B4">
                        <w:pPr>
                          <w:pStyle w:val="a8"/>
                          <w:rPr>
                            <w:sz w:val="20"/>
                          </w:rPr>
                        </w:pPr>
                        <w:r w:rsidRPr="00C93D82">
                          <w:rPr>
                            <w:sz w:val="20"/>
                          </w:rPr>
                          <w:t xml:space="preserve"> </w:t>
                        </w:r>
                        <w:r w:rsidRPr="00C93D82">
                          <w:rPr>
                            <w:sz w:val="20"/>
                          </w:rPr>
                          <w:t>Н. контр.</w:t>
                        </w:r>
                      </w:p>
                    </w:txbxContent>
                  </v:textbox>
                </v:rect>
                <v:rect id="Rectangle 60" o:spid="_x0000_s108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" filled="f" stroked="f" strokeweight=".25pt">
                  <v:textbox inset="1pt,1pt,1pt,1pt">
                    <w:txbxContent>
                      <w:p w14:paraId="1B28118E" w14:textId="77777777" w:rsidR="00C1402A" w:rsidRPr="00552DF5" w:rsidRDefault="00C1402A" w:rsidP="00791C98">
                        <w:pPr>
                          <w:rPr>
                            <w:i/>
                            <w:sz w:val="20"/>
                            <w:szCs w:val="20"/>
                            <w:lang w:val="uk-UA"/>
                          </w:rPr>
                        </w:pPr>
                        <w:r>
                          <w:rPr>
                            <w:i/>
                            <w:sz w:val="18"/>
                            <w:szCs w:val="20"/>
                            <w:lang w:val="uk-UA"/>
                          </w:rPr>
                          <w:t>Болотіна В.В.</w:t>
                        </w:r>
                      </w:p>
                      <w:p w14:paraId="6B363DDD" w14:textId="77777777" w:rsidR="00C1402A" w:rsidRPr="00E00BAC" w:rsidRDefault="00C1402A" w:rsidP="004659C8"/>
                    </w:txbxContent>
                  </v:textbox>
                </v:rect>
              </v:group>
              <v:group id="Group 61" o:spid="_x0000_s1086"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rect id="Rectangle 62" o:spid="_x0000_s108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" filled="f" stroked="f" strokeweight=".25pt">
                  <v:textbox inset="0,0,0,0">
                    <w:txbxContent>
                      <w:p w14:paraId="0CE82FB3" w14:textId="77777777" w:rsidR="00C1402A" w:rsidRPr="001439B3" w:rsidRDefault="00C1402A" w:rsidP="00FD75B4">
                        <w:pPr>
                          <w:pStyle w:val="a8"/>
                          <w:rPr>
                            <w:sz w:val="20"/>
                          </w:rPr>
                        </w:pPr>
                        <w:r>
                          <w:rPr>
                            <w:sz w:val="20"/>
                          </w:rPr>
                          <w:t xml:space="preserve"> </w:t>
                        </w:r>
                        <w:r>
                          <w:rPr>
                            <w:sz w:val="20"/>
                          </w:rPr>
                          <w:t>Зав. каф.</w:t>
                        </w:r>
                      </w:p>
                    </w:txbxContent>
                  </v:textbox>
                </v:rect>
                <v:rect id="Rectangle 63" o:spid="_x0000_s108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" filled="f" stroked="f" strokeweight=".25pt">
                  <v:textbox inset="1pt,1pt,1pt,1pt">
                    <w:txbxContent>
                      <w:p w14:paraId="72C4AE07" w14:textId="77777777" w:rsidR="00C1402A" w:rsidRPr="003026EA" w:rsidRDefault="00C1402A" w:rsidP="00FD75B4">
                        <w:pPr>
                          <w:rPr>
                            <w:i/>
                            <w:sz w:val="18"/>
                            <w:szCs w:val="18"/>
                            <w:lang w:val="uk-UA"/>
                          </w:rPr>
                        </w:pPr>
                        <w:r>
                          <w:rPr>
                            <w:i/>
                            <w:sz w:val="18"/>
                            <w:szCs w:val="18"/>
                            <w:lang w:val="uk-UA"/>
                          </w:rPr>
                          <w:t>Пулеко І.В</w:t>
                        </w:r>
                      </w:p>
                    </w:txbxContent>
                  </v:textbox>
                </v:rect>
              </v:group>
              <v:line id="Line 64" o:spid="_x0000_s1089"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" strokeweight="2pt"/>
              <v:rect id="Rectangle 65" o:spid="_x0000_s1090"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rwwgAAANwAAAAPAAAAZHJzL2Rvd25yZXYueG1sRI9Ba8JA&#10;EIXvBf/DMoK3urFY0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DJgQrwwgAAANwAAAAPAAAA&#10;AAAAAAAAAAAAAAcCAABkcnMvZG93bnJldi54bWxQSwUGAAAAAAMAAwC3AAAA9gIAAAAA&#10;" filled="f" stroked="f" strokeweight=".25pt">
                <v:textbox inset="1pt,1pt,1pt,1pt">
                  <w:txbxContent>
                    <w:p w14:paraId="24313647" w14:textId="77777777" w:rsidR="00C1402A" w:rsidRDefault="00C1402A" w:rsidP="00B06DED">
                      <w:pPr>
                        <w:rPr>
                          <w:sz w:val="28"/>
                          <w:szCs w:val="22"/>
                          <w:lang w:val="uk-UA"/>
                        </w:rPr>
                      </w:pPr>
                    </w:p>
                    <w:p w14:paraId="0EFBFA11" w14:textId="77777777" w:rsidR="00C1402A" w:rsidRDefault="00C1402A" w:rsidP="001C73BB">
                      <w:pPr>
                        <w:jc w:val="center"/>
                        <w:rPr>
                          <w:sz w:val="28"/>
                          <w:szCs w:val="30"/>
                          <w:lang w:val="uk-UA"/>
                        </w:rPr>
                      </w:pPr>
                      <w:r>
                        <w:rPr>
                          <w:sz w:val="28"/>
                          <w:szCs w:val="30"/>
                          <w:lang w:val="uk-UA"/>
                        </w:rPr>
                        <w:t>Пояснювальна записка</w:t>
                      </w:r>
                    </w:p>
                    <w:p w14:paraId="73B52175" w14:textId="77777777" w:rsidR="00C1402A" w:rsidRPr="001C73BB" w:rsidRDefault="00C1402A" w:rsidP="001C73BB">
                      <w:pPr>
                        <w:jc w:val="center"/>
                        <w:rPr>
                          <w:sz w:val="28"/>
                          <w:szCs w:val="30"/>
                          <w:lang w:val="uk-UA"/>
                        </w:rPr>
                      </w:pPr>
                      <w:r>
                        <w:rPr>
                          <w:sz w:val="28"/>
                          <w:szCs w:val="30"/>
                          <w:lang w:val="uk-UA"/>
                        </w:rPr>
                        <w:t>до курсового проекту</w:t>
                      </w:r>
                    </w:p>
                  </w:txbxContent>
                </v:textbox>
              </v:rect>
              <v:line id="Line 66" o:spid="_x0000_s1091"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" strokeweight="2pt"/>
              <v:line id="Line 67" o:spid="_x0000_s1092"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" strokeweight="2pt"/>
              <v:line id="Line 68" o:spid="_x0000_s1093"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" strokeweight="2pt"/>
              <v:rect id="Rectangle 69" o:spid="_x0000_s1094"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" filled="f" stroked="f" strokeweight=".25pt">
                <v:textbox inset="0,0,0,0">
                  <w:txbxContent>
                    <w:p w14:paraId="2FA9FB00" w14:textId="77777777" w:rsidR="00C1402A" w:rsidRPr="00C93D82" w:rsidRDefault="00C1402A" w:rsidP="00FD75B4">
                      <w:pPr>
                        <w:pStyle w:val="a8"/>
                        <w:jc w:val="center"/>
                        <w:rPr>
                          <w:sz w:val="20"/>
                        </w:rPr>
                      </w:pPr>
                      <w:r w:rsidRPr="00C93D82">
                        <w:rPr>
                          <w:sz w:val="20"/>
                        </w:rPr>
                        <w:t>Літ.</w:t>
                      </w:r>
                    </w:p>
                  </w:txbxContent>
                </v:textbox>
              </v:rect>
              <v:rect id="Rectangle 70" o:spid="_x0000_s1095"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" filled="f" stroked="f" strokeweight=".25pt">
                <v:textbox inset="0,0,0,0">
                  <w:txbxContent>
                    <w:p w14:paraId="0679D5CA" w14:textId="77777777" w:rsidR="00C1402A" w:rsidRPr="00C93D82" w:rsidRDefault="00C1402A" w:rsidP="00FD75B4">
                      <w:pPr>
                        <w:pStyle w:val="a8"/>
                        <w:jc w:val="center"/>
                        <w:rPr>
                          <w:rFonts w:ascii="Journal" w:hAnsi="Journal"/>
                          <w:sz w:val="20"/>
                        </w:rPr>
                      </w:pPr>
                      <w:r w:rsidRPr="00C93D82">
                        <w:rPr>
                          <w:sz w:val="20"/>
                        </w:rPr>
                        <w:t>Аркушів</w:t>
                      </w:r>
                    </w:p>
                  </w:txbxContent>
                </v:textbox>
              </v:rect>
              <v:rect id="Rectangle 71" o:spid="_x0000_s1096"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" filled="f" stroked="f" strokeweight=".25pt">
                <v:textbox inset="1pt,1pt,1pt,1pt">
                  <w:txbxContent>
                    <w:p w14:paraId="4F57A983" w14:textId="30E2444A" w:rsidR="00C1402A" w:rsidRDefault="00C1402A" w:rsidP="00FD75B4">
                      <w:pPr>
                        <w:pStyle w:val="a8"/>
                        <w:jc w:val="center"/>
                        <w:rPr>
                          <w:color w:val="FF0000"/>
                          <w:sz w:val="20"/>
                          <w:lang w:val="ru-RU"/>
                        </w:rPr>
                      </w:pPr>
                      <w:r>
                        <w:rPr>
                          <w:color w:val="FF0000"/>
                          <w:sz w:val="20"/>
                          <w:lang w:val="ru-RU"/>
                        </w:rPr>
                        <w:t>130</w:t>
                      </w:r>
                    </w:p>
                    <w:p w14:paraId="0597C6A5" w14:textId="39D1A996" w:rsidR="00C1402A" w:rsidRPr="009840CB" w:rsidRDefault="00C1402A" w:rsidP="00FD75B4">
                      <w:pPr>
                        <w:pStyle w:val="a8"/>
                        <w:jc w:val="center"/>
                        <w:rPr>
                          <w:color w:val="FF0000"/>
                          <w:sz w:val="20"/>
                          <w:lang w:val="ru-RU"/>
                        </w:rPr>
                      </w:pPr>
                      <w:r>
                        <w:rPr>
                          <w:color w:val="FF0000"/>
                          <w:sz w:val="20"/>
                          <w:lang w:val="ru-RU"/>
                        </w:rPr>
                        <w:t>0</w:t>
                      </w:r>
                    </w:p>
                  </w:txbxContent>
                </v:textbox>
              </v:rect>
              <v:line id="Line 72" o:spid="_x0000_s1097"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BfwgAAANwAAAAPAAAAZHJzL2Rvd25yZXYueG1sRE/bagIx&#10;EH0v9B/CFHzTrIJ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AtaOBfwgAAANwAAAAPAAAA&#10;AAAAAAAAAAAAAAcCAABkcnMvZG93bnJldi54bWxQSwUGAAAAAAMAAwC3AAAA9gIAAAAA&#10;" strokeweight="1pt"/>
              <v:line id="Line 73" o:spid="_x0000_s1098"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" strokeweight="1pt"/>
              <v:rect id="Rectangle 74" o:spid="_x0000_s1099"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" filled="f" stroked="f" strokeweight=".25pt">
                <v:textbox inset="1pt,1pt,1pt,1pt">
                  <w:txbxContent>
                    <w:p w14:paraId="6584EDF2" w14:textId="77777777" w:rsidR="00C1402A" w:rsidRPr="00824AE5" w:rsidRDefault="00C1402A" w:rsidP="00FD75B4">
                      <w:pPr>
                        <w:pStyle w:val="a8"/>
                        <w:jc w:val="center"/>
                        <w:rPr>
                          <w:rFonts w:ascii="Journal" w:hAnsi="Journal"/>
                          <w:sz w:val="32"/>
                          <w:szCs w:val="32"/>
                          <w:lang w:val="en-US"/>
                        </w:rPr>
                      </w:pPr>
                      <w:r>
                        <w:rPr>
                          <w:sz w:val="32"/>
                          <w:szCs w:val="32"/>
                          <w:lang w:val="ru-RU"/>
                        </w:rPr>
                        <w:t>ФІКТ</w:t>
                      </w:r>
                      <w:r>
                        <w:rPr>
                          <w:sz w:val="32"/>
                          <w:szCs w:val="32"/>
                        </w:rPr>
                        <w:t xml:space="preserve"> Гр. П</w:t>
                      </w:r>
                      <w:r>
                        <w:rPr>
                          <w:sz w:val="32"/>
                          <w:szCs w:val="32"/>
                          <w:lang w:val="en-US"/>
                        </w:rPr>
                        <w:t>I-</w:t>
                      </w:r>
                      <w:r>
                        <w:rPr>
                          <w:sz w:val="32"/>
                          <w:szCs w:val="32"/>
                        </w:rPr>
                        <w:t>60</w:t>
                      </w:r>
                      <w:r>
                        <w:rPr>
                          <w:sz w:val="32"/>
                          <w:szCs w:val="32"/>
                          <w:lang w:val="en-US"/>
                        </w:rPr>
                        <w:t>[2]</w:t>
                      </w:r>
                    </w:p>
                  </w:txbxContent>
                </v:textbox>
              </v:rec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E4E976" w14:textId="77777777" w:rsidR="005E655F" w:rsidRDefault="005E655F" w:rsidP="00B06596">
      <w:r>
        <w:separator/>
      </w:r>
    </w:p>
  </w:footnote>
  <w:footnote w:type="continuationSeparator" w:id="0">
    <w:p w14:paraId="2570E4EC" w14:textId="77777777" w:rsidR="005E655F" w:rsidRDefault="005E655F" w:rsidP="00B065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41EFFB" w14:textId="479D07CD" w:rsidR="00C1402A" w:rsidRDefault="00C1402A" w:rsidP="0036240A">
    <w:pPr>
      <w:pStyle w:val="a4"/>
      <w:tabs>
        <w:tab w:val="clear" w:pos="4819"/>
        <w:tab w:val="clear" w:pos="9639"/>
        <w:tab w:val="left" w:pos="1125"/>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71899D" w14:textId="77777777" w:rsidR="00C1402A" w:rsidRDefault="00C1402A">
    <w:pPr>
      <w:pStyle w:val="a4"/>
    </w:pPr>
    <w:r>
      <w:rPr>
        <w:noProof/>
      </w:rPr>
      <mc:AlternateContent>
        <mc:Choice Requires="wpg">
          <w:drawing>
            <wp:anchor distT="0" distB="0" distL="114300" distR="114300" simplePos="0" relativeHeight="251662336" behindDoc="0" locked="0" layoutInCell="1" allowOverlap="1" wp14:anchorId="44B93D67" wp14:editId="11756B71">
              <wp:simplePos x="0" y="0"/>
              <wp:positionH relativeFrom="column">
                <wp:posOffset>-179705</wp:posOffset>
              </wp:positionH>
              <wp:positionV relativeFrom="paragraph">
                <wp:posOffset>-269240</wp:posOffset>
              </wp:positionV>
              <wp:extent cx="6659880" cy="10295890"/>
              <wp:effectExtent l="20320" t="16510" r="15875" b="12700"/>
              <wp:wrapNone/>
              <wp:docPr id="16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169"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2E576C" w14:textId="77777777" w:rsidR="00C1402A" w:rsidRPr="00D37761" w:rsidRDefault="00C1402A" w:rsidP="00C60895">
                            <w:pPr>
                              <w:pStyle w:val="a8"/>
                              <w:jc w:val="left"/>
                              <w:rPr>
                                <w:sz w:val="20"/>
                              </w:rPr>
                            </w:pPr>
                            <w:r>
                              <w:rPr>
                                <w:rFonts w:ascii="Times New Roman" w:hAnsi="Times New Roman"/>
                                <w:sz w:val="18"/>
                                <w:lang w:val="ru-RU"/>
                              </w:rPr>
                              <w:t>Хіміч В.О.</w:t>
                            </w:r>
                          </w:p>
                          <w:p w14:paraId="22DC86B4" w14:textId="77777777" w:rsidR="00C1402A" w:rsidRPr="00331968" w:rsidRDefault="00C1402A" w:rsidP="00B06596">
                            <w:pPr>
                              <w:pStyle w:val="a8"/>
                              <w:jc w:val="center"/>
                              <w:rPr>
                                <w:rFonts w:ascii="Times New Roman" w:hAnsi="Times New Roman"/>
                                <w:sz w:val="20"/>
                              </w:rPr>
                            </w:pPr>
                          </w:p>
                          <w:p w14:paraId="01287146" w14:textId="77777777" w:rsidR="00C1402A" w:rsidRPr="00331968" w:rsidRDefault="00C1402A" w:rsidP="00B06596">
                            <w:pPr>
                              <w:pStyle w:val="a8"/>
                              <w:jc w:val="center"/>
                              <w:rPr>
                                <w:rFonts w:ascii="Times New Roman" w:hAnsi="Times New Roman"/>
                                <w:sz w:val="20"/>
                              </w:rPr>
                            </w:pPr>
                          </w:p>
                          <w:p w14:paraId="078E41A8" w14:textId="77777777" w:rsidR="00C1402A" w:rsidRPr="00331968" w:rsidRDefault="00C1402A" w:rsidP="00B06596">
                            <w:pPr>
                              <w:pStyle w:val="a8"/>
                              <w:jc w:val="center"/>
                              <w:rPr>
                                <w:rFonts w:ascii="Times New Roman" w:hAnsi="Times New Roman"/>
                                <w:sz w:val="20"/>
                              </w:rPr>
                            </w:pPr>
                          </w:p>
                          <w:p w14:paraId="7779787C" w14:textId="77777777" w:rsidR="00C1402A" w:rsidRPr="00331968" w:rsidRDefault="00C1402A" w:rsidP="00B06596">
                            <w:pPr>
                              <w:pStyle w:val="a8"/>
                              <w:jc w:val="center"/>
                              <w:rPr>
                                <w:rFonts w:ascii="Times New Roman" w:hAnsi="Times New Roman"/>
                                <w:sz w:val="20"/>
                              </w:rPr>
                            </w:pPr>
                          </w:p>
                        </w:txbxContent>
                      </wps:txbx>
                      <wps:bodyPr rot="0" vert="horz" wrap="square" lIns="12700" tIns="12700" rIns="12700" bIns="12700" anchor="t" anchorCtr="0" upright="1">
                        <a:noAutofit/>
                      </wps:bodyPr>
                    </wps:wsp>
                    <wpg:grpSp>
                      <wpg:cNvPr id="170" name="Group 3"/>
                      <wpg:cNvGrpSpPr>
                        <a:grpSpLocks/>
                      </wpg:cNvGrpSpPr>
                      <wpg:grpSpPr bwMode="auto">
                        <a:xfrm>
                          <a:off x="1134" y="284"/>
                          <a:ext cx="10488" cy="16214"/>
                          <a:chOff x="1134" y="284"/>
                          <a:chExt cx="10488" cy="16214"/>
                        </a:xfrm>
                      </wpg:grpSpPr>
                      <wpg:grpSp>
                        <wpg:cNvPr id="171" name="Group 4"/>
                        <wpg:cNvGrpSpPr>
                          <a:grpSpLocks/>
                        </wpg:cNvGrpSpPr>
                        <wpg:grpSpPr bwMode="auto">
                          <a:xfrm>
                            <a:off x="1134" y="284"/>
                            <a:ext cx="10488" cy="16214"/>
                            <a:chOff x="1134" y="284"/>
                            <a:chExt cx="10488" cy="16214"/>
                          </a:xfrm>
                        </wpg:grpSpPr>
                        <wps:wsp>
                          <wps:cNvPr id="17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2A9788"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18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66C11"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18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0800CA"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 докум.</w:t>
                                </w:r>
                              </w:p>
                              <w:p w14:paraId="4C12F14A" w14:textId="77777777" w:rsidR="00C1402A" w:rsidRPr="001278B1" w:rsidRDefault="00C1402A" w:rsidP="00B06596">
                                <w:pPr>
                                  <w:pStyle w:val="a8"/>
                                  <w:jc w:val="center"/>
                                  <w:rPr>
                                    <w:rFonts w:ascii="Times New Roman" w:hAnsi="Times New Roman"/>
                                    <w:sz w:val="18"/>
                                  </w:rPr>
                                </w:pPr>
                              </w:p>
                              <w:p w14:paraId="0DBF8EA9" w14:textId="77777777" w:rsidR="00C1402A" w:rsidRPr="001278B1" w:rsidRDefault="00C1402A" w:rsidP="00B06596">
                                <w:pPr>
                                  <w:pStyle w:val="a8"/>
                                  <w:jc w:val="center"/>
                                  <w:rPr>
                                    <w:rFonts w:ascii="Times New Roman" w:hAnsi="Times New Roman"/>
                                    <w:sz w:val="18"/>
                                  </w:rPr>
                                </w:pPr>
                              </w:p>
                              <w:p w14:paraId="08D096A8" w14:textId="77777777" w:rsidR="00C1402A" w:rsidRPr="001278B1" w:rsidRDefault="00C1402A" w:rsidP="00B06596">
                                <w:pPr>
                                  <w:pStyle w:val="a8"/>
                                  <w:jc w:val="center"/>
                                  <w:rPr>
                                    <w:rFonts w:ascii="Times New Roman" w:hAnsi="Times New Roman"/>
                                    <w:sz w:val="18"/>
                                  </w:rPr>
                                </w:pPr>
                              </w:p>
                              <w:p w14:paraId="4530536B" w14:textId="77777777" w:rsidR="00C1402A" w:rsidRPr="001278B1" w:rsidRDefault="00C1402A" w:rsidP="00B06596">
                                <w:pPr>
                                  <w:pStyle w:val="a8"/>
                                  <w:jc w:val="center"/>
                                  <w:rPr>
                                    <w:rFonts w:ascii="Times New Roman" w:hAnsi="Times New Roman"/>
                                    <w:sz w:val="18"/>
                                  </w:rPr>
                                </w:pPr>
                              </w:p>
                              <w:p w14:paraId="69FD0609" w14:textId="77777777" w:rsidR="00C1402A" w:rsidRPr="001278B1" w:rsidRDefault="00C1402A" w:rsidP="00B06596">
                                <w:pPr>
                                  <w:pStyle w:val="a8"/>
                                  <w:jc w:val="center"/>
                                  <w:rPr>
                                    <w:rFonts w:ascii="Times New Roman" w:hAnsi="Times New Roman"/>
                                    <w:sz w:val="18"/>
                                  </w:rPr>
                                </w:pPr>
                              </w:p>
                            </w:txbxContent>
                          </wps:txbx>
                          <wps:bodyPr rot="0" vert="horz" wrap="square" lIns="12700" tIns="12700" rIns="12700" bIns="12700" anchor="t" anchorCtr="0" upright="1">
                            <a:noAutofit/>
                          </wps:bodyPr>
                        </wps:wsp>
                        <wps:wsp>
                          <wps:cNvPr id="18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C4622"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18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C83D34"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18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7D332"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18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761432" w14:textId="53EA1484" w:rsidR="00C1402A" w:rsidRPr="001278B1" w:rsidRDefault="00C1402A" w:rsidP="005F3DC1">
                                <w:pPr>
                                  <w:pStyle w:val="a8"/>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sidR="004325CD">
                                  <w:rPr>
                                    <w:rFonts w:ascii="Times New Roman" w:hAnsi="Times New Roman"/>
                                    <w:noProof/>
                                    <w:sz w:val="24"/>
                                    <w:lang w:val="ru-RU"/>
                                  </w:rPr>
                                  <w:t>62</w:t>
                                </w:r>
                                <w:r w:rsidRPr="00054158">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190"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AC84FE" w14:textId="6032F892" w:rsidR="00C1402A" w:rsidRPr="00760DA2" w:rsidRDefault="00C1402A" w:rsidP="005D44B3">
                                <w:pPr>
                                  <w:jc w:val="center"/>
                                  <w:rPr>
                                    <w:rFonts w:ascii="ISOCPEUR" w:hAnsi="ISOCPEUR"/>
                                    <w:i/>
                                    <w:sz w:val="28"/>
                                    <w:szCs w:val="28"/>
                                    <w:lang w:val="uk-UA"/>
                                  </w:rPr>
                                </w:pPr>
                                <w:r w:rsidRPr="009F5B23">
                                  <w:rPr>
                                    <w:rFonts w:ascii="ISOCPEUR" w:hAnsi="ISOCPEUR"/>
                                    <w:i/>
                                    <w:sz w:val="22"/>
                                    <w:szCs w:val="20"/>
                                    <w:lang w:val="en-US"/>
                                  </w:rPr>
                                  <w:t>“</w:t>
                                </w:r>
                                <w:r w:rsidRPr="009F5B23">
                                  <w:rPr>
                                    <w:rFonts w:ascii="ISOCPEUR" w:hAnsi="ISOCPEUR"/>
                                    <w:i/>
                                    <w:sz w:val="22"/>
                                    <w:szCs w:val="20"/>
                                    <w:lang w:val="uk-UA"/>
                                  </w:rPr>
                                  <w:t>Житомирська політехніка</w:t>
                                </w:r>
                                <w:r w:rsidRPr="009F5B23">
                                  <w:rPr>
                                    <w:rFonts w:ascii="ISOCPEUR" w:hAnsi="ISOCPEUR"/>
                                    <w:i/>
                                    <w:sz w:val="22"/>
                                    <w:szCs w:val="20"/>
                                    <w:lang w:val="en-US"/>
                                  </w:rPr>
                                  <w:t>”</w:t>
                                </w:r>
                                <w:r w:rsidRPr="001F3299">
                                  <w:rPr>
                                    <w:rFonts w:ascii="ISOCPEUR" w:hAnsi="ISOCPEUR"/>
                                    <w:i/>
                                    <w:sz w:val="28"/>
                                    <w:szCs w:val="28"/>
                                  </w:rPr>
                                  <w:t>.</w:t>
                                </w:r>
                                <w:r>
                                  <w:rPr>
                                    <w:rFonts w:ascii="ISOCPEUR" w:hAnsi="ISOCPEUR"/>
                                    <w:i/>
                                    <w:sz w:val="28"/>
                                    <w:szCs w:val="28"/>
                                    <w:lang w:val="en-US"/>
                                  </w:rPr>
                                  <w:t>20</w:t>
                                </w:r>
                                <w:r w:rsidRPr="001F3299">
                                  <w:rPr>
                                    <w:rFonts w:ascii="ISOCPEUR" w:hAnsi="ISOCPEUR"/>
                                    <w:i/>
                                    <w:sz w:val="28"/>
                                    <w:szCs w:val="28"/>
                                  </w:rPr>
                                  <w:t>.</w:t>
                                </w:r>
                                <w:r>
                                  <w:rPr>
                                    <w:rFonts w:ascii="ISOCPEUR" w:hAnsi="ISOCPEUR"/>
                                    <w:i/>
                                    <w:color w:val="FF0000"/>
                                    <w:sz w:val="28"/>
                                    <w:szCs w:val="28"/>
                                    <w:lang w:val="en-US"/>
                                  </w:rPr>
                                  <w:t>121</w:t>
                                </w:r>
                                <w:r w:rsidRPr="001F3299">
                                  <w:rPr>
                                    <w:rFonts w:ascii="ISOCPEUR" w:hAnsi="ISOCPEUR"/>
                                    <w:i/>
                                    <w:sz w:val="28"/>
                                    <w:szCs w:val="28"/>
                                  </w:rPr>
                                  <w:t>.</w:t>
                                </w:r>
                                <w:r w:rsidR="00A02C83">
                                  <w:rPr>
                                    <w:rFonts w:ascii="ISOCPEUR" w:hAnsi="ISOCPEUR"/>
                                    <w:i/>
                                    <w:color w:val="FF0000"/>
                                    <w:sz w:val="28"/>
                                    <w:szCs w:val="28"/>
                                    <w:lang w:val="en-US"/>
                                  </w:rPr>
                                  <w:t>09</w:t>
                                </w:r>
                                <w:r w:rsidRPr="001F3299">
                                  <w:rPr>
                                    <w:rFonts w:ascii="ISOCPEUR" w:hAnsi="ISOCPEUR"/>
                                    <w:i/>
                                    <w:sz w:val="28"/>
                                    <w:szCs w:val="28"/>
                                  </w:rPr>
                                  <w:t>.000</w:t>
                                </w:r>
                                <w:r w:rsidRPr="001F3299">
                                  <w:rPr>
                                    <w:rFonts w:ascii="ISOCPEUR" w:hAnsi="ISOCPEUR"/>
                                    <w:i/>
                                    <w:sz w:val="28"/>
                                    <w:szCs w:val="28"/>
                                    <w:lang w:val="uk-UA"/>
                                  </w:rPr>
                                  <w:t xml:space="preserve"> </w:t>
                                </w:r>
                                <w:r>
                                  <w:rPr>
                                    <w:rFonts w:ascii="ISOCPEUR" w:hAnsi="ISOCPEUR"/>
                                    <w:i/>
                                    <w:sz w:val="28"/>
                                    <w:szCs w:val="28"/>
                                    <w:lang w:val="en-US"/>
                                  </w:rPr>
                                  <w:t>–</w:t>
                                </w:r>
                                <w:r>
                                  <w:rPr>
                                    <w:rFonts w:ascii="ISOCPEUR" w:hAnsi="ISOCPEUR"/>
                                    <w:i/>
                                    <w:sz w:val="28"/>
                                    <w:szCs w:val="28"/>
                                    <w:lang w:val="uk-UA"/>
                                  </w:rPr>
                                  <w:t xml:space="preserve"> ПЗ</w:t>
                                </w:r>
                              </w:p>
                              <w:p w14:paraId="3C770C6B" w14:textId="77777777" w:rsidR="00C1402A" w:rsidRPr="000B3CB7" w:rsidRDefault="00C1402A" w:rsidP="005D44B3">
                                <w:pPr>
                                  <w:jc w:val="center"/>
                                  <w:rPr>
                                    <w:sz w:val="28"/>
                                    <w:szCs w:val="28"/>
                                  </w:rPr>
                                </w:pPr>
                              </w:p>
                            </w:txbxContent>
                          </wps:txbx>
                          <wps:bodyPr rot="0" vert="horz" wrap="square" lIns="12700" tIns="12700" rIns="12700" bIns="12700" anchor="t" anchorCtr="0" upright="1">
                            <a:noAutofit/>
                          </wps:bodyPr>
                        </wps:wsp>
                      </wpg:grpSp>
                      <wps:wsp>
                        <wps:cNvPr id="191"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5DAF2" w14:textId="77777777" w:rsidR="00C1402A" w:rsidRPr="00BB2D64" w:rsidRDefault="00C1402A" w:rsidP="00E36B73">
                              <w:pPr>
                                <w:pStyle w:val="a8"/>
                                <w:rPr>
                                  <w:rFonts w:ascii="Times New Roman" w:hAnsi="Times New Roman"/>
                                  <w:sz w:val="18"/>
                                </w:rPr>
                              </w:pPr>
                              <w:r>
                                <w:rPr>
                                  <w:rFonts w:ascii="Times New Roman" w:hAnsi="Times New Roman"/>
                                  <w:sz w:val="18"/>
                                </w:rPr>
                                <w:t xml:space="preserve">   </w:t>
                              </w:r>
                              <w:r>
                                <w:rPr>
                                  <w:rFonts w:ascii="Times New Roman" w:hAnsi="Times New Roman"/>
                                  <w:sz w:val="18"/>
                                </w:rPr>
                                <w:t>Болотіна В.В.</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4B93D67" id="Group 1" o:spid="_x0000_s1026" style="position:absolute;margin-left:-14.15pt;margin-top:-21.2pt;width:524.4pt;height:810.7pt;z-index:251662336"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">
              <v:rect id="Rectangle 2" o:spid="_x0000_s102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" filled="f" stroked="f" strokeweight=".25pt">
                <v:textbox inset="1pt,1pt,1pt,1pt">
                  <w:txbxContent>
                    <w:p w14:paraId="0E2E576C" w14:textId="77777777" w:rsidR="00C1402A" w:rsidRPr="00D37761" w:rsidRDefault="00C1402A" w:rsidP="00C60895">
                      <w:pPr>
                        <w:pStyle w:val="a8"/>
                        <w:jc w:val="left"/>
                        <w:rPr>
                          <w:sz w:val="20"/>
                        </w:rPr>
                      </w:pPr>
                      <w:r>
                        <w:rPr>
                          <w:rFonts w:ascii="Times New Roman" w:hAnsi="Times New Roman"/>
                          <w:sz w:val="18"/>
                          <w:lang w:val="ru-RU"/>
                        </w:rPr>
                        <w:t>Хіміч В.О.</w:t>
                      </w:r>
                    </w:p>
                    <w:p w14:paraId="22DC86B4" w14:textId="77777777" w:rsidR="00C1402A" w:rsidRPr="00331968" w:rsidRDefault="00C1402A" w:rsidP="00B06596">
                      <w:pPr>
                        <w:pStyle w:val="a8"/>
                        <w:jc w:val="center"/>
                        <w:rPr>
                          <w:rFonts w:ascii="Times New Roman" w:hAnsi="Times New Roman"/>
                          <w:sz w:val="20"/>
                        </w:rPr>
                      </w:pPr>
                    </w:p>
                    <w:p w14:paraId="01287146" w14:textId="77777777" w:rsidR="00C1402A" w:rsidRPr="00331968" w:rsidRDefault="00C1402A" w:rsidP="00B06596">
                      <w:pPr>
                        <w:pStyle w:val="a8"/>
                        <w:jc w:val="center"/>
                        <w:rPr>
                          <w:rFonts w:ascii="Times New Roman" w:hAnsi="Times New Roman"/>
                          <w:sz w:val="20"/>
                        </w:rPr>
                      </w:pPr>
                    </w:p>
                    <w:p w14:paraId="078E41A8" w14:textId="77777777" w:rsidR="00C1402A" w:rsidRPr="00331968" w:rsidRDefault="00C1402A" w:rsidP="00B06596">
                      <w:pPr>
                        <w:pStyle w:val="a8"/>
                        <w:jc w:val="center"/>
                        <w:rPr>
                          <w:rFonts w:ascii="Times New Roman" w:hAnsi="Times New Roman"/>
                          <w:sz w:val="20"/>
                        </w:rPr>
                      </w:pPr>
                    </w:p>
                    <w:p w14:paraId="7779787C" w14:textId="77777777" w:rsidR="00C1402A" w:rsidRPr="00331968" w:rsidRDefault="00C1402A" w:rsidP="00B06596">
                      <w:pPr>
                        <w:pStyle w:val="a8"/>
                        <w:jc w:val="center"/>
                        <w:rPr>
                          <w:rFonts w:ascii="Times New Roman" w:hAnsi="Times New Roman"/>
                          <w:sz w:val="20"/>
                        </w:rPr>
                      </w:pPr>
                    </w:p>
                  </w:txbxContent>
                </v:textbox>
              </v:rect>
              <v:group id="Group 3" o:spid="_x0000_s102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group id="Group 4" o:spid="_x0000_s102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Rectangle 5" o:spid="_x0000_s103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" filled="f" strokeweight="2pt"/>
                  <v:line id="Line 6" o:spid="_x0000_s103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" strokeweight="2pt"/>
                  <v:line id="Line 7" o:spid="_x0000_s103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" strokeweight="2pt"/>
                  <v:line id="Line 8" o:spid="_x0000_s103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" strokeweight="2pt"/>
                  <v:line id="Line 9" o:spid="_x0000_s103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" strokeweight="2pt"/>
                  <v:line id="Line 10" o:spid="_x0000_s103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" strokeweight="2pt"/>
                  <v:line id="Line 11" o:spid="_x0000_s103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" strokeweight="2pt"/>
                  <v:line id="Line 12" o:spid="_x0000_s103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" strokeweight="2pt"/>
                  <v:line id="Line 13" o:spid="_x0000_s103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" strokeweight="1pt"/>
                  <v:line id="Line 14" o:spid="_x0000_s103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" strokeweight="2pt"/>
                  <v:line id="Line 15" o:spid="_x0000_s104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" strokeweight="1pt"/>
                  <v:rect id="Rectangle 16" o:spid="_x0000_s104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" filled="f" stroked="f" strokeweight=".25pt">
                    <v:textbox inset="1pt,1pt,1pt,1pt">
                      <w:txbxContent>
                        <w:p w14:paraId="292A9788"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Змн.</w:t>
                          </w:r>
                        </w:p>
                      </w:txbxContent>
                    </v:textbox>
                  </v:rect>
                  <v:rect id="Rectangle 17" o:spid="_x0000_s104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" filled="f" stroked="f" strokeweight=".25pt">
                    <v:textbox inset="1pt,1pt,1pt,1pt">
                      <w:txbxContent>
                        <w:p w14:paraId="50D66C11"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Арк.</w:t>
                          </w:r>
                        </w:p>
                      </w:txbxContent>
                    </v:textbox>
                  </v:rect>
                  <v:rect id="Rectangle 18" o:spid="_x0000_s104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" filled="f" stroked="f" strokeweight=".25pt">
                    <v:textbox inset="1pt,1pt,1pt,1pt">
                      <w:txbxContent>
                        <w:p w14:paraId="160800CA"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 докум.</w:t>
                          </w:r>
                        </w:p>
                        <w:p w14:paraId="4C12F14A" w14:textId="77777777" w:rsidR="00C1402A" w:rsidRPr="001278B1" w:rsidRDefault="00C1402A" w:rsidP="00B06596">
                          <w:pPr>
                            <w:pStyle w:val="a8"/>
                            <w:jc w:val="center"/>
                            <w:rPr>
                              <w:rFonts w:ascii="Times New Roman" w:hAnsi="Times New Roman"/>
                              <w:sz w:val="18"/>
                            </w:rPr>
                          </w:pPr>
                        </w:p>
                        <w:p w14:paraId="0DBF8EA9" w14:textId="77777777" w:rsidR="00C1402A" w:rsidRPr="001278B1" w:rsidRDefault="00C1402A" w:rsidP="00B06596">
                          <w:pPr>
                            <w:pStyle w:val="a8"/>
                            <w:jc w:val="center"/>
                            <w:rPr>
                              <w:rFonts w:ascii="Times New Roman" w:hAnsi="Times New Roman"/>
                              <w:sz w:val="18"/>
                            </w:rPr>
                          </w:pPr>
                        </w:p>
                        <w:p w14:paraId="08D096A8" w14:textId="77777777" w:rsidR="00C1402A" w:rsidRPr="001278B1" w:rsidRDefault="00C1402A" w:rsidP="00B06596">
                          <w:pPr>
                            <w:pStyle w:val="a8"/>
                            <w:jc w:val="center"/>
                            <w:rPr>
                              <w:rFonts w:ascii="Times New Roman" w:hAnsi="Times New Roman"/>
                              <w:sz w:val="18"/>
                            </w:rPr>
                          </w:pPr>
                        </w:p>
                        <w:p w14:paraId="4530536B" w14:textId="77777777" w:rsidR="00C1402A" w:rsidRPr="001278B1" w:rsidRDefault="00C1402A" w:rsidP="00B06596">
                          <w:pPr>
                            <w:pStyle w:val="a8"/>
                            <w:jc w:val="center"/>
                            <w:rPr>
                              <w:rFonts w:ascii="Times New Roman" w:hAnsi="Times New Roman"/>
                              <w:sz w:val="18"/>
                            </w:rPr>
                          </w:pPr>
                        </w:p>
                        <w:p w14:paraId="69FD0609" w14:textId="77777777" w:rsidR="00C1402A" w:rsidRPr="001278B1" w:rsidRDefault="00C1402A" w:rsidP="00B06596">
                          <w:pPr>
                            <w:pStyle w:val="a8"/>
                            <w:jc w:val="center"/>
                            <w:rPr>
                              <w:rFonts w:ascii="Times New Roman" w:hAnsi="Times New Roman"/>
                              <w:sz w:val="18"/>
                            </w:rPr>
                          </w:pPr>
                        </w:p>
                      </w:txbxContent>
                    </v:textbox>
                  </v:rect>
                  <v:rect id="Rectangle 19" o:spid="_x0000_s104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" filled="f" stroked="f" strokeweight=".25pt">
                    <v:textbox inset="1pt,1pt,1pt,1pt">
                      <w:txbxContent>
                        <w:p w14:paraId="0EFC4622"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Підпис</w:t>
                          </w:r>
                        </w:p>
                      </w:txbxContent>
                    </v:textbox>
                  </v:rect>
                  <v:rect id="Rectangle 20" o:spid="_x0000_s104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" filled="f" stroked="f" strokeweight=".25pt">
                    <v:textbox inset="1pt,1pt,1pt,1pt">
                      <w:txbxContent>
                        <w:p w14:paraId="53C83D34"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Дата</w:t>
                          </w:r>
                        </w:p>
                      </w:txbxContent>
                    </v:textbox>
                  </v:rect>
                  <v:rect id="Rectangle 21" o:spid="_x0000_s104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" filled="f" stroked="f" strokeweight=".25pt">
                    <v:textbox inset="1pt,1pt,1pt,1pt">
                      <w:txbxContent>
                        <w:p w14:paraId="2207D332"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Арк.</w:t>
                          </w:r>
                        </w:p>
                      </w:txbxContent>
                    </v:textbox>
                  </v:rect>
                  <v:rect id="Rectangle 22" o:spid="_x0000_s104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" filled="f" stroked="f" strokeweight=".25pt">
                    <v:textbox inset="1pt,1pt,1pt,1pt">
                      <w:txbxContent>
                        <w:p w14:paraId="5D761432" w14:textId="53EA1484" w:rsidR="00C1402A" w:rsidRPr="001278B1" w:rsidRDefault="00C1402A" w:rsidP="005F3DC1">
                          <w:pPr>
                            <w:pStyle w:val="a8"/>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sidR="004325CD">
                            <w:rPr>
                              <w:rFonts w:ascii="Times New Roman" w:hAnsi="Times New Roman"/>
                              <w:noProof/>
                              <w:sz w:val="24"/>
                              <w:lang w:val="ru-RU"/>
                            </w:rPr>
                            <w:t>62</w:t>
                          </w:r>
                          <w:r w:rsidRPr="00054158">
                            <w:rPr>
                              <w:rFonts w:ascii="Times New Roman" w:hAnsi="Times New Roman"/>
                              <w:sz w:val="24"/>
                              <w:lang w:val="ru-RU"/>
                            </w:rPr>
                            <w:fldChar w:fldCharType="end"/>
                          </w:r>
                        </w:p>
                      </w:txbxContent>
                    </v:textbox>
                  </v:rect>
                  <v:rect id="Rectangle 23" o:spid="_x0000_s104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" filled="f" stroked="f" strokeweight=".25pt">
                    <v:textbox inset="1pt,1pt,1pt,1pt">
                      <w:txbxContent>
                        <w:p w14:paraId="73AC84FE" w14:textId="6032F892" w:rsidR="00C1402A" w:rsidRPr="00760DA2" w:rsidRDefault="00C1402A" w:rsidP="005D44B3">
                          <w:pPr>
                            <w:jc w:val="center"/>
                            <w:rPr>
                              <w:rFonts w:ascii="ISOCPEUR" w:hAnsi="ISOCPEUR"/>
                              <w:i/>
                              <w:sz w:val="28"/>
                              <w:szCs w:val="28"/>
                              <w:lang w:val="uk-UA"/>
                            </w:rPr>
                          </w:pPr>
                          <w:r w:rsidRPr="009F5B23">
                            <w:rPr>
                              <w:rFonts w:ascii="ISOCPEUR" w:hAnsi="ISOCPEUR"/>
                              <w:i/>
                              <w:sz w:val="22"/>
                              <w:szCs w:val="20"/>
                              <w:lang w:val="en-US"/>
                            </w:rPr>
                            <w:t>“</w:t>
                          </w:r>
                          <w:r w:rsidRPr="009F5B23">
                            <w:rPr>
                              <w:rFonts w:ascii="ISOCPEUR" w:hAnsi="ISOCPEUR"/>
                              <w:i/>
                              <w:sz w:val="22"/>
                              <w:szCs w:val="20"/>
                              <w:lang w:val="uk-UA"/>
                            </w:rPr>
                            <w:t>Житомирська політехніка</w:t>
                          </w:r>
                          <w:r w:rsidRPr="009F5B23">
                            <w:rPr>
                              <w:rFonts w:ascii="ISOCPEUR" w:hAnsi="ISOCPEUR"/>
                              <w:i/>
                              <w:sz w:val="22"/>
                              <w:szCs w:val="20"/>
                              <w:lang w:val="en-US"/>
                            </w:rPr>
                            <w:t>”</w:t>
                          </w:r>
                          <w:r w:rsidRPr="001F3299">
                            <w:rPr>
                              <w:rFonts w:ascii="ISOCPEUR" w:hAnsi="ISOCPEUR"/>
                              <w:i/>
                              <w:sz w:val="28"/>
                              <w:szCs w:val="28"/>
                            </w:rPr>
                            <w:t>.</w:t>
                          </w:r>
                          <w:r>
                            <w:rPr>
                              <w:rFonts w:ascii="ISOCPEUR" w:hAnsi="ISOCPEUR"/>
                              <w:i/>
                              <w:sz w:val="28"/>
                              <w:szCs w:val="28"/>
                              <w:lang w:val="en-US"/>
                            </w:rPr>
                            <w:t>20</w:t>
                          </w:r>
                          <w:r w:rsidRPr="001F3299">
                            <w:rPr>
                              <w:rFonts w:ascii="ISOCPEUR" w:hAnsi="ISOCPEUR"/>
                              <w:i/>
                              <w:sz w:val="28"/>
                              <w:szCs w:val="28"/>
                            </w:rPr>
                            <w:t>.</w:t>
                          </w:r>
                          <w:r>
                            <w:rPr>
                              <w:rFonts w:ascii="ISOCPEUR" w:hAnsi="ISOCPEUR"/>
                              <w:i/>
                              <w:color w:val="FF0000"/>
                              <w:sz w:val="28"/>
                              <w:szCs w:val="28"/>
                              <w:lang w:val="en-US"/>
                            </w:rPr>
                            <w:t>121</w:t>
                          </w:r>
                          <w:r w:rsidRPr="001F3299">
                            <w:rPr>
                              <w:rFonts w:ascii="ISOCPEUR" w:hAnsi="ISOCPEUR"/>
                              <w:i/>
                              <w:sz w:val="28"/>
                              <w:szCs w:val="28"/>
                            </w:rPr>
                            <w:t>.</w:t>
                          </w:r>
                          <w:r w:rsidR="00A02C83">
                            <w:rPr>
                              <w:rFonts w:ascii="ISOCPEUR" w:hAnsi="ISOCPEUR"/>
                              <w:i/>
                              <w:color w:val="FF0000"/>
                              <w:sz w:val="28"/>
                              <w:szCs w:val="28"/>
                              <w:lang w:val="en-US"/>
                            </w:rPr>
                            <w:t>09</w:t>
                          </w:r>
                          <w:r w:rsidRPr="001F3299">
                            <w:rPr>
                              <w:rFonts w:ascii="ISOCPEUR" w:hAnsi="ISOCPEUR"/>
                              <w:i/>
                              <w:sz w:val="28"/>
                              <w:szCs w:val="28"/>
                            </w:rPr>
                            <w:t>.000</w:t>
                          </w:r>
                          <w:r w:rsidRPr="001F3299">
                            <w:rPr>
                              <w:rFonts w:ascii="ISOCPEUR" w:hAnsi="ISOCPEUR"/>
                              <w:i/>
                              <w:sz w:val="28"/>
                              <w:szCs w:val="28"/>
                              <w:lang w:val="uk-UA"/>
                            </w:rPr>
                            <w:t xml:space="preserve"> </w:t>
                          </w:r>
                          <w:r>
                            <w:rPr>
                              <w:rFonts w:ascii="ISOCPEUR" w:hAnsi="ISOCPEUR"/>
                              <w:i/>
                              <w:sz w:val="28"/>
                              <w:szCs w:val="28"/>
                              <w:lang w:val="en-US"/>
                            </w:rPr>
                            <w:t>–</w:t>
                          </w:r>
                          <w:r>
                            <w:rPr>
                              <w:rFonts w:ascii="ISOCPEUR" w:hAnsi="ISOCPEUR"/>
                              <w:i/>
                              <w:sz w:val="28"/>
                              <w:szCs w:val="28"/>
                              <w:lang w:val="uk-UA"/>
                            </w:rPr>
                            <w:t xml:space="preserve"> ПЗ</w:t>
                          </w:r>
                        </w:p>
                        <w:p w14:paraId="3C770C6B" w14:textId="77777777" w:rsidR="00C1402A" w:rsidRPr="000B3CB7" w:rsidRDefault="00C1402A" w:rsidP="005D44B3">
                          <w:pPr>
                            <w:jc w:val="center"/>
                            <w:rPr>
                              <w:sz w:val="28"/>
                              <w:szCs w:val="28"/>
                            </w:rPr>
                          </w:pPr>
                        </w:p>
                      </w:txbxContent>
                    </v:textbox>
                  </v:rect>
                </v:group>
                <v:rect id="Rectangle 24" o:spid="_x0000_s104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" filled="f" stroked="f" strokeweight=".25pt">
                  <v:textbox inset="0,1pt,0,1pt">
                    <w:txbxContent>
                      <w:p w14:paraId="0FC5DAF2" w14:textId="77777777" w:rsidR="00C1402A" w:rsidRPr="00BB2D64" w:rsidRDefault="00C1402A" w:rsidP="00E36B73">
                        <w:pPr>
                          <w:pStyle w:val="a8"/>
                          <w:rPr>
                            <w:rFonts w:ascii="Times New Roman" w:hAnsi="Times New Roman"/>
                            <w:sz w:val="18"/>
                          </w:rPr>
                        </w:pPr>
                        <w:r>
                          <w:rPr>
                            <w:rFonts w:ascii="Times New Roman" w:hAnsi="Times New Roman"/>
                            <w:sz w:val="18"/>
                          </w:rPr>
                          <w:t xml:space="preserve">   </w:t>
                        </w:r>
                        <w:r>
                          <w:rPr>
                            <w:rFonts w:ascii="Times New Roman" w:hAnsi="Times New Roman"/>
                            <w:sz w:val="18"/>
                          </w:rPr>
                          <w:t>Болотіна В.В.</w:t>
                        </w:r>
                      </w:p>
                    </w:txbxContent>
                  </v:textbox>
                </v:rect>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3C46BF1C"/>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93B4E134"/>
    <w:lvl w:ilvl="0">
      <w:start w:val="1"/>
      <w:numFmt w:val="bullet"/>
      <w:pStyle w:val="2"/>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2C2A970C"/>
    <w:lvl w:ilvl="0">
      <w:start w:val="1"/>
      <w:numFmt w:val="bullet"/>
      <w:pStyle w:val="a"/>
      <w:lvlText w:val=""/>
      <w:lvlJc w:val="left"/>
      <w:pPr>
        <w:tabs>
          <w:tab w:val="num" w:pos="360"/>
        </w:tabs>
        <w:ind w:left="360" w:hanging="360"/>
      </w:pPr>
      <w:rPr>
        <w:rFonts w:ascii="Symbol" w:hAnsi="Symbol" w:hint="default"/>
      </w:rPr>
    </w:lvl>
  </w:abstractNum>
  <w:abstractNum w:abstractNumId="3" w15:restartNumberingAfterBreak="0">
    <w:nsid w:val="08F54140"/>
    <w:multiLevelType w:val="hybridMultilevel"/>
    <w:tmpl w:val="C5BA2908"/>
    <w:lvl w:ilvl="0" w:tplc="19902FB6">
      <w:numFmt w:val="bullet"/>
      <w:lvlText w:val="-"/>
      <w:lvlJc w:val="left"/>
      <w:pPr>
        <w:ind w:left="2422" w:hanging="360"/>
      </w:pPr>
      <w:rPr>
        <w:rFonts w:ascii="Times New Roman" w:eastAsia="Calibri"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0AB27DDE"/>
    <w:multiLevelType w:val="hybridMultilevel"/>
    <w:tmpl w:val="F640AC8E"/>
    <w:lvl w:ilvl="0" w:tplc="19902FB6">
      <w:numFmt w:val="bullet"/>
      <w:lvlText w:val="-"/>
      <w:lvlJc w:val="left"/>
      <w:pPr>
        <w:ind w:left="1571" w:hanging="360"/>
      </w:pPr>
      <w:rPr>
        <w:rFonts w:ascii="Times New Roman" w:eastAsia="Calibr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EA5729F"/>
    <w:multiLevelType w:val="hybridMultilevel"/>
    <w:tmpl w:val="BA7A6334"/>
    <w:lvl w:ilvl="0" w:tplc="19902FB6">
      <w:numFmt w:val="bullet"/>
      <w:lvlText w:val="-"/>
      <w:lvlJc w:val="left"/>
      <w:pPr>
        <w:ind w:left="1571" w:hanging="360"/>
      </w:pPr>
      <w:rPr>
        <w:rFonts w:ascii="Times New Roman" w:eastAsia="Calibri"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1194187C"/>
    <w:multiLevelType w:val="hybridMultilevel"/>
    <w:tmpl w:val="20DAC30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1C618C0"/>
    <w:multiLevelType w:val="hybridMultilevel"/>
    <w:tmpl w:val="85D82C72"/>
    <w:lvl w:ilvl="0" w:tplc="19902FB6">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F571D4"/>
    <w:multiLevelType w:val="multilevel"/>
    <w:tmpl w:val="0422001D"/>
    <w:styleLink w:val="somelist"/>
    <w:lvl w:ilvl="0">
      <w:start w:val="1"/>
      <w:numFmt w:val="bullet"/>
      <w:lvlText w:val="-"/>
      <w:lvlJc w:val="left"/>
      <w:pPr>
        <w:ind w:left="360" w:hanging="360"/>
      </w:pPr>
      <w:rPr>
        <w:rFonts w:ascii="Times New Roman" w:hAnsi="Times New Roman" w:cs="Times New Roman" w:hint="default"/>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B9B4ADA"/>
    <w:multiLevelType w:val="multilevel"/>
    <w:tmpl w:val="58F876D8"/>
    <w:styleLink w:val="TermPaperHeadingNumbering"/>
    <w:lvl w:ilvl="0">
      <w:start w:val="1"/>
      <w:numFmt w:val="decimal"/>
      <w:lvlText w:val="РОЗДІЛ %1"/>
      <w:lvlJc w:val="left"/>
      <w:pPr>
        <w:ind w:left="360" w:hanging="360"/>
      </w:pPr>
      <w:rPr>
        <w:rFonts w:ascii="Times New Roman" w:hAnsi="Times New Roman"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1DC1FDA"/>
    <w:multiLevelType w:val="multilevel"/>
    <w:tmpl w:val="E1787232"/>
    <w:styleLink w:val="TermPaperUnorderedList"/>
    <w:lvl w:ilvl="0">
      <w:numFmt w:val="bullet"/>
      <w:lvlText w:val="-"/>
      <w:lvlJc w:val="left"/>
      <w:pPr>
        <w:ind w:left="1068" w:hanging="360"/>
      </w:pPr>
      <w:rPr>
        <w:rFonts w:ascii="Times New Roman" w:eastAsia="Calibri" w:hAnsi="Times New Roman" w:cs="Times New Roman" w:hint="default"/>
        <w:sz w:val="28"/>
      </w:rPr>
    </w:lvl>
    <w:lvl w:ilvl="1">
      <w:start w:val="1"/>
      <w:numFmt w:val="bullet"/>
      <w:lvlText w:val="o"/>
      <w:lvlJc w:val="left"/>
      <w:pPr>
        <w:ind w:left="2509" w:hanging="360"/>
      </w:pPr>
      <w:rPr>
        <w:rFonts w:ascii="Courier New" w:hAnsi="Courier New" w:cs="Courier New" w:hint="default"/>
      </w:rPr>
    </w:lvl>
    <w:lvl w:ilvl="2">
      <w:start w:val="1"/>
      <w:numFmt w:val="bullet"/>
      <w:lvlText w:val=""/>
      <w:lvlJc w:val="left"/>
      <w:pPr>
        <w:ind w:left="3229" w:hanging="360"/>
      </w:pPr>
      <w:rPr>
        <w:rFonts w:ascii="Wingdings" w:hAnsi="Wingdings" w:hint="default"/>
      </w:rPr>
    </w:lvl>
    <w:lvl w:ilvl="3">
      <w:start w:val="1"/>
      <w:numFmt w:val="bullet"/>
      <w:lvlText w:val=""/>
      <w:lvlJc w:val="left"/>
      <w:pPr>
        <w:ind w:left="3949" w:hanging="360"/>
      </w:pPr>
      <w:rPr>
        <w:rFonts w:ascii="Symbol" w:hAnsi="Symbol" w:hint="default"/>
      </w:rPr>
    </w:lvl>
    <w:lvl w:ilvl="4">
      <w:start w:val="1"/>
      <w:numFmt w:val="bullet"/>
      <w:lvlText w:val="o"/>
      <w:lvlJc w:val="left"/>
      <w:pPr>
        <w:ind w:left="4669" w:hanging="360"/>
      </w:pPr>
      <w:rPr>
        <w:rFonts w:ascii="Courier New" w:hAnsi="Courier New" w:cs="Courier New" w:hint="default"/>
      </w:rPr>
    </w:lvl>
    <w:lvl w:ilvl="5">
      <w:start w:val="1"/>
      <w:numFmt w:val="bullet"/>
      <w:lvlText w:val=""/>
      <w:lvlJc w:val="left"/>
      <w:pPr>
        <w:ind w:left="5389" w:hanging="360"/>
      </w:pPr>
      <w:rPr>
        <w:rFonts w:ascii="Wingdings" w:hAnsi="Wingdings" w:hint="default"/>
      </w:rPr>
    </w:lvl>
    <w:lvl w:ilvl="6">
      <w:start w:val="1"/>
      <w:numFmt w:val="bullet"/>
      <w:lvlText w:val=""/>
      <w:lvlJc w:val="left"/>
      <w:pPr>
        <w:ind w:left="6109" w:hanging="360"/>
      </w:pPr>
      <w:rPr>
        <w:rFonts w:ascii="Symbol" w:hAnsi="Symbol" w:hint="default"/>
      </w:rPr>
    </w:lvl>
    <w:lvl w:ilvl="7">
      <w:start w:val="1"/>
      <w:numFmt w:val="bullet"/>
      <w:lvlText w:val="o"/>
      <w:lvlJc w:val="left"/>
      <w:pPr>
        <w:ind w:left="6829" w:hanging="360"/>
      </w:pPr>
      <w:rPr>
        <w:rFonts w:ascii="Courier New" w:hAnsi="Courier New" w:cs="Courier New" w:hint="default"/>
      </w:rPr>
    </w:lvl>
    <w:lvl w:ilvl="8">
      <w:start w:val="1"/>
      <w:numFmt w:val="bullet"/>
      <w:lvlText w:val=""/>
      <w:lvlJc w:val="left"/>
      <w:pPr>
        <w:ind w:left="7549" w:hanging="360"/>
      </w:pPr>
      <w:rPr>
        <w:rFonts w:ascii="Wingdings" w:hAnsi="Wingdings" w:hint="default"/>
      </w:rPr>
    </w:lvl>
  </w:abstractNum>
  <w:abstractNum w:abstractNumId="11" w15:restartNumberingAfterBreak="0">
    <w:nsid w:val="28712496"/>
    <w:multiLevelType w:val="hybridMultilevel"/>
    <w:tmpl w:val="AF1AF4D8"/>
    <w:lvl w:ilvl="0" w:tplc="19902FB6">
      <w:numFmt w:val="bullet"/>
      <w:lvlText w:val="-"/>
      <w:lvlJc w:val="left"/>
      <w:pPr>
        <w:ind w:left="1571" w:hanging="360"/>
      </w:pPr>
      <w:rPr>
        <w:rFonts w:ascii="Times New Roman" w:eastAsia="Calibri"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2AD268E7"/>
    <w:multiLevelType w:val="hybridMultilevel"/>
    <w:tmpl w:val="6D3046C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D4A380D"/>
    <w:multiLevelType w:val="hybridMultilevel"/>
    <w:tmpl w:val="028ABD0E"/>
    <w:lvl w:ilvl="0" w:tplc="1F7C5382">
      <w:start w:val="2"/>
      <w:numFmt w:val="bullet"/>
      <w:lvlText w:val="-"/>
      <w:lvlJc w:val="left"/>
      <w:pPr>
        <w:ind w:left="1211" w:hanging="360"/>
      </w:pPr>
      <w:rPr>
        <w:rFonts w:ascii="Times New Roman" w:eastAsia="Calibr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4" w15:restartNumberingAfterBreak="0">
    <w:nsid w:val="33E62D85"/>
    <w:multiLevelType w:val="multilevel"/>
    <w:tmpl w:val="E70C5ACE"/>
    <w:lvl w:ilvl="0">
      <w:start w:val="1"/>
      <w:numFmt w:val="decimal"/>
      <w:pStyle w:val="1"/>
      <w:lvlText w:val="РОЗДІЛ %1"/>
      <w:lvlJc w:val="left"/>
      <w:pPr>
        <w:ind w:left="432" w:hanging="432"/>
      </w:pPr>
      <w:rPr>
        <w:rFonts w:hint="default"/>
        <w:sz w:val="28"/>
      </w:rPr>
    </w:lvl>
    <w:lvl w:ilvl="1">
      <w:start w:val="1"/>
      <w:numFmt w:val="decimal"/>
      <w:pStyle w:val="20"/>
      <w:lvlText w:val="%1.%2"/>
      <w:lvlJc w:val="left"/>
      <w:pPr>
        <w:ind w:left="576" w:hanging="576"/>
      </w:pPr>
      <w:rPr>
        <w:rFonts w:hint="default"/>
      </w:rPr>
    </w:lvl>
    <w:lvl w:ilvl="2">
      <w:start w:val="1"/>
      <w:numFmt w:val="decimal"/>
      <w:pStyle w:val="30"/>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5" w15:restartNumberingAfterBreak="0">
    <w:nsid w:val="3A836267"/>
    <w:multiLevelType w:val="hybridMultilevel"/>
    <w:tmpl w:val="3652322A"/>
    <w:lvl w:ilvl="0" w:tplc="E8A6DD12">
      <w:start w:val="1"/>
      <w:numFmt w:val="bullet"/>
      <w:pStyle w:val="ZUZIKMAINTEXTLIST"/>
      <w:lvlText w:val="-"/>
      <w:lvlJc w:val="left"/>
      <w:pPr>
        <w:ind w:left="1429" w:hanging="360"/>
      </w:pPr>
      <w:rPr>
        <w:rFonts w:ascii="Times New Roman" w:eastAsia="Calibr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6" w15:restartNumberingAfterBreak="0">
    <w:nsid w:val="3D0B200F"/>
    <w:multiLevelType w:val="multilevel"/>
    <w:tmpl w:val="55307BE6"/>
    <w:styleLink w:val="ZUZIKLIST"/>
    <w:lvl w:ilvl="0">
      <w:start w:val="1"/>
      <w:numFmt w:val="bullet"/>
      <w:lvlText w:val="-"/>
      <w:lvlJc w:val="left"/>
      <w:pPr>
        <w:ind w:left="709" w:hanging="255"/>
      </w:pPr>
      <w:rPr>
        <w:rFonts w:ascii="Times New Roman" w:hAnsi="Times New Roman" w:cs="Times New Roman" w:hint="default"/>
        <w:sz w:val="28"/>
      </w:rPr>
    </w:lvl>
    <w:lvl w:ilvl="1">
      <w:start w:val="1"/>
      <w:numFmt w:val="lowerLetter"/>
      <w:lvlText w:val="%2."/>
      <w:lvlJc w:val="left"/>
      <w:pPr>
        <w:ind w:left="1248" w:hanging="255"/>
      </w:pPr>
      <w:rPr>
        <w:rFonts w:hint="default"/>
      </w:rPr>
    </w:lvl>
    <w:lvl w:ilvl="2">
      <w:start w:val="1"/>
      <w:numFmt w:val="lowerRoman"/>
      <w:lvlText w:val="%3."/>
      <w:lvlJc w:val="right"/>
      <w:pPr>
        <w:ind w:left="1532" w:hanging="255"/>
      </w:pPr>
      <w:rPr>
        <w:rFonts w:hint="default"/>
      </w:rPr>
    </w:lvl>
    <w:lvl w:ilvl="3">
      <w:start w:val="1"/>
      <w:numFmt w:val="decimal"/>
      <w:lvlText w:val="%4."/>
      <w:lvlJc w:val="left"/>
      <w:pPr>
        <w:ind w:left="1816" w:hanging="255"/>
      </w:pPr>
      <w:rPr>
        <w:rFonts w:hint="default"/>
      </w:rPr>
    </w:lvl>
    <w:lvl w:ilvl="4">
      <w:start w:val="1"/>
      <w:numFmt w:val="lowerLetter"/>
      <w:lvlText w:val="%5."/>
      <w:lvlJc w:val="left"/>
      <w:pPr>
        <w:ind w:left="2100" w:hanging="255"/>
      </w:pPr>
      <w:rPr>
        <w:rFonts w:hint="default"/>
      </w:rPr>
    </w:lvl>
    <w:lvl w:ilvl="5">
      <w:start w:val="1"/>
      <w:numFmt w:val="lowerRoman"/>
      <w:lvlText w:val="%6."/>
      <w:lvlJc w:val="right"/>
      <w:pPr>
        <w:ind w:left="2384" w:hanging="255"/>
      </w:pPr>
      <w:rPr>
        <w:rFonts w:hint="default"/>
      </w:rPr>
    </w:lvl>
    <w:lvl w:ilvl="6">
      <w:start w:val="1"/>
      <w:numFmt w:val="decimal"/>
      <w:lvlText w:val="%7."/>
      <w:lvlJc w:val="left"/>
      <w:pPr>
        <w:ind w:left="2668" w:hanging="255"/>
      </w:pPr>
      <w:rPr>
        <w:rFonts w:hint="default"/>
      </w:rPr>
    </w:lvl>
    <w:lvl w:ilvl="7">
      <w:start w:val="1"/>
      <w:numFmt w:val="lowerLetter"/>
      <w:lvlText w:val="%8."/>
      <w:lvlJc w:val="left"/>
      <w:pPr>
        <w:ind w:left="2952" w:hanging="255"/>
      </w:pPr>
      <w:rPr>
        <w:rFonts w:hint="default"/>
      </w:rPr>
    </w:lvl>
    <w:lvl w:ilvl="8">
      <w:start w:val="1"/>
      <w:numFmt w:val="lowerRoman"/>
      <w:lvlText w:val="%9."/>
      <w:lvlJc w:val="right"/>
      <w:pPr>
        <w:ind w:left="3236" w:hanging="255"/>
      </w:pPr>
      <w:rPr>
        <w:rFonts w:hint="default"/>
      </w:rPr>
    </w:lvl>
  </w:abstractNum>
  <w:abstractNum w:abstractNumId="17" w15:restartNumberingAfterBreak="0">
    <w:nsid w:val="41F063BC"/>
    <w:multiLevelType w:val="hybridMultilevel"/>
    <w:tmpl w:val="DBDE9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F943A4"/>
    <w:multiLevelType w:val="multilevel"/>
    <w:tmpl w:val="FF32ED30"/>
    <w:styleLink w:val="Chapters"/>
    <w:lvl w:ilvl="0">
      <w:start w:val="1"/>
      <w:numFmt w:val="decimal"/>
      <w:lvlText w:val="РОЗДІЛ %1"/>
      <w:lvlJc w:val="left"/>
      <w:pPr>
        <w:ind w:left="432" w:hanging="432"/>
      </w:pPr>
      <w:rPr>
        <w:rFonts w:ascii="Times New Roman" w:hAnsi="Times New Roman" w:hint="default"/>
        <w:sz w:val="28"/>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509F3375"/>
    <w:multiLevelType w:val="hybridMultilevel"/>
    <w:tmpl w:val="7AEAE79E"/>
    <w:lvl w:ilvl="0" w:tplc="19902FB6">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8893AC5"/>
    <w:multiLevelType w:val="hybridMultilevel"/>
    <w:tmpl w:val="9A482C16"/>
    <w:lvl w:ilvl="0" w:tplc="0419000F">
      <w:start w:val="1"/>
      <w:numFmt w:val="decimal"/>
      <w:lvlText w:val="%1."/>
      <w:lvlJc w:val="left"/>
      <w:pPr>
        <w:ind w:left="1353" w:hanging="360"/>
      </w:p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1" w15:restartNumberingAfterBreak="0">
    <w:nsid w:val="5A9A0912"/>
    <w:multiLevelType w:val="hybridMultilevel"/>
    <w:tmpl w:val="64D0D7D4"/>
    <w:lvl w:ilvl="0" w:tplc="19902FB6">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D9838C2"/>
    <w:multiLevelType w:val="hybridMultilevel"/>
    <w:tmpl w:val="6604FE2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7FEA092D"/>
    <w:multiLevelType w:val="hybridMultilevel"/>
    <w:tmpl w:val="768A284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16"/>
  </w:num>
  <w:num w:numId="2">
    <w:abstractNumId w:val="15"/>
  </w:num>
  <w:num w:numId="3">
    <w:abstractNumId w:val="8"/>
  </w:num>
  <w:num w:numId="4">
    <w:abstractNumId w:val="17"/>
  </w:num>
  <w:num w:numId="5">
    <w:abstractNumId w:val="9"/>
  </w:num>
  <w:num w:numId="6">
    <w:abstractNumId w:val="18"/>
  </w:num>
  <w:num w:numId="7">
    <w:abstractNumId w:val="14"/>
  </w:num>
  <w:num w:numId="8">
    <w:abstractNumId w:val="10"/>
  </w:num>
  <w:num w:numId="9">
    <w:abstractNumId w:val="2"/>
  </w:num>
  <w:num w:numId="10">
    <w:abstractNumId w:val="1"/>
  </w:num>
  <w:num w:numId="11">
    <w:abstractNumId w:val="0"/>
  </w:num>
  <w:num w:numId="12">
    <w:abstractNumId w:val="4"/>
  </w:num>
  <w:num w:numId="13">
    <w:abstractNumId w:val="13"/>
  </w:num>
  <w:num w:numId="14">
    <w:abstractNumId w:val="21"/>
  </w:num>
  <w:num w:numId="15">
    <w:abstractNumId w:val="7"/>
  </w:num>
  <w:num w:numId="16">
    <w:abstractNumId w:val="5"/>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19"/>
  </w:num>
  <w:num w:numId="20">
    <w:abstractNumId w:val="12"/>
  </w:num>
  <w:num w:numId="21">
    <w:abstractNumId w:val="3"/>
  </w:num>
  <w:num w:numId="22">
    <w:abstractNumId w:val="23"/>
  </w:num>
  <w:num w:numId="23">
    <w:abstractNumId w:val="20"/>
  </w:num>
  <w:num w:numId="24">
    <w:abstractNumId w:val="22"/>
  </w:num>
  <w:num w:numId="25">
    <w:abstractNumId w:val="6"/>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Oleg Talaver">
    <w15:presenceInfo w15:providerId="Windows Live" w15:userId="5a0668328582d2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US" w:vendorID="64" w:dllVersion="131078" w:nlCheck="1" w:checkStyle="1"/>
  <w:activeWritingStyle w:appName="MSWord" w:lang="ru-RU" w:vendorID="64" w:dllVersion="131078" w:nlCheck="1" w:checkStyle="0"/>
  <w:proofState w:grammar="clean"/>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6596"/>
    <w:rsid w:val="00000271"/>
    <w:rsid w:val="0000038E"/>
    <w:rsid w:val="00000E19"/>
    <w:rsid w:val="00001464"/>
    <w:rsid w:val="00001B93"/>
    <w:rsid w:val="00002F3F"/>
    <w:rsid w:val="00003B12"/>
    <w:rsid w:val="00005F0F"/>
    <w:rsid w:val="000066AA"/>
    <w:rsid w:val="000067A5"/>
    <w:rsid w:val="00006955"/>
    <w:rsid w:val="0000715D"/>
    <w:rsid w:val="00007C6B"/>
    <w:rsid w:val="00010A0A"/>
    <w:rsid w:val="00010FB8"/>
    <w:rsid w:val="00011808"/>
    <w:rsid w:val="00011D17"/>
    <w:rsid w:val="00011E40"/>
    <w:rsid w:val="00012790"/>
    <w:rsid w:val="00012D71"/>
    <w:rsid w:val="00013035"/>
    <w:rsid w:val="00013138"/>
    <w:rsid w:val="00013B32"/>
    <w:rsid w:val="00013DF6"/>
    <w:rsid w:val="000140D6"/>
    <w:rsid w:val="00014799"/>
    <w:rsid w:val="00014F1C"/>
    <w:rsid w:val="000158F1"/>
    <w:rsid w:val="00015BC8"/>
    <w:rsid w:val="00015C47"/>
    <w:rsid w:val="00016D71"/>
    <w:rsid w:val="000178FF"/>
    <w:rsid w:val="00020444"/>
    <w:rsid w:val="00023800"/>
    <w:rsid w:val="00023AFA"/>
    <w:rsid w:val="00023B60"/>
    <w:rsid w:val="000261CC"/>
    <w:rsid w:val="000269A4"/>
    <w:rsid w:val="000271C7"/>
    <w:rsid w:val="0002774B"/>
    <w:rsid w:val="00030FBC"/>
    <w:rsid w:val="00031003"/>
    <w:rsid w:val="0003122C"/>
    <w:rsid w:val="000315BD"/>
    <w:rsid w:val="00031A03"/>
    <w:rsid w:val="00031AE9"/>
    <w:rsid w:val="00032F2E"/>
    <w:rsid w:val="0003388B"/>
    <w:rsid w:val="00034171"/>
    <w:rsid w:val="00034278"/>
    <w:rsid w:val="000344D0"/>
    <w:rsid w:val="00034C04"/>
    <w:rsid w:val="0003519B"/>
    <w:rsid w:val="00036112"/>
    <w:rsid w:val="00036CF7"/>
    <w:rsid w:val="00037A6A"/>
    <w:rsid w:val="00037D63"/>
    <w:rsid w:val="00037F91"/>
    <w:rsid w:val="00041195"/>
    <w:rsid w:val="00041503"/>
    <w:rsid w:val="00042D84"/>
    <w:rsid w:val="00042EEE"/>
    <w:rsid w:val="00043517"/>
    <w:rsid w:val="000435DF"/>
    <w:rsid w:val="00043785"/>
    <w:rsid w:val="0004455F"/>
    <w:rsid w:val="000448C0"/>
    <w:rsid w:val="00044DF6"/>
    <w:rsid w:val="00044F9D"/>
    <w:rsid w:val="0004517C"/>
    <w:rsid w:val="000458AB"/>
    <w:rsid w:val="000461CF"/>
    <w:rsid w:val="000465A9"/>
    <w:rsid w:val="00047972"/>
    <w:rsid w:val="0005062A"/>
    <w:rsid w:val="000508C9"/>
    <w:rsid w:val="00050ED0"/>
    <w:rsid w:val="00050EDA"/>
    <w:rsid w:val="00051532"/>
    <w:rsid w:val="0005278C"/>
    <w:rsid w:val="0005391A"/>
    <w:rsid w:val="00053949"/>
    <w:rsid w:val="00053B9C"/>
    <w:rsid w:val="00054158"/>
    <w:rsid w:val="00054658"/>
    <w:rsid w:val="00056879"/>
    <w:rsid w:val="00060D19"/>
    <w:rsid w:val="0006261F"/>
    <w:rsid w:val="000629B2"/>
    <w:rsid w:val="00062D31"/>
    <w:rsid w:val="000630FC"/>
    <w:rsid w:val="000633A7"/>
    <w:rsid w:val="00063CD5"/>
    <w:rsid w:val="00064B3A"/>
    <w:rsid w:val="00065626"/>
    <w:rsid w:val="00065A2D"/>
    <w:rsid w:val="00066292"/>
    <w:rsid w:val="00066DD5"/>
    <w:rsid w:val="00067199"/>
    <w:rsid w:val="000675A3"/>
    <w:rsid w:val="000676AB"/>
    <w:rsid w:val="00071E14"/>
    <w:rsid w:val="00072088"/>
    <w:rsid w:val="00072F96"/>
    <w:rsid w:val="000730B9"/>
    <w:rsid w:val="000732DB"/>
    <w:rsid w:val="00073BC8"/>
    <w:rsid w:val="00074380"/>
    <w:rsid w:val="00074D9F"/>
    <w:rsid w:val="0007552F"/>
    <w:rsid w:val="0007564A"/>
    <w:rsid w:val="000765C2"/>
    <w:rsid w:val="00077DFA"/>
    <w:rsid w:val="00080839"/>
    <w:rsid w:val="00080999"/>
    <w:rsid w:val="000815A2"/>
    <w:rsid w:val="00082A19"/>
    <w:rsid w:val="000837BF"/>
    <w:rsid w:val="00084C7C"/>
    <w:rsid w:val="0008558F"/>
    <w:rsid w:val="00085B77"/>
    <w:rsid w:val="00085DAD"/>
    <w:rsid w:val="00086779"/>
    <w:rsid w:val="0009059F"/>
    <w:rsid w:val="000911D0"/>
    <w:rsid w:val="000913B9"/>
    <w:rsid w:val="00091E81"/>
    <w:rsid w:val="00092E1D"/>
    <w:rsid w:val="00094732"/>
    <w:rsid w:val="00094941"/>
    <w:rsid w:val="00095490"/>
    <w:rsid w:val="00096A45"/>
    <w:rsid w:val="0009712E"/>
    <w:rsid w:val="0009765F"/>
    <w:rsid w:val="000A0A0B"/>
    <w:rsid w:val="000A1A09"/>
    <w:rsid w:val="000A2D56"/>
    <w:rsid w:val="000A30AE"/>
    <w:rsid w:val="000A46B9"/>
    <w:rsid w:val="000A4B4F"/>
    <w:rsid w:val="000A4B56"/>
    <w:rsid w:val="000A53DF"/>
    <w:rsid w:val="000A5D7E"/>
    <w:rsid w:val="000A6D07"/>
    <w:rsid w:val="000A7497"/>
    <w:rsid w:val="000B233C"/>
    <w:rsid w:val="000B2482"/>
    <w:rsid w:val="000B2562"/>
    <w:rsid w:val="000B3887"/>
    <w:rsid w:val="000B39E3"/>
    <w:rsid w:val="000B3CB7"/>
    <w:rsid w:val="000B4123"/>
    <w:rsid w:val="000B42DA"/>
    <w:rsid w:val="000B44B0"/>
    <w:rsid w:val="000B4E69"/>
    <w:rsid w:val="000B5513"/>
    <w:rsid w:val="000B5E56"/>
    <w:rsid w:val="000B61DA"/>
    <w:rsid w:val="000B623F"/>
    <w:rsid w:val="000B629C"/>
    <w:rsid w:val="000B70B4"/>
    <w:rsid w:val="000B73BC"/>
    <w:rsid w:val="000B7BF2"/>
    <w:rsid w:val="000C01CD"/>
    <w:rsid w:val="000C2338"/>
    <w:rsid w:val="000C288C"/>
    <w:rsid w:val="000C3CE8"/>
    <w:rsid w:val="000C42F8"/>
    <w:rsid w:val="000C48E9"/>
    <w:rsid w:val="000C593B"/>
    <w:rsid w:val="000C7A7A"/>
    <w:rsid w:val="000D0140"/>
    <w:rsid w:val="000D0546"/>
    <w:rsid w:val="000D142D"/>
    <w:rsid w:val="000D1BD3"/>
    <w:rsid w:val="000D202B"/>
    <w:rsid w:val="000D2786"/>
    <w:rsid w:val="000D2A66"/>
    <w:rsid w:val="000D2BAF"/>
    <w:rsid w:val="000D4158"/>
    <w:rsid w:val="000D443A"/>
    <w:rsid w:val="000D44F9"/>
    <w:rsid w:val="000D5CEA"/>
    <w:rsid w:val="000D60E0"/>
    <w:rsid w:val="000D6154"/>
    <w:rsid w:val="000D61CE"/>
    <w:rsid w:val="000E29D4"/>
    <w:rsid w:val="000E3E46"/>
    <w:rsid w:val="000E4188"/>
    <w:rsid w:val="000E4EF7"/>
    <w:rsid w:val="000E6735"/>
    <w:rsid w:val="000E6BE2"/>
    <w:rsid w:val="000E776D"/>
    <w:rsid w:val="000F059A"/>
    <w:rsid w:val="000F126D"/>
    <w:rsid w:val="000F1E8D"/>
    <w:rsid w:val="000F2551"/>
    <w:rsid w:val="000F3150"/>
    <w:rsid w:val="000F34BE"/>
    <w:rsid w:val="000F3890"/>
    <w:rsid w:val="000F3D23"/>
    <w:rsid w:val="000F3FB0"/>
    <w:rsid w:val="000F6257"/>
    <w:rsid w:val="000F7BBB"/>
    <w:rsid w:val="00101E88"/>
    <w:rsid w:val="0010260F"/>
    <w:rsid w:val="00102F90"/>
    <w:rsid w:val="001032DB"/>
    <w:rsid w:val="001040C4"/>
    <w:rsid w:val="00104D4B"/>
    <w:rsid w:val="0010536A"/>
    <w:rsid w:val="00105590"/>
    <w:rsid w:val="001068A1"/>
    <w:rsid w:val="0010730E"/>
    <w:rsid w:val="00107F8E"/>
    <w:rsid w:val="00110517"/>
    <w:rsid w:val="0011055A"/>
    <w:rsid w:val="00111926"/>
    <w:rsid w:val="00112FE1"/>
    <w:rsid w:val="0011363C"/>
    <w:rsid w:val="001138FD"/>
    <w:rsid w:val="00113B68"/>
    <w:rsid w:val="00115499"/>
    <w:rsid w:val="001159B6"/>
    <w:rsid w:val="001163D9"/>
    <w:rsid w:val="001166FA"/>
    <w:rsid w:val="00116A5D"/>
    <w:rsid w:val="00116FFB"/>
    <w:rsid w:val="0012000E"/>
    <w:rsid w:val="001208AE"/>
    <w:rsid w:val="00120C39"/>
    <w:rsid w:val="0012161D"/>
    <w:rsid w:val="0012212C"/>
    <w:rsid w:val="001223E9"/>
    <w:rsid w:val="00122965"/>
    <w:rsid w:val="00122A67"/>
    <w:rsid w:val="001230A2"/>
    <w:rsid w:val="00123382"/>
    <w:rsid w:val="001236FE"/>
    <w:rsid w:val="0012452E"/>
    <w:rsid w:val="001251FD"/>
    <w:rsid w:val="00125346"/>
    <w:rsid w:val="0012714D"/>
    <w:rsid w:val="001278B1"/>
    <w:rsid w:val="00127932"/>
    <w:rsid w:val="00130C65"/>
    <w:rsid w:val="00132024"/>
    <w:rsid w:val="001322BF"/>
    <w:rsid w:val="00132ACA"/>
    <w:rsid w:val="00132ADB"/>
    <w:rsid w:val="00134ED2"/>
    <w:rsid w:val="001365B1"/>
    <w:rsid w:val="00136B70"/>
    <w:rsid w:val="00136F7C"/>
    <w:rsid w:val="00137E4B"/>
    <w:rsid w:val="001408B7"/>
    <w:rsid w:val="00140A8F"/>
    <w:rsid w:val="00140C48"/>
    <w:rsid w:val="0014101E"/>
    <w:rsid w:val="001416B3"/>
    <w:rsid w:val="00142629"/>
    <w:rsid w:val="00142DDE"/>
    <w:rsid w:val="00143928"/>
    <w:rsid w:val="001439B3"/>
    <w:rsid w:val="0014456B"/>
    <w:rsid w:val="00144948"/>
    <w:rsid w:val="00144BA8"/>
    <w:rsid w:val="001466AC"/>
    <w:rsid w:val="00146938"/>
    <w:rsid w:val="00146DE7"/>
    <w:rsid w:val="001512C8"/>
    <w:rsid w:val="001517B8"/>
    <w:rsid w:val="00151CE8"/>
    <w:rsid w:val="00151D91"/>
    <w:rsid w:val="00152652"/>
    <w:rsid w:val="0015491F"/>
    <w:rsid w:val="00154F3D"/>
    <w:rsid w:val="001552D2"/>
    <w:rsid w:val="00155619"/>
    <w:rsid w:val="001561B3"/>
    <w:rsid w:val="00156C67"/>
    <w:rsid w:val="001614A4"/>
    <w:rsid w:val="001625BB"/>
    <w:rsid w:val="001632C3"/>
    <w:rsid w:val="00163913"/>
    <w:rsid w:val="00163E05"/>
    <w:rsid w:val="001648C7"/>
    <w:rsid w:val="0016494E"/>
    <w:rsid w:val="00164DE5"/>
    <w:rsid w:val="00164FA2"/>
    <w:rsid w:val="001657B1"/>
    <w:rsid w:val="00166A8C"/>
    <w:rsid w:val="00167926"/>
    <w:rsid w:val="00167ADE"/>
    <w:rsid w:val="0017066F"/>
    <w:rsid w:val="00170709"/>
    <w:rsid w:val="00170AE0"/>
    <w:rsid w:val="00170B5E"/>
    <w:rsid w:val="001718EB"/>
    <w:rsid w:val="00172362"/>
    <w:rsid w:val="001724A9"/>
    <w:rsid w:val="00172AA2"/>
    <w:rsid w:val="00172B21"/>
    <w:rsid w:val="00172CC6"/>
    <w:rsid w:val="001749F7"/>
    <w:rsid w:val="00175265"/>
    <w:rsid w:val="00175770"/>
    <w:rsid w:val="00176098"/>
    <w:rsid w:val="00176F46"/>
    <w:rsid w:val="00177A4F"/>
    <w:rsid w:val="00177D8A"/>
    <w:rsid w:val="0018069F"/>
    <w:rsid w:val="00180778"/>
    <w:rsid w:val="00181352"/>
    <w:rsid w:val="0018185B"/>
    <w:rsid w:val="00181F5B"/>
    <w:rsid w:val="00183194"/>
    <w:rsid w:val="00184125"/>
    <w:rsid w:val="001849D0"/>
    <w:rsid w:val="0018544B"/>
    <w:rsid w:val="00185505"/>
    <w:rsid w:val="00185590"/>
    <w:rsid w:val="0018579F"/>
    <w:rsid w:val="00185FE1"/>
    <w:rsid w:val="001864CF"/>
    <w:rsid w:val="00187292"/>
    <w:rsid w:val="00187386"/>
    <w:rsid w:val="0019229F"/>
    <w:rsid w:val="00192D8A"/>
    <w:rsid w:val="00193462"/>
    <w:rsid w:val="00193900"/>
    <w:rsid w:val="00193C93"/>
    <w:rsid w:val="0019400E"/>
    <w:rsid w:val="0019593A"/>
    <w:rsid w:val="00195E44"/>
    <w:rsid w:val="00195FF0"/>
    <w:rsid w:val="001970B3"/>
    <w:rsid w:val="0019788A"/>
    <w:rsid w:val="00197EFC"/>
    <w:rsid w:val="001A2859"/>
    <w:rsid w:val="001A5CF5"/>
    <w:rsid w:val="001A6A12"/>
    <w:rsid w:val="001A745C"/>
    <w:rsid w:val="001A7567"/>
    <w:rsid w:val="001A7876"/>
    <w:rsid w:val="001A7992"/>
    <w:rsid w:val="001A7AAA"/>
    <w:rsid w:val="001B011C"/>
    <w:rsid w:val="001B06F7"/>
    <w:rsid w:val="001B093C"/>
    <w:rsid w:val="001B1303"/>
    <w:rsid w:val="001B1FC2"/>
    <w:rsid w:val="001B263C"/>
    <w:rsid w:val="001B37EB"/>
    <w:rsid w:val="001B4104"/>
    <w:rsid w:val="001B5419"/>
    <w:rsid w:val="001B5513"/>
    <w:rsid w:val="001B6BA2"/>
    <w:rsid w:val="001B7368"/>
    <w:rsid w:val="001C1709"/>
    <w:rsid w:val="001C2145"/>
    <w:rsid w:val="001C2205"/>
    <w:rsid w:val="001C2AC5"/>
    <w:rsid w:val="001C2CFD"/>
    <w:rsid w:val="001C30B6"/>
    <w:rsid w:val="001C3BE5"/>
    <w:rsid w:val="001C3E41"/>
    <w:rsid w:val="001C5344"/>
    <w:rsid w:val="001C535C"/>
    <w:rsid w:val="001C57AD"/>
    <w:rsid w:val="001C587B"/>
    <w:rsid w:val="001C5FF9"/>
    <w:rsid w:val="001C6EB9"/>
    <w:rsid w:val="001C6EE1"/>
    <w:rsid w:val="001C73BB"/>
    <w:rsid w:val="001C7F6A"/>
    <w:rsid w:val="001D00D5"/>
    <w:rsid w:val="001D1381"/>
    <w:rsid w:val="001D1A49"/>
    <w:rsid w:val="001D2E45"/>
    <w:rsid w:val="001D2F24"/>
    <w:rsid w:val="001D308D"/>
    <w:rsid w:val="001D3370"/>
    <w:rsid w:val="001D4440"/>
    <w:rsid w:val="001D53A2"/>
    <w:rsid w:val="001D53E0"/>
    <w:rsid w:val="001D5CB8"/>
    <w:rsid w:val="001D5D1E"/>
    <w:rsid w:val="001D5E10"/>
    <w:rsid w:val="001D66E6"/>
    <w:rsid w:val="001D689D"/>
    <w:rsid w:val="001E112B"/>
    <w:rsid w:val="001E1530"/>
    <w:rsid w:val="001E1FC1"/>
    <w:rsid w:val="001E2DDC"/>
    <w:rsid w:val="001E3199"/>
    <w:rsid w:val="001E3E0F"/>
    <w:rsid w:val="001E749A"/>
    <w:rsid w:val="001E7622"/>
    <w:rsid w:val="001F0907"/>
    <w:rsid w:val="001F110F"/>
    <w:rsid w:val="001F1356"/>
    <w:rsid w:val="001F23BB"/>
    <w:rsid w:val="001F2BEA"/>
    <w:rsid w:val="001F3299"/>
    <w:rsid w:val="001F35CB"/>
    <w:rsid w:val="001F5D6E"/>
    <w:rsid w:val="001F62A4"/>
    <w:rsid w:val="001F6345"/>
    <w:rsid w:val="001F63A7"/>
    <w:rsid w:val="001F72C4"/>
    <w:rsid w:val="001F7BC1"/>
    <w:rsid w:val="00200F4E"/>
    <w:rsid w:val="00200F9E"/>
    <w:rsid w:val="00202410"/>
    <w:rsid w:val="00202609"/>
    <w:rsid w:val="00202F1F"/>
    <w:rsid w:val="00204328"/>
    <w:rsid w:val="00205A07"/>
    <w:rsid w:val="00205CC5"/>
    <w:rsid w:val="00206605"/>
    <w:rsid w:val="00207D80"/>
    <w:rsid w:val="00210351"/>
    <w:rsid w:val="00210360"/>
    <w:rsid w:val="00210C63"/>
    <w:rsid w:val="002110A4"/>
    <w:rsid w:val="00211769"/>
    <w:rsid w:val="00211FC2"/>
    <w:rsid w:val="00212386"/>
    <w:rsid w:val="00212541"/>
    <w:rsid w:val="002126EC"/>
    <w:rsid w:val="00212CBC"/>
    <w:rsid w:val="002130F1"/>
    <w:rsid w:val="002137B1"/>
    <w:rsid w:val="0021408B"/>
    <w:rsid w:val="002146BE"/>
    <w:rsid w:val="00215658"/>
    <w:rsid w:val="00217BB7"/>
    <w:rsid w:val="0022006C"/>
    <w:rsid w:val="00220C7F"/>
    <w:rsid w:val="002216DA"/>
    <w:rsid w:val="00221A26"/>
    <w:rsid w:val="00221CE9"/>
    <w:rsid w:val="00222DF6"/>
    <w:rsid w:val="00222ED4"/>
    <w:rsid w:val="002231B2"/>
    <w:rsid w:val="00223678"/>
    <w:rsid w:val="00223948"/>
    <w:rsid w:val="002242B6"/>
    <w:rsid w:val="00224735"/>
    <w:rsid w:val="002247C3"/>
    <w:rsid w:val="00225709"/>
    <w:rsid w:val="002301E7"/>
    <w:rsid w:val="00231E4E"/>
    <w:rsid w:val="00234472"/>
    <w:rsid w:val="00234EE4"/>
    <w:rsid w:val="0023566E"/>
    <w:rsid w:val="00235C8A"/>
    <w:rsid w:val="00236CFC"/>
    <w:rsid w:val="00237135"/>
    <w:rsid w:val="00237882"/>
    <w:rsid w:val="00241865"/>
    <w:rsid w:val="00241B62"/>
    <w:rsid w:val="00242349"/>
    <w:rsid w:val="00242641"/>
    <w:rsid w:val="00242A7F"/>
    <w:rsid w:val="00242E4E"/>
    <w:rsid w:val="002446BE"/>
    <w:rsid w:val="00245B49"/>
    <w:rsid w:val="00246154"/>
    <w:rsid w:val="002474AB"/>
    <w:rsid w:val="00247597"/>
    <w:rsid w:val="00250190"/>
    <w:rsid w:val="0025058C"/>
    <w:rsid w:val="00252EBC"/>
    <w:rsid w:val="002530C7"/>
    <w:rsid w:val="002550D9"/>
    <w:rsid w:val="00255C97"/>
    <w:rsid w:val="00255EC5"/>
    <w:rsid w:val="002568D2"/>
    <w:rsid w:val="00256B8F"/>
    <w:rsid w:val="00257A79"/>
    <w:rsid w:val="00257CF2"/>
    <w:rsid w:val="00260154"/>
    <w:rsid w:val="00260679"/>
    <w:rsid w:val="00260EDA"/>
    <w:rsid w:val="0026218F"/>
    <w:rsid w:val="00264EB0"/>
    <w:rsid w:val="00266426"/>
    <w:rsid w:val="00266D2A"/>
    <w:rsid w:val="00266FD3"/>
    <w:rsid w:val="00271460"/>
    <w:rsid w:val="00271CA2"/>
    <w:rsid w:val="00275464"/>
    <w:rsid w:val="002764F2"/>
    <w:rsid w:val="002775C0"/>
    <w:rsid w:val="002808C7"/>
    <w:rsid w:val="002810C0"/>
    <w:rsid w:val="00281B05"/>
    <w:rsid w:val="00282556"/>
    <w:rsid w:val="002828C5"/>
    <w:rsid w:val="00282FB2"/>
    <w:rsid w:val="002833D6"/>
    <w:rsid w:val="00283726"/>
    <w:rsid w:val="00283741"/>
    <w:rsid w:val="00283D57"/>
    <w:rsid w:val="00283DCD"/>
    <w:rsid w:val="0028416D"/>
    <w:rsid w:val="002842BB"/>
    <w:rsid w:val="00285B4C"/>
    <w:rsid w:val="00286F85"/>
    <w:rsid w:val="002871BD"/>
    <w:rsid w:val="00287946"/>
    <w:rsid w:val="00287C48"/>
    <w:rsid w:val="002914D1"/>
    <w:rsid w:val="00291A5D"/>
    <w:rsid w:val="00291AF4"/>
    <w:rsid w:val="002926D1"/>
    <w:rsid w:val="00292F73"/>
    <w:rsid w:val="00293121"/>
    <w:rsid w:val="00296433"/>
    <w:rsid w:val="00297C82"/>
    <w:rsid w:val="00297F20"/>
    <w:rsid w:val="002A0260"/>
    <w:rsid w:val="002A03C2"/>
    <w:rsid w:val="002A1733"/>
    <w:rsid w:val="002A266A"/>
    <w:rsid w:val="002A2B4C"/>
    <w:rsid w:val="002A2E69"/>
    <w:rsid w:val="002A3C15"/>
    <w:rsid w:val="002A4154"/>
    <w:rsid w:val="002A45F7"/>
    <w:rsid w:val="002A4D2B"/>
    <w:rsid w:val="002A55EC"/>
    <w:rsid w:val="002A58BE"/>
    <w:rsid w:val="002A5A1B"/>
    <w:rsid w:val="002A5FE5"/>
    <w:rsid w:val="002A6730"/>
    <w:rsid w:val="002A71B5"/>
    <w:rsid w:val="002A76E9"/>
    <w:rsid w:val="002A7941"/>
    <w:rsid w:val="002B004D"/>
    <w:rsid w:val="002B05CF"/>
    <w:rsid w:val="002B0BFB"/>
    <w:rsid w:val="002B1587"/>
    <w:rsid w:val="002B1723"/>
    <w:rsid w:val="002B276B"/>
    <w:rsid w:val="002B28F4"/>
    <w:rsid w:val="002B3766"/>
    <w:rsid w:val="002B42CE"/>
    <w:rsid w:val="002B4D25"/>
    <w:rsid w:val="002B51FF"/>
    <w:rsid w:val="002B54D5"/>
    <w:rsid w:val="002B55B5"/>
    <w:rsid w:val="002B5D0F"/>
    <w:rsid w:val="002B665B"/>
    <w:rsid w:val="002B6934"/>
    <w:rsid w:val="002B6E67"/>
    <w:rsid w:val="002B7859"/>
    <w:rsid w:val="002B79E1"/>
    <w:rsid w:val="002C00DC"/>
    <w:rsid w:val="002C0C21"/>
    <w:rsid w:val="002C29C9"/>
    <w:rsid w:val="002C2EA6"/>
    <w:rsid w:val="002C3439"/>
    <w:rsid w:val="002C37B3"/>
    <w:rsid w:val="002C5247"/>
    <w:rsid w:val="002C601D"/>
    <w:rsid w:val="002C65E8"/>
    <w:rsid w:val="002C6820"/>
    <w:rsid w:val="002C6E27"/>
    <w:rsid w:val="002C7F51"/>
    <w:rsid w:val="002D0238"/>
    <w:rsid w:val="002D07FA"/>
    <w:rsid w:val="002D08F5"/>
    <w:rsid w:val="002D0FFA"/>
    <w:rsid w:val="002D2B67"/>
    <w:rsid w:val="002D3EC1"/>
    <w:rsid w:val="002D5151"/>
    <w:rsid w:val="002D5A90"/>
    <w:rsid w:val="002D7C0F"/>
    <w:rsid w:val="002D7C9A"/>
    <w:rsid w:val="002E0996"/>
    <w:rsid w:val="002E1193"/>
    <w:rsid w:val="002E155B"/>
    <w:rsid w:val="002E1A1C"/>
    <w:rsid w:val="002E1F7A"/>
    <w:rsid w:val="002E4BCA"/>
    <w:rsid w:val="002E5D60"/>
    <w:rsid w:val="002E6F59"/>
    <w:rsid w:val="002E6FC6"/>
    <w:rsid w:val="002E71B1"/>
    <w:rsid w:val="002E7443"/>
    <w:rsid w:val="002F1056"/>
    <w:rsid w:val="002F17DF"/>
    <w:rsid w:val="002F1D42"/>
    <w:rsid w:val="002F2E8D"/>
    <w:rsid w:val="002F3462"/>
    <w:rsid w:val="002F4B71"/>
    <w:rsid w:val="002F732C"/>
    <w:rsid w:val="002F73BE"/>
    <w:rsid w:val="002F795D"/>
    <w:rsid w:val="002F79E3"/>
    <w:rsid w:val="0030172F"/>
    <w:rsid w:val="0030188F"/>
    <w:rsid w:val="0030208C"/>
    <w:rsid w:val="00302407"/>
    <w:rsid w:val="003026EA"/>
    <w:rsid w:val="00302739"/>
    <w:rsid w:val="00302794"/>
    <w:rsid w:val="00302EF2"/>
    <w:rsid w:val="00304211"/>
    <w:rsid w:val="00304C3F"/>
    <w:rsid w:val="00312648"/>
    <w:rsid w:val="00312B9F"/>
    <w:rsid w:val="00314F33"/>
    <w:rsid w:val="003150FD"/>
    <w:rsid w:val="0031518F"/>
    <w:rsid w:val="003151C9"/>
    <w:rsid w:val="003158B4"/>
    <w:rsid w:val="00315D11"/>
    <w:rsid w:val="00316237"/>
    <w:rsid w:val="00316E38"/>
    <w:rsid w:val="00320041"/>
    <w:rsid w:val="003204A1"/>
    <w:rsid w:val="00320E3B"/>
    <w:rsid w:val="003218FC"/>
    <w:rsid w:val="00321C0F"/>
    <w:rsid w:val="0032218D"/>
    <w:rsid w:val="00322B7B"/>
    <w:rsid w:val="003232A7"/>
    <w:rsid w:val="00324BE6"/>
    <w:rsid w:val="00324E97"/>
    <w:rsid w:val="00325216"/>
    <w:rsid w:val="00325EC2"/>
    <w:rsid w:val="0033081D"/>
    <w:rsid w:val="00331968"/>
    <w:rsid w:val="003319BB"/>
    <w:rsid w:val="00332DD8"/>
    <w:rsid w:val="00333AF0"/>
    <w:rsid w:val="003340B2"/>
    <w:rsid w:val="00335110"/>
    <w:rsid w:val="0033667F"/>
    <w:rsid w:val="00336F80"/>
    <w:rsid w:val="00337B37"/>
    <w:rsid w:val="00337CD3"/>
    <w:rsid w:val="00340211"/>
    <w:rsid w:val="003419A8"/>
    <w:rsid w:val="00341ACD"/>
    <w:rsid w:val="00342F4F"/>
    <w:rsid w:val="0034389E"/>
    <w:rsid w:val="003446A5"/>
    <w:rsid w:val="00344983"/>
    <w:rsid w:val="0034624C"/>
    <w:rsid w:val="003502F8"/>
    <w:rsid w:val="003515E2"/>
    <w:rsid w:val="0035180F"/>
    <w:rsid w:val="003522E6"/>
    <w:rsid w:val="0035232C"/>
    <w:rsid w:val="0035239C"/>
    <w:rsid w:val="00353209"/>
    <w:rsid w:val="003538A7"/>
    <w:rsid w:val="00354003"/>
    <w:rsid w:val="00354B83"/>
    <w:rsid w:val="00354B87"/>
    <w:rsid w:val="003558C7"/>
    <w:rsid w:val="003560D3"/>
    <w:rsid w:val="003563C9"/>
    <w:rsid w:val="0035754B"/>
    <w:rsid w:val="00360657"/>
    <w:rsid w:val="00361430"/>
    <w:rsid w:val="0036240A"/>
    <w:rsid w:val="003635BB"/>
    <w:rsid w:val="00363A1A"/>
    <w:rsid w:val="00363A76"/>
    <w:rsid w:val="00364373"/>
    <w:rsid w:val="00365D9D"/>
    <w:rsid w:val="00366BC4"/>
    <w:rsid w:val="0036723E"/>
    <w:rsid w:val="00367E92"/>
    <w:rsid w:val="003703B4"/>
    <w:rsid w:val="00371070"/>
    <w:rsid w:val="0037130D"/>
    <w:rsid w:val="00371369"/>
    <w:rsid w:val="00373013"/>
    <w:rsid w:val="003737D3"/>
    <w:rsid w:val="003740F3"/>
    <w:rsid w:val="00374EDB"/>
    <w:rsid w:val="003752F5"/>
    <w:rsid w:val="003755C9"/>
    <w:rsid w:val="00376563"/>
    <w:rsid w:val="00376B9B"/>
    <w:rsid w:val="00376E5E"/>
    <w:rsid w:val="00377EEF"/>
    <w:rsid w:val="00380C8F"/>
    <w:rsid w:val="00380FE2"/>
    <w:rsid w:val="0038116E"/>
    <w:rsid w:val="003817C5"/>
    <w:rsid w:val="0038236B"/>
    <w:rsid w:val="0038275C"/>
    <w:rsid w:val="003834CF"/>
    <w:rsid w:val="0038398B"/>
    <w:rsid w:val="00383C60"/>
    <w:rsid w:val="00384947"/>
    <w:rsid w:val="003861B5"/>
    <w:rsid w:val="003865F5"/>
    <w:rsid w:val="00386B09"/>
    <w:rsid w:val="003872DE"/>
    <w:rsid w:val="00387869"/>
    <w:rsid w:val="00387F44"/>
    <w:rsid w:val="0039143B"/>
    <w:rsid w:val="0039182B"/>
    <w:rsid w:val="003920AA"/>
    <w:rsid w:val="003920EC"/>
    <w:rsid w:val="00392976"/>
    <w:rsid w:val="0039326D"/>
    <w:rsid w:val="00393CB5"/>
    <w:rsid w:val="00394948"/>
    <w:rsid w:val="00394D0B"/>
    <w:rsid w:val="003955EB"/>
    <w:rsid w:val="0039565A"/>
    <w:rsid w:val="00396FED"/>
    <w:rsid w:val="0039737A"/>
    <w:rsid w:val="0039767D"/>
    <w:rsid w:val="00397D17"/>
    <w:rsid w:val="00397E96"/>
    <w:rsid w:val="003A03A5"/>
    <w:rsid w:val="003A0702"/>
    <w:rsid w:val="003A310C"/>
    <w:rsid w:val="003A5DD1"/>
    <w:rsid w:val="003A6088"/>
    <w:rsid w:val="003A6254"/>
    <w:rsid w:val="003A6D2F"/>
    <w:rsid w:val="003A6E95"/>
    <w:rsid w:val="003A7370"/>
    <w:rsid w:val="003A7A9D"/>
    <w:rsid w:val="003B0D03"/>
    <w:rsid w:val="003B0FEB"/>
    <w:rsid w:val="003B13B8"/>
    <w:rsid w:val="003B19D5"/>
    <w:rsid w:val="003B2916"/>
    <w:rsid w:val="003B41A7"/>
    <w:rsid w:val="003B4928"/>
    <w:rsid w:val="003B4C3C"/>
    <w:rsid w:val="003B60DD"/>
    <w:rsid w:val="003C009A"/>
    <w:rsid w:val="003C0D7C"/>
    <w:rsid w:val="003C0E3E"/>
    <w:rsid w:val="003C19B4"/>
    <w:rsid w:val="003C2303"/>
    <w:rsid w:val="003C2DE0"/>
    <w:rsid w:val="003C3024"/>
    <w:rsid w:val="003C3546"/>
    <w:rsid w:val="003C3E6E"/>
    <w:rsid w:val="003C49DA"/>
    <w:rsid w:val="003C507C"/>
    <w:rsid w:val="003C5833"/>
    <w:rsid w:val="003C5A97"/>
    <w:rsid w:val="003C5AD1"/>
    <w:rsid w:val="003C6617"/>
    <w:rsid w:val="003C7E99"/>
    <w:rsid w:val="003D0B9D"/>
    <w:rsid w:val="003D219D"/>
    <w:rsid w:val="003D2BEE"/>
    <w:rsid w:val="003D2DE1"/>
    <w:rsid w:val="003D34A8"/>
    <w:rsid w:val="003D3537"/>
    <w:rsid w:val="003D369A"/>
    <w:rsid w:val="003D386A"/>
    <w:rsid w:val="003D3B86"/>
    <w:rsid w:val="003D3F51"/>
    <w:rsid w:val="003D5053"/>
    <w:rsid w:val="003D527B"/>
    <w:rsid w:val="003D672D"/>
    <w:rsid w:val="003D6815"/>
    <w:rsid w:val="003E1475"/>
    <w:rsid w:val="003E20DB"/>
    <w:rsid w:val="003E245E"/>
    <w:rsid w:val="003E2CC9"/>
    <w:rsid w:val="003E3587"/>
    <w:rsid w:val="003E3712"/>
    <w:rsid w:val="003E374E"/>
    <w:rsid w:val="003E4450"/>
    <w:rsid w:val="003E49DF"/>
    <w:rsid w:val="003E5462"/>
    <w:rsid w:val="003E602D"/>
    <w:rsid w:val="003E675A"/>
    <w:rsid w:val="003E6F79"/>
    <w:rsid w:val="003E7CF0"/>
    <w:rsid w:val="003F1581"/>
    <w:rsid w:val="003F1DBF"/>
    <w:rsid w:val="003F2A01"/>
    <w:rsid w:val="003F2C4F"/>
    <w:rsid w:val="003F30B1"/>
    <w:rsid w:val="003F35EC"/>
    <w:rsid w:val="003F36AA"/>
    <w:rsid w:val="003F49E5"/>
    <w:rsid w:val="003F4C50"/>
    <w:rsid w:val="003F4D3B"/>
    <w:rsid w:val="003F5AAD"/>
    <w:rsid w:val="003F632B"/>
    <w:rsid w:val="003F6929"/>
    <w:rsid w:val="003F75AB"/>
    <w:rsid w:val="003F7DF0"/>
    <w:rsid w:val="003F7E78"/>
    <w:rsid w:val="0040085C"/>
    <w:rsid w:val="00402417"/>
    <w:rsid w:val="00402523"/>
    <w:rsid w:val="00402DC0"/>
    <w:rsid w:val="00403587"/>
    <w:rsid w:val="00403F80"/>
    <w:rsid w:val="00406267"/>
    <w:rsid w:val="004062C2"/>
    <w:rsid w:val="00406660"/>
    <w:rsid w:val="00406C46"/>
    <w:rsid w:val="00407DF8"/>
    <w:rsid w:val="00407DFC"/>
    <w:rsid w:val="00410D4A"/>
    <w:rsid w:val="00411291"/>
    <w:rsid w:val="00411AED"/>
    <w:rsid w:val="0041276A"/>
    <w:rsid w:val="00412833"/>
    <w:rsid w:val="00413BB2"/>
    <w:rsid w:val="00413D27"/>
    <w:rsid w:val="004146DD"/>
    <w:rsid w:val="00415B5A"/>
    <w:rsid w:val="00415DBB"/>
    <w:rsid w:val="00415DBE"/>
    <w:rsid w:val="00416980"/>
    <w:rsid w:val="00417C51"/>
    <w:rsid w:val="00417DBE"/>
    <w:rsid w:val="004208A3"/>
    <w:rsid w:val="00422529"/>
    <w:rsid w:val="00422F6A"/>
    <w:rsid w:val="0042465C"/>
    <w:rsid w:val="0042487D"/>
    <w:rsid w:val="00424B0F"/>
    <w:rsid w:val="00424D7A"/>
    <w:rsid w:val="0042511C"/>
    <w:rsid w:val="00425641"/>
    <w:rsid w:val="00426660"/>
    <w:rsid w:val="00426B44"/>
    <w:rsid w:val="004275AA"/>
    <w:rsid w:val="00427FBC"/>
    <w:rsid w:val="00430342"/>
    <w:rsid w:val="004325CD"/>
    <w:rsid w:val="00432610"/>
    <w:rsid w:val="004326CC"/>
    <w:rsid w:val="0043315B"/>
    <w:rsid w:val="004336BE"/>
    <w:rsid w:val="00434FAF"/>
    <w:rsid w:val="00436378"/>
    <w:rsid w:val="004364D9"/>
    <w:rsid w:val="00436B72"/>
    <w:rsid w:val="00437223"/>
    <w:rsid w:val="00437574"/>
    <w:rsid w:val="00437829"/>
    <w:rsid w:val="00440144"/>
    <w:rsid w:val="00441405"/>
    <w:rsid w:val="00441F23"/>
    <w:rsid w:val="00442B0C"/>
    <w:rsid w:val="004431F3"/>
    <w:rsid w:val="00445F54"/>
    <w:rsid w:val="004460D8"/>
    <w:rsid w:val="00447652"/>
    <w:rsid w:val="0044787B"/>
    <w:rsid w:val="00447A29"/>
    <w:rsid w:val="00447C6C"/>
    <w:rsid w:val="00450A15"/>
    <w:rsid w:val="00450D79"/>
    <w:rsid w:val="00451201"/>
    <w:rsid w:val="004514DE"/>
    <w:rsid w:val="00451E57"/>
    <w:rsid w:val="00453A0F"/>
    <w:rsid w:val="0045407E"/>
    <w:rsid w:val="004545AD"/>
    <w:rsid w:val="00456374"/>
    <w:rsid w:val="004563A7"/>
    <w:rsid w:val="00456EE3"/>
    <w:rsid w:val="00456F0E"/>
    <w:rsid w:val="00457570"/>
    <w:rsid w:val="00460232"/>
    <w:rsid w:val="0046054C"/>
    <w:rsid w:val="004615E3"/>
    <w:rsid w:val="00462005"/>
    <w:rsid w:val="004621F5"/>
    <w:rsid w:val="0046252A"/>
    <w:rsid w:val="00462EEA"/>
    <w:rsid w:val="00463283"/>
    <w:rsid w:val="00463429"/>
    <w:rsid w:val="00463706"/>
    <w:rsid w:val="004641AA"/>
    <w:rsid w:val="00465252"/>
    <w:rsid w:val="0046561B"/>
    <w:rsid w:val="0046593D"/>
    <w:rsid w:val="004659C8"/>
    <w:rsid w:val="00466B13"/>
    <w:rsid w:val="004675BD"/>
    <w:rsid w:val="00470820"/>
    <w:rsid w:val="004716BD"/>
    <w:rsid w:val="00471729"/>
    <w:rsid w:val="004722E0"/>
    <w:rsid w:val="00472776"/>
    <w:rsid w:val="00473D44"/>
    <w:rsid w:val="00474BFD"/>
    <w:rsid w:val="00475981"/>
    <w:rsid w:val="00476B6A"/>
    <w:rsid w:val="0048036D"/>
    <w:rsid w:val="004807EB"/>
    <w:rsid w:val="00482098"/>
    <w:rsid w:val="004844BE"/>
    <w:rsid w:val="0048629F"/>
    <w:rsid w:val="00486F15"/>
    <w:rsid w:val="004904AF"/>
    <w:rsid w:val="0049094F"/>
    <w:rsid w:val="0049122E"/>
    <w:rsid w:val="0049163F"/>
    <w:rsid w:val="00491781"/>
    <w:rsid w:val="00491DAF"/>
    <w:rsid w:val="004921CA"/>
    <w:rsid w:val="00493A68"/>
    <w:rsid w:val="004959C4"/>
    <w:rsid w:val="0049612B"/>
    <w:rsid w:val="00497929"/>
    <w:rsid w:val="004A0439"/>
    <w:rsid w:val="004A12ED"/>
    <w:rsid w:val="004A3111"/>
    <w:rsid w:val="004A4062"/>
    <w:rsid w:val="004A4A8C"/>
    <w:rsid w:val="004A5974"/>
    <w:rsid w:val="004A5D66"/>
    <w:rsid w:val="004A780B"/>
    <w:rsid w:val="004A7D60"/>
    <w:rsid w:val="004B0500"/>
    <w:rsid w:val="004B0A0B"/>
    <w:rsid w:val="004B18C3"/>
    <w:rsid w:val="004B1963"/>
    <w:rsid w:val="004B1A0A"/>
    <w:rsid w:val="004B290E"/>
    <w:rsid w:val="004B35D9"/>
    <w:rsid w:val="004B3A57"/>
    <w:rsid w:val="004B45DF"/>
    <w:rsid w:val="004B48F1"/>
    <w:rsid w:val="004B4C1B"/>
    <w:rsid w:val="004B4E14"/>
    <w:rsid w:val="004B5275"/>
    <w:rsid w:val="004B5407"/>
    <w:rsid w:val="004B67D0"/>
    <w:rsid w:val="004B7196"/>
    <w:rsid w:val="004B742C"/>
    <w:rsid w:val="004C0739"/>
    <w:rsid w:val="004C31E5"/>
    <w:rsid w:val="004C42EF"/>
    <w:rsid w:val="004C4638"/>
    <w:rsid w:val="004C6147"/>
    <w:rsid w:val="004C6702"/>
    <w:rsid w:val="004C68F6"/>
    <w:rsid w:val="004D2AB4"/>
    <w:rsid w:val="004D2E8F"/>
    <w:rsid w:val="004D3F22"/>
    <w:rsid w:val="004D45D4"/>
    <w:rsid w:val="004E024E"/>
    <w:rsid w:val="004E09F3"/>
    <w:rsid w:val="004E0BE8"/>
    <w:rsid w:val="004E26C1"/>
    <w:rsid w:val="004E29B2"/>
    <w:rsid w:val="004E2A1C"/>
    <w:rsid w:val="004E2C72"/>
    <w:rsid w:val="004E3E50"/>
    <w:rsid w:val="004E4AE0"/>
    <w:rsid w:val="004E60DA"/>
    <w:rsid w:val="004E70CE"/>
    <w:rsid w:val="004E7A94"/>
    <w:rsid w:val="004F0502"/>
    <w:rsid w:val="004F0F99"/>
    <w:rsid w:val="004F1D9C"/>
    <w:rsid w:val="004F2679"/>
    <w:rsid w:val="004F3245"/>
    <w:rsid w:val="004F3531"/>
    <w:rsid w:val="004F3A79"/>
    <w:rsid w:val="004F3E7E"/>
    <w:rsid w:val="004F43DA"/>
    <w:rsid w:val="004F4BC1"/>
    <w:rsid w:val="004F4FE9"/>
    <w:rsid w:val="004F5F73"/>
    <w:rsid w:val="004F5FAD"/>
    <w:rsid w:val="004F61E2"/>
    <w:rsid w:val="004F7A6C"/>
    <w:rsid w:val="00500C55"/>
    <w:rsid w:val="00501653"/>
    <w:rsid w:val="005019E9"/>
    <w:rsid w:val="00501C0E"/>
    <w:rsid w:val="005020B5"/>
    <w:rsid w:val="0050295C"/>
    <w:rsid w:val="00502D37"/>
    <w:rsid w:val="0050347F"/>
    <w:rsid w:val="00503B74"/>
    <w:rsid w:val="00504680"/>
    <w:rsid w:val="00504A89"/>
    <w:rsid w:val="00504F2E"/>
    <w:rsid w:val="00506D00"/>
    <w:rsid w:val="00506D8E"/>
    <w:rsid w:val="005101F0"/>
    <w:rsid w:val="0051094E"/>
    <w:rsid w:val="00510E10"/>
    <w:rsid w:val="005115F9"/>
    <w:rsid w:val="005117D1"/>
    <w:rsid w:val="00512476"/>
    <w:rsid w:val="00512A6E"/>
    <w:rsid w:val="00512C7E"/>
    <w:rsid w:val="0051305E"/>
    <w:rsid w:val="00513AF2"/>
    <w:rsid w:val="005149C9"/>
    <w:rsid w:val="00515125"/>
    <w:rsid w:val="005157D1"/>
    <w:rsid w:val="005177A5"/>
    <w:rsid w:val="00517B4B"/>
    <w:rsid w:val="00517C3C"/>
    <w:rsid w:val="00517D02"/>
    <w:rsid w:val="00521761"/>
    <w:rsid w:val="005219A2"/>
    <w:rsid w:val="00522943"/>
    <w:rsid w:val="00524015"/>
    <w:rsid w:val="00524165"/>
    <w:rsid w:val="00530141"/>
    <w:rsid w:val="00530186"/>
    <w:rsid w:val="0053047C"/>
    <w:rsid w:val="00530E1B"/>
    <w:rsid w:val="00531CE6"/>
    <w:rsid w:val="005321DB"/>
    <w:rsid w:val="00532775"/>
    <w:rsid w:val="005327E6"/>
    <w:rsid w:val="00534C7A"/>
    <w:rsid w:val="00535E03"/>
    <w:rsid w:val="00540601"/>
    <w:rsid w:val="00540714"/>
    <w:rsid w:val="00540E1E"/>
    <w:rsid w:val="005413E7"/>
    <w:rsid w:val="00542162"/>
    <w:rsid w:val="00542785"/>
    <w:rsid w:val="00543612"/>
    <w:rsid w:val="00544C6E"/>
    <w:rsid w:val="00544EF6"/>
    <w:rsid w:val="0054577D"/>
    <w:rsid w:val="00546303"/>
    <w:rsid w:val="00546A7E"/>
    <w:rsid w:val="00547B0E"/>
    <w:rsid w:val="00550278"/>
    <w:rsid w:val="00550D3F"/>
    <w:rsid w:val="00552DF5"/>
    <w:rsid w:val="005531FA"/>
    <w:rsid w:val="005539CD"/>
    <w:rsid w:val="0055426E"/>
    <w:rsid w:val="005549DE"/>
    <w:rsid w:val="00554DB0"/>
    <w:rsid w:val="00555401"/>
    <w:rsid w:val="005560B3"/>
    <w:rsid w:val="0056081F"/>
    <w:rsid w:val="00560909"/>
    <w:rsid w:val="00560BAA"/>
    <w:rsid w:val="0056129C"/>
    <w:rsid w:val="00561737"/>
    <w:rsid w:val="00563CF4"/>
    <w:rsid w:val="005644C5"/>
    <w:rsid w:val="00565564"/>
    <w:rsid w:val="00565BB2"/>
    <w:rsid w:val="00566072"/>
    <w:rsid w:val="005665A4"/>
    <w:rsid w:val="005670F4"/>
    <w:rsid w:val="00567755"/>
    <w:rsid w:val="00570328"/>
    <w:rsid w:val="005708A5"/>
    <w:rsid w:val="00571046"/>
    <w:rsid w:val="00571299"/>
    <w:rsid w:val="0057130C"/>
    <w:rsid w:val="00572F7A"/>
    <w:rsid w:val="00573415"/>
    <w:rsid w:val="005741D6"/>
    <w:rsid w:val="0057652C"/>
    <w:rsid w:val="00576D0F"/>
    <w:rsid w:val="00576D90"/>
    <w:rsid w:val="00576EB2"/>
    <w:rsid w:val="00577425"/>
    <w:rsid w:val="0057747C"/>
    <w:rsid w:val="00577CEB"/>
    <w:rsid w:val="0058004E"/>
    <w:rsid w:val="0058027A"/>
    <w:rsid w:val="00580369"/>
    <w:rsid w:val="00580896"/>
    <w:rsid w:val="00580D13"/>
    <w:rsid w:val="00582412"/>
    <w:rsid w:val="00582D08"/>
    <w:rsid w:val="0058337A"/>
    <w:rsid w:val="005835B0"/>
    <w:rsid w:val="00583AFF"/>
    <w:rsid w:val="00584D03"/>
    <w:rsid w:val="00584EBC"/>
    <w:rsid w:val="0058525E"/>
    <w:rsid w:val="00585EC5"/>
    <w:rsid w:val="00586DB7"/>
    <w:rsid w:val="00587805"/>
    <w:rsid w:val="00587F0B"/>
    <w:rsid w:val="00590F81"/>
    <w:rsid w:val="00591228"/>
    <w:rsid w:val="00591B3E"/>
    <w:rsid w:val="00593F4B"/>
    <w:rsid w:val="00595110"/>
    <w:rsid w:val="00595CA0"/>
    <w:rsid w:val="00597864"/>
    <w:rsid w:val="005A0DC9"/>
    <w:rsid w:val="005A169F"/>
    <w:rsid w:val="005A1C36"/>
    <w:rsid w:val="005A2971"/>
    <w:rsid w:val="005A2AE0"/>
    <w:rsid w:val="005A32C7"/>
    <w:rsid w:val="005A34D0"/>
    <w:rsid w:val="005A4AA2"/>
    <w:rsid w:val="005A5EF1"/>
    <w:rsid w:val="005A65F9"/>
    <w:rsid w:val="005A67E4"/>
    <w:rsid w:val="005A6851"/>
    <w:rsid w:val="005A7F59"/>
    <w:rsid w:val="005B2404"/>
    <w:rsid w:val="005B3095"/>
    <w:rsid w:val="005B36EF"/>
    <w:rsid w:val="005B4721"/>
    <w:rsid w:val="005B6506"/>
    <w:rsid w:val="005B7BFF"/>
    <w:rsid w:val="005C0515"/>
    <w:rsid w:val="005C0C3B"/>
    <w:rsid w:val="005C1142"/>
    <w:rsid w:val="005C125D"/>
    <w:rsid w:val="005C170F"/>
    <w:rsid w:val="005C1B2A"/>
    <w:rsid w:val="005C29AF"/>
    <w:rsid w:val="005C3514"/>
    <w:rsid w:val="005C3D21"/>
    <w:rsid w:val="005C3EFB"/>
    <w:rsid w:val="005C5808"/>
    <w:rsid w:val="005C5F6A"/>
    <w:rsid w:val="005C67E4"/>
    <w:rsid w:val="005C6E34"/>
    <w:rsid w:val="005D0405"/>
    <w:rsid w:val="005D093C"/>
    <w:rsid w:val="005D0E7A"/>
    <w:rsid w:val="005D108D"/>
    <w:rsid w:val="005D1D34"/>
    <w:rsid w:val="005D1DE8"/>
    <w:rsid w:val="005D20B6"/>
    <w:rsid w:val="005D2367"/>
    <w:rsid w:val="005D31D7"/>
    <w:rsid w:val="005D368F"/>
    <w:rsid w:val="005D3892"/>
    <w:rsid w:val="005D40A7"/>
    <w:rsid w:val="005D44B3"/>
    <w:rsid w:val="005D4693"/>
    <w:rsid w:val="005D514E"/>
    <w:rsid w:val="005D57FF"/>
    <w:rsid w:val="005D5B1A"/>
    <w:rsid w:val="005D68C7"/>
    <w:rsid w:val="005D737E"/>
    <w:rsid w:val="005D7F63"/>
    <w:rsid w:val="005E02D3"/>
    <w:rsid w:val="005E1141"/>
    <w:rsid w:val="005E1BAA"/>
    <w:rsid w:val="005E1EE8"/>
    <w:rsid w:val="005E2069"/>
    <w:rsid w:val="005E20BF"/>
    <w:rsid w:val="005E3CE7"/>
    <w:rsid w:val="005E4620"/>
    <w:rsid w:val="005E4684"/>
    <w:rsid w:val="005E4D0F"/>
    <w:rsid w:val="005E4DDE"/>
    <w:rsid w:val="005E5753"/>
    <w:rsid w:val="005E5A1E"/>
    <w:rsid w:val="005E5E2B"/>
    <w:rsid w:val="005E655F"/>
    <w:rsid w:val="005E7B38"/>
    <w:rsid w:val="005E7E4F"/>
    <w:rsid w:val="005F01BC"/>
    <w:rsid w:val="005F158C"/>
    <w:rsid w:val="005F2185"/>
    <w:rsid w:val="005F2282"/>
    <w:rsid w:val="005F2672"/>
    <w:rsid w:val="005F2730"/>
    <w:rsid w:val="005F2CD0"/>
    <w:rsid w:val="005F38CB"/>
    <w:rsid w:val="005F3DC1"/>
    <w:rsid w:val="005F3ED8"/>
    <w:rsid w:val="005F4759"/>
    <w:rsid w:val="005F496F"/>
    <w:rsid w:val="005F4B02"/>
    <w:rsid w:val="005F5B84"/>
    <w:rsid w:val="005F5CFA"/>
    <w:rsid w:val="005F667D"/>
    <w:rsid w:val="005F66E3"/>
    <w:rsid w:val="005F7617"/>
    <w:rsid w:val="006006D1"/>
    <w:rsid w:val="006006D6"/>
    <w:rsid w:val="006017FA"/>
    <w:rsid w:val="0060254C"/>
    <w:rsid w:val="0060312F"/>
    <w:rsid w:val="006033D9"/>
    <w:rsid w:val="0060380A"/>
    <w:rsid w:val="00604E67"/>
    <w:rsid w:val="00604EF1"/>
    <w:rsid w:val="006059DB"/>
    <w:rsid w:val="00605B58"/>
    <w:rsid w:val="00606BDF"/>
    <w:rsid w:val="00606FDC"/>
    <w:rsid w:val="00607173"/>
    <w:rsid w:val="00607C79"/>
    <w:rsid w:val="006100A1"/>
    <w:rsid w:val="0061124F"/>
    <w:rsid w:val="006118AF"/>
    <w:rsid w:val="00611DC9"/>
    <w:rsid w:val="0061200F"/>
    <w:rsid w:val="006120FD"/>
    <w:rsid w:val="00613264"/>
    <w:rsid w:val="006135B0"/>
    <w:rsid w:val="00613869"/>
    <w:rsid w:val="00613EEF"/>
    <w:rsid w:val="006143AB"/>
    <w:rsid w:val="006154A2"/>
    <w:rsid w:val="00615A4D"/>
    <w:rsid w:val="00616270"/>
    <w:rsid w:val="0062111B"/>
    <w:rsid w:val="006215AE"/>
    <w:rsid w:val="006219E8"/>
    <w:rsid w:val="00622A58"/>
    <w:rsid w:val="00623ACF"/>
    <w:rsid w:val="00624D22"/>
    <w:rsid w:val="00626A33"/>
    <w:rsid w:val="00631133"/>
    <w:rsid w:val="00631F92"/>
    <w:rsid w:val="00632980"/>
    <w:rsid w:val="00633F0E"/>
    <w:rsid w:val="00634139"/>
    <w:rsid w:val="006351D9"/>
    <w:rsid w:val="00635C34"/>
    <w:rsid w:val="00636E19"/>
    <w:rsid w:val="00636E2E"/>
    <w:rsid w:val="0063746E"/>
    <w:rsid w:val="00637944"/>
    <w:rsid w:val="0064092C"/>
    <w:rsid w:val="006409E3"/>
    <w:rsid w:val="00641094"/>
    <w:rsid w:val="00641A65"/>
    <w:rsid w:val="006420EF"/>
    <w:rsid w:val="0064246E"/>
    <w:rsid w:val="00642734"/>
    <w:rsid w:val="00642869"/>
    <w:rsid w:val="00642EE1"/>
    <w:rsid w:val="006431EA"/>
    <w:rsid w:val="006457F3"/>
    <w:rsid w:val="00645A70"/>
    <w:rsid w:val="006460A6"/>
    <w:rsid w:val="0064620E"/>
    <w:rsid w:val="00646926"/>
    <w:rsid w:val="00646EC2"/>
    <w:rsid w:val="006475CC"/>
    <w:rsid w:val="00647775"/>
    <w:rsid w:val="00647AEC"/>
    <w:rsid w:val="00647CF3"/>
    <w:rsid w:val="006501E1"/>
    <w:rsid w:val="006519CD"/>
    <w:rsid w:val="00652020"/>
    <w:rsid w:val="006521DD"/>
    <w:rsid w:val="0065254C"/>
    <w:rsid w:val="00652D06"/>
    <w:rsid w:val="006538E5"/>
    <w:rsid w:val="00653DF6"/>
    <w:rsid w:val="0065491A"/>
    <w:rsid w:val="00655A7A"/>
    <w:rsid w:val="00655E7F"/>
    <w:rsid w:val="00656B22"/>
    <w:rsid w:val="00660251"/>
    <w:rsid w:val="0066533A"/>
    <w:rsid w:val="006657F4"/>
    <w:rsid w:val="00666C31"/>
    <w:rsid w:val="00666ED0"/>
    <w:rsid w:val="0066787C"/>
    <w:rsid w:val="00667F1D"/>
    <w:rsid w:val="00670CFE"/>
    <w:rsid w:val="0067117C"/>
    <w:rsid w:val="006715E9"/>
    <w:rsid w:val="00671E0F"/>
    <w:rsid w:val="00676909"/>
    <w:rsid w:val="00676C36"/>
    <w:rsid w:val="00680A6E"/>
    <w:rsid w:val="00681369"/>
    <w:rsid w:val="006818E2"/>
    <w:rsid w:val="00681C1E"/>
    <w:rsid w:val="006830B9"/>
    <w:rsid w:val="00683690"/>
    <w:rsid w:val="006839E0"/>
    <w:rsid w:val="00683DA1"/>
    <w:rsid w:val="00683E4F"/>
    <w:rsid w:val="0068419A"/>
    <w:rsid w:val="00685539"/>
    <w:rsid w:val="0068695C"/>
    <w:rsid w:val="00687DCA"/>
    <w:rsid w:val="00690217"/>
    <w:rsid w:val="00690BCB"/>
    <w:rsid w:val="006922A5"/>
    <w:rsid w:val="00692900"/>
    <w:rsid w:val="00693E67"/>
    <w:rsid w:val="006962DF"/>
    <w:rsid w:val="006968B8"/>
    <w:rsid w:val="006974B9"/>
    <w:rsid w:val="0069772C"/>
    <w:rsid w:val="0069773E"/>
    <w:rsid w:val="006A0D53"/>
    <w:rsid w:val="006A1314"/>
    <w:rsid w:val="006A1584"/>
    <w:rsid w:val="006A1639"/>
    <w:rsid w:val="006A21F1"/>
    <w:rsid w:val="006A2361"/>
    <w:rsid w:val="006A33E4"/>
    <w:rsid w:val="006A415B"/>
    <w:rsid w:val="006A4F04"/>
    <w:rsid w:val="006A64FE"/>
    <w:rsid w:val="006A7287"/>
    <w:rsid w:val="006B00A1"/>
    <w:rsid w:val="006B0EB1"/>
    <w:rsid w:val="006B13F6"/>
    <w:rsid w:val="006B1401"/>
    <w:rsid w:val="006B26AF"/>
    <w:rsid w:val="006B2BC2"/>
    <w:rsid w:val="006B2D0C"/>
    <w:rsid w:val="006B3100"/>
    <w:rsid w:val="006B3E89"/>
    <w:rsid w:val="006B44D5"/>
    <w:rsid w:val="006B4F4B"/>
    <w:rsid w:val="006B55BD"/>
    <w:rsid w:val="006B709A"/>
    <w:rsid w:val="006C0673"/>
    <w:rsid w:val="006C0AF2"/>
    <w:rsid w:val="006C2E97"/>
    <w:rsid w:val="006C2FA7"/>
    <w:rsid w:val="006C35A7"/>
    <w:rsid w:val="006C46DD"/>
    <w:rsid w:val="006C558D"/>
    <w:rsid w:val="006C6901"/>
    <w:rsid w:val="006C72CF"/>
    <w:rsid w:val="006D0364"/>
    <w:rsid w:val="006D08AA"/>
    <w:rsid w:val="006D0CDA"/>
    <w:rsid w:val="006D5CB6"/>
    <w:rsid w:val="006D5E3F"/>
    <w:rsid w:val="006D619C"/>
    <w:rsid w:val="006D6B02"/>
    <w:rsid w:val="006E1464"/>
    <w:rsid w:val="006E2DBD"/>
    <w:rsid w:val="006E4175"/>
    <w:rsid w:val="006E4895"/>
    <w:rsid w:val="006E54C8"/>
    <w:rsid w:val="006E5529"/>
    <w:rsid w:val="006E644D"/>
    <w:rsid w:val="006E74E7"/>
    <w:rsid w:val="006E7551"/>
    <w:rsid w:val="006F0080"/>
    <w:rsid w:val="006F1D15"/>
    <w:rsid w:val="006F22C1"/>
    <w:rsid w:val="006F2883"/>
    <w:rsid w:val="006F2982"/>
    <w:rsid w:val="006F39BB"/>
    <w:rsid w:val="006F3A05"/>
    <w:rsid w:val="006F419B"/>
    <w:rsid w:val="006F4E75"/>
    <w:rsid w:val="006F57F1"/>
    <w:rsid w:val="006F62DD"/>
    <w:rsid w:val="006F6805"/>
    <w:rsid w:val="006F6918"/>
    <w:rsid w:val="006F6E47"/>
    <w:rsid w:val="006F787B"/>
    <w:rsid w:val="006F7976"/>
    <w:rsid w:val="00700A85"/>
    <w:rsid w:val="0070130D"/>
    <w:rsid w:val="007018FA"/>
    <w:rsid w:val="00702B90"/>
    <w:rsid w:val="00703799"/>
    <w:rsid w:val="00703D2F"/>
    <w:rsid w:val="00703EF5"/>
    <w:rsid w:val="00704397"/>
    <w:rsid w:val="00705C3B"/>
    <w:rsid w:val="00705F8D"/>
    <w:rsid w:val="0070621C"/>
    <w:rsid w:val="007065EB"/>
    <w:rsid w:val="0070743D"/>
    <w:rsid w:val="0070761B"/>
    <w:rsid w:val="00707DE3"/>
    <w:rsid w:val="00710E0C"/>
    <w:rsid w:val="0071103B"/>
    <w:rsid w:val="007128F9"/>
    <w:rsid w:val="007139C2"/>
    <w:rsid w:val="00713A9C"/>
    <w:rsid w:val="00715083"/>
    <w:rsid w:val="0071519D"/>
    <w:rsid w:val="00715D8F"/>
    <w:rsid w:val="00716521"/>
    <w:rsid w:val="0071671A"/>
    <w:rsid w:val="0071683C"/>
    <w:rsid w:val="007170AB"/>
    <w:rsid w:val="00720995"/>
    <w:rsid w:val="007217AE"/>
    <w:rsid w:val="0072262F"/>
    <w:rsid w:val="00722BE8"/>
    <w:rsid w:val="00722D18"/>
    <w:rsid w:val="007231AE"/>
    <w:rsid w:val="00723EB6"/>
    <w:rsid w:val="00723F20"/>
    <w:rsid w:val="00725045"/>
    <w:rsid w:val="007258F8"/>
    <w:rsid w:val="00725A86"/>
    <w:rsid w:val="00725C0A"/>
    <w:rsid w:val="00726825"/>
    <w:rsid w:val="0072688B"/>
    <w:rsid w:val="00726BD1"/>
    <w:rsid w:val="00726E5A"/>
    <w:rsid w:val="00727A9F"/>
    <w:rsid w:val="00730B0C"/>
    <w:rsid w:val="007314C4"/>
    <w:rsid w:val="00733266"/>
    <w:rsid w:val="0073395E"/>
    <w:rsid w:val="00734117"/>
    <w:rsid w:val="00734130"/>
    <w:rsid w:val="00734BE9"/>
    <w:rsid w:val="00735007"/>
    <w:rsid w:val="007360D0"/>
    <w:rsid w:val="0073618C"/>
    <w:rsid w:val="007365F7"/>
    <w:rsid w:val="00736932"/>
    <w:rsid w:val="00736B5E"/>
    <w:rsid w:val="00736BAC"/>
    <w:rsid w:val="00737024"/>
    <w:rsid w:val="007372AF"/>
    <w:rsid w:val="007407DF"/>
    <w:rsid w:val="00740812"/>
    <w:rsid w:val="00740E2E"/>
    <w:rsid w:val="0074198A"/>
    <w:rsid w:val="007426F7"/>
    <w:rsid w:val="00742A2C"/>
    <w:rsid w:val="00742A68"/>
    <w:rsid w:val="00743981"/>
    <w:rsid w:val="00743E3D"/>
    <w:rsid w:val="00744114"/>
    <w:rsid w:val="00744339"/>
    <w:rsid w:val="007443A0"/>
    <w:rsid w:val="00745270"/>
    <w:rsid w:val="00745534"/>
    <w:rsid w:val="007463F2"/>
    <w:rsid w:val="00747362"/>
    <w:rsid w:val="00747681"/>
    <w:rsid w:val="00750104"/>
    <w:rsid w:val="00750419"/>
    <w:rsid w:val="007507E2"/>
    <w:rsid w:val="00751D43"/>
    <w:rsid w:val="0075269F"/>
    <w:rsid w:val="00752ADF"/>
    <w:rsid w:val="00752D9B"/>
    <w:rsid w:val="00753164"/>
    <w:rsid w:val="0075328A"/>
    <w:rsid w:val="00753CD4"/>
    <w:rsid w:val="0075456F"/>
    <w:rsid w:val="007546B5"/>
    <w:rsid w:val="00756F36"/>
    <w:rsid w:val="00757435"/>
    <w:rsid w:val="00760DA2"/>
    <w:rsid w:val="0076137E"/>
    <w:rsid w:val="00762696"/>
    <w:rsid w:val="00762D73"/>
    <w:rsid w:val="00763CDE"/>
    <w:rsid w:val="007643EF"/>
    <w:rsid w:val="00764E93"/>
    <w:rsid w:val="00765FA5"/>
    <w:rsid w:val="00766187"/>
    <w:rsid w:val="0076647E"/>
    <w:rsid w:val="00766E7C"/>
    <w:rsid w:val="007671D6"/>
    <w:rsid w:val="007673F2"/>
    <w:rsid w:val="00767463"/>
    <w:rsid w:val="007678C0"/>
    <w:rsid w:val="00767DCA"/>
    <w:rsid w:val="0077132A"/>
    <w:rsid w:val="007720F3"/>
    <w:rsid w:val="0077264F"/>
    <w:rsid w:val="00774200"/>
    <w:rsid w:val="00774E80"/>
    <w:rsid w:val="00774F16"/>
    <w:rsid w:val="00775808"/>
    <w:rsid w:val="00775A77"/>
    <w:rsid w:val="007775E4"/>
    <w:rsid w:val="00781B7B"/>
    <w:rsid w:val="00784365"/>
    <w:rsid w:val="00784378"/>
    <w:rsid w:val="007844D8"/>
    <w:rsid w:val="00785189"/>
    <w:rsid w:val="00785C95"/>
    <w:rsid w:val="00790BF3"/>
    <w:rsid w:val="00791079"/>
    <w:rsid w:val="00791608"/>
    <w:rsid w:val="00791C5C"/>
    <w:rsid w:val="00791C98"/>
    <w:rsid w:val="00793842"/>
    <w:rsid w:val="00793AF6"/>
    <w:rsid w:val="00793CD3"/>
    <w:rsid w:val="00794312"/>
    <w:rsid w:val="0079433C"/>
    <w:rsid w:val="00795997"/>
    <w:rsid w:val="007A028F"/>
    <w:rsid w:val="007A058A"/>
    <w:rsid w:val="007A15F3"/>
    <w:rsid w:val="007A1713"/>
    <w:rsid w:val="007A25E5"/>
    <w:rsid w:val="007A2E3F"/>
    <w:rsid w:val="007A3448"/>
    <w:rsid w:val="007A4251"/>
    <w:rsid w:val="007A5571"/>
    <w:rsid w:val="007A5766"/>
    <w:rsid w:val="007A6441"/>
    <w:rsid w:val="007A6E7B"/>
    <w:rsid w:val="007A7231"/>
    <w:rsid w:val="007A740F"/>
    <w:rsid w:val="007A7E9F"/>
    <w:rsid w:val="007B1CAB"/>
    <w:rsid w:val="007B22F8"/>
    <w:rsid w:val="007B2C8B"/>
    <w:rsid w:val="007B2FA4"/>
    <w:rsid w:val="007B329D"/>
    <w:rsid w:val="007B5E0D"/>
    <w:rsid w:val="007B68E4"/>
    <w:rsid w:val="007B6CFA"/>
    <w:rsid w:val="007C06EA"/>
    <w:rsid w:val="007C19DB"/>
    <w:rsid w:val="007C3686"/>
    <w:rsid w:val="007C37E5"/>
    <w:rsid w:val="007C3E99"/>
    <w:rsid w:val="007C566F"/>
    <w:rsid w:val="007C7800"/>
    <w:rsid w:val="007D0E76"/>
    <w:rsid w:val="007D0F55"/>
    <w:rsid w:val="007D1C06"/>
    <w:rsid w:val="007D2A85"/>
    <w:rsid w:val="007D3B2C"/>
    <w:rsid w:val="007D3D56"/>
    <w:rsid w:val="007D4508"/>
    <w:rsid w:val="007D6838"/>
    <w:rsid w:val="007D6A05"/>
    <w:rsid w:val="007E0727"/>
    <w:rsid w:val="007E1266"/>
    <w:rsid w:val="007E2153"/>
    <w:rsid w:val="007E2764"/>
    <w:rsid w:val="007E2C7E"/>
    <w:rsid w:val="007E2E08"/>
    <w:rsid w:val="007E460B"/>
    <w:rsid w:val="007E5CE5"/>
    <w:rsid w:val="007E75CE"/>
    <w:rsid w:val="007F0543"/>
    <w:rsid w:val="007F0667"/>
    <w:rsid w:val="007F08E3"/>
    <w:rsid w:val="007F0C5F"/>
    <w:rsid w:val="007F1060"/>
    <w:rsid w:val="007F1D61"/>
    <w:rsid w:val="007F1F92"/>
    <w:rsid w:val="007F21C9"/>
    <w:rsid w:val="007F3928"/>
    <w:rsid w:val="007F3CDE"/>
    <w:rsid w:val="007F3F1E"/>
    <w:rsid w:val="007F457E"/>
    <w:rsid w:val="007F53EB"/>
    <w:rsid w:val="007F56C5"/>
    <w:rsid w:val="007F6274"/>
    <w:rsid w:val="007F6B48"/>
    <w:rsid w:val="007F6DFD"/>
    <w:rsid w:val="007F6FC1"/>
    <w:rsid w:val="007F705E"/>
    <w:rsid w:val="007F7252"/>
    <w:rsid w:val="00800857"/>
    <w:rsid w:val="00800916"/>
    <w:rsid w:val="00800B1A"/>
    <w:rsid w:val="0080137E"/>
    <w:rsid w:val="0080180F"/>
    <w:rsid w:val="00801AC2"/>
    <w:rsid w:val="00801B04"/>
    <w:rsid w:val="00801F54"/>
    <w:rsid w:val="008021D1"/>
    <w:rsid w:val="00802868"/>
    <w:rsid w:val="0080383C"/>
    <w:rsid w:val="008039E5"/>
    <w:rsid w:val="00806597"/>
    <w:rsid w:val="008071DB"/>
    <w:rsid w:val="00810937"/>
    <w:rsid w:val="00810AD4"/>
    <w:rsid w:val="00810D8E"/>
    <w:rsid w:val="00810FE5"/>
    <w:rsid w:val="00811BE5"/>
    <w:rsid w:val="00812EFA"/>
    <w:rsid w:val="00813106"/>
    <w:rsid w:val="0081494A"/>
    <w:rsid w:val="00815187"/>
    <w:rsid w:val="00815803"/>
    <w:rsid w:val="00816280"/>
    <w:rsid w:val="008172D8"/>
    <w:rsid w:val="00820B21"/>
    <w:rsid w:val="00820C56"/>
    <w:rsid w:val="00822E4F"/>
    <w:rsid w:val="00823C31"/>
    <w:rsid w:val="00823CB1"/>
    <w:rsid w:val="0082484D"/>
    <w:rsid w:val="00824AE5"/>
    <w:rsid w:val="0082596C"/>
    <w:rsid w:val="008262A7"/>
    <w:rsid w:val="008275EE"/>
    <w:rsid w:val="0082768C"/>
    <w:rsid w:val="008277A3"/>
    <w:rsid w:val="00830DD8"/>
    <w:rsid w:val="00831C4C"/>
    <w:rsid w:val="008325CD"/>
    <w:rsid w:val="00832925"/>
    <w:rsid w:val="008335CA"/>
    <w:rsid w:val="00834229"/>
    <w:rsid w:val="00834C9C"/>
    <w:rsid w:val="00835058"/>
    <w:rsid w:val="008350C8"/>
    <w:rsid w:val="00835279"/>
    <w:rsid w:val="008355D2"/>
    <w:rsid w:val="00835D25"/>
    <w:rsid w:val="00836A16"/>
    <w:rsid w:val="00836C67"/>
    <w:rsid w:val="008402F2"/>
    <w:rsid w:val="00841D07"/>
    <w:rsid w:val="008422C7"/>
    <w:rsid w:val="008422EC"/>
    <w:rsid w:val="00844160"/>
    <w:rsid w:val="00844320"/>
    <w:rsid w:val="0084485F"/>
    <w:rsid w:val="00844D7A"/>
    <w:rsid w:val="008451A3"/>
    <w:rsid w:val="00845332"/>
    <w:rsid w:val="00846D40"/>
    <w:rsid w:val="00851894"/>
    <w:rsid w:val="00851D33"/>
    <w:rsid w:val="00852540"/>
    <w:rsid w:val="00856EF7"/>
    <w:rsid w:val="00856FF3"/>
    <w:rsid w:val="00857B0F"/>
    <w:rsid w:val="00860044"/>
    <w:rsid w:val="00860A25"/>
    <w:rsid w:val="0086233F"/>
    <w:rsid w:val="008623ED"/>
    <w:rsid w:val="008624C1"/>
    <w:rsid w:val="00864E7B"/>
    <w:rsid w:val="00865E7E"/>
    <w:rsid w:val="00865ED6"/>
    <w:rsid w:val="00866148"/>
    <w:rsid w:val="00867F15"/>
    <w:rsid w:val="008706D4"/>
    <w:rsid w:val="008711D0"/>
    <w:rsid w:val="008733BC"/>
    <w:rsid w:val="00873DE1"/>
    <w:rsid w:val="00874617"/>
    <w:rsid w:val="00874CFE"/>
    <w:rsid w:val="00874F48"/>
    <w:rsid w:val="008750EE"/>
    <w:rsid w:val="008756EB"/>
    <w:rsid w:val="008757E6"/>
    <w:rsid w:val="00876F2E"/>
    <w:rsid w:val="008771BC"/>
    <w:rsid w:val="00877AA4"/>
    <w:rsid w:val="00877B55"/>
    <w:rsid w:val="00877FF3"/>
    <w:rsid w:val="00880927"/>
    <w:rsid w:val="00881540"/>
    <w:rsid w:val="00882233"/>
    <w:rsid w:val="00882382"/>
    <w:rsid w:val="00883EEE"/>
    <w:rsid w:val="00885420"/>
    <w:rsid w:val="0088599A"/>
    <w:rsid w:val="00886520"/>
    <w:rsid w:val="00886683"/>
    <w:rsid w:val="00886E00"/>
    <w:rsid w:val="00887E45"/>
    <w:rsid w:val="008905B8"/>
    <w:rsid w:val="00890622"/>
    <w:rsid w:val="00890A99"/>
    <w:rsid w:val="00890CE6"/>
    <w:rsid w:val="00891208"/>
    <w:rsid w:val="00891631"/>
    <w:rsid w:val="008918CE"/>
    <w:rsid w:val="0089238C"/>
    <w:rsid w:val="008928D3"/>
    <w:rsid w:val="00892B99"/>
    <w:rsid w:val="00893C85"/>
    <w:rsid w:val="00893CFE"/>
    <w:rsid w:val="00894442"/>
    <w:rsid w:val="00894F84"/>
    <w:rsid w:val="00895690"/>
    <w:rsid w:val="00896EFE"/>
    <w:rsid w:val="00897121"/>
    <w:rsid w:val="008977BD"/>
    <w:rsid w:val="00897B07"/>
    <w:rsid w:val="008A2404"/>
    <w:rsid w:val="008A2A1C"/>
    <w:rsid w:val="008A33AF"/>
    <w:rsid w:val="008A680F"/>
    <w:rsid w:val="008A76C4"/>
    <w:rsid w:val="008A77A3"/>
    <w:rsid w:val="008B1463"/>
    <w:rsid w:val="008B1AE7"/>
    <w:rsid w:val="008B2A34"/>
    <w:rsid w:val="008B2CD3"/>
    <w:rsid w:val="008B35B3"/>
    <w:rsid w:val="008B368A"/>
    <w:rsid w:val="008B400B"/>
    <w:rsid w:val="008B5242"/>
    <w:rsid w:val="008B54BC"/>
    <w:rsid w:val="008B5C78"/>
    <w:rsid w:val="008B6463"/>
    <w:rsid w:val="008B653B"/>
    <w:rsid w:val="008B6C97"/>
    <w:rsid w:val="008B7018"/>
    <w:rsid w:val="008B70F9"/>
    <w:rsid w:val="008B73D3"/>
    <w:rsid w:val="008B7442"/>
    <w:rsid w:val="008C0A95"/>
    <w:rsid w:val="008C0D5F"/>
    <w:rsid w:val="008C1323"/>
    <w:rsid w:val="008C33B8"/>
    <w:rsid w:val="008C3F72"/>
    <w:rsid w:val="008C53E0"/>
    <w:rsid w:val="008C5E6C"/>
    <w:rsid w:val="008C6A30"/>
    <w:rsid w:val="008C768C"/>
    <w:rsid w:val="008C7D7F"/>
    <w:rsid w:val="008D0844"/>
    <w:rsid w:val="008D1319"/>
    <w:rsid w:val="008D21B0"/>
    <w:rsid w:val="008D3539"/>
    <w:rsid w:val="008D3B75"/>
    <w:rsid w:val="008D4157"/>
    <w:rsid w:val="008D42ED"/>
    <w:rsid w:val="008D6C0C"/>
    <w:rsid w:val="008D71E9"/>
    <w:rsid w:val="008E071C"/>
    <w:rsid w:val="008E35E3"/>
    <w:rsid w:val="008E3B17"/>
    <w:rsid w:val="008E41FE"/>
    <w:rsid w:val="008E482F"/>
    <w:rsid w:val="008E5092"/>
    <w:rsid w:val="008E650A"/>
    <w:rsid w:val="008E67D4"/>
    <w:rsid w:val="008E7266"/>
    <w:rsid w:val="008E7D81"/>
    <w:rsid w:val="008E7F0F"/>
    <w:rsid w:val="008E7FA5"/>
    <w:rsid w:val="008F08A8"/>
    <w:rsid w:val="008F0929"/>
    <w:rsid w:val="008F0F76"/>
    <w:rsid w:val="008F2583"/>
    <w:rsid w:val="008F25AD"/>
    <w:rsid w:val="008F2B95"/>
    <w:rsid w:val="008F3173"/>
    <w:rsid w:val="008F50D2"/>
    <w:rsid w:val="008F66E5"/>
    <w:rsid w:val="008F6D71"/>
    <w:rsid w:val="008F7865"/>
    <w:rsid w:val="009004F9"/>
    <w:rsid w:val="00900985"/>
    <w:rsid w:val="00900AC7"/>
    <w:rsid w:val="009014FD"/>
    <w:rsid w:val="0090182E"/>
    <w:rsid w:val="00903458"/>
    <w:rsid w:val="00903F1B"/>
    <w:rsid w:val="0090439C"/>
    <w:rsid w:val="00904A54"/>
    <w:rsid w:val="00904EE6"/>
    <w:rsid w:val="00905F37"/>
    <w:rsid w:val="0090685F"/>
    <w:rsid w:val="009070E7"/>
    <w:rsid w:val="00907CBF"/>
    <w:rsid w:val="00910063"/>
    <w:rsid w:val="009104BD"/>
    <w:rsid w:val="009106D1"/>
    <w:rsid w:val="009109E5"/>
    <w:rsid w:val="0091103C"/>
    <w:rsid w:val="00911CA4"/>
    <w:rsid w:val="00912B9D"/>
    <w:rsid w:val="00913367"/>
    <w:rsid w:val="00913D28"/>
    <w:rsid w:val="0091428E"/>
    <w:rsid w:val="009152C5"/>
    <w:rsid w:val="009161F0"/>
    <w:rsid w:val="00916251"/>
    <w:rsid w:val="009165AD"/>
    <w:rsid w:val="009168A0"/>
    <w:rsid w:val="0091711B"/>
    <w:rsid w:val="00917BAA"/>
    <w:rsid w:val="009209E4"/>
    <w:rsid w:val="00920AC0"/>
    <w:rsid w:val="009222F5"/>
    <w:rsid w:val="0092407D"/>
    <w:rsid w:val="00926C4B"/>
    <w:rsid w:val="00926DB6"/>
    <w:rsid w:val="00927491"/>
    <w:rsid w:val="00930956"/>
    <w:rsid w:val="00930A37"/>
    <w:rsid w:val="0093107B"/>
    <w:rsid w:val="0093116F"/>
    <w:rsid w:val="00931ADA"/>
    <w:rsid w:val="00931FA1"/>
    <w:rsid w:val="00932577"/>
    <w:rsid w:val="0093314E"/>
    <w:rsid w:val="00933E77"/>
    <w:rsid w:val="00933FC0"/>
    <w:rsid w:val="00935486"/>
    <w:rsid w:val="0093609E"/>
    <w:rsid w:val="00937B09"/>
    <w:rsid w:val="0094001B"/>
    <w:rsid w:val="009412C7"/>
    <w:rsid w:val="009436D7"/>
    <w:rsid w:val="009462CF"/>
    <w:rsid w:val="009466BA"/>
    <w:rsid w:val="00947256"/>
    <w:rsid w:val="00952606"/>
    <w:rsid w:val="00952DF5"/>
    <w:rsid w:val="00953FC8"/>
    <w:rsid w:val="00954625"/>
    <w:rsid w:val="009546BA"/>
    <w:rsid w:val="00954C6C"/>
    <w:rsid w:val="0095674C"/>
    <w:rsid w:val="00956E27"/>
    <w:rsid w:val="00957215"/>
    <w:rsid w:val="009619DF"/>
    <w:rsid w:val="009627A1"/>
    <w:rsid w:val="00962D75"/>
    <w:rsid w:val="00962E22"/>
    <w:rsid w:val="00963F64"/>
    <w:rsid w:val="00964565"/>
    <w:rsid w:val="00964CA5"/>
    <w:rsid w:val="00965038"/>
    <w:rsid w:val="00965520"/>
    <w:rsid w:val="00966420"/>
    <w:rsid w:val="009664A6"/>
    <w:rsid w:val="00966BC9"/>
    <w:rsid w:val="0097019D"/>
    <w:rsid w:val="009702CA"/>
    <w:rsid w:val="0097162D"/>
    <w:rsid w:val="009717B5"/>
    <w:rsid w:val="00971A62"/>
    <w:rsid w:val="00971C7D"/>
    <w:rsid w:val="00972CBF"/>
    <w:rsid w:val="00972D9D"/>
    <w:rsid w:val="00973537"/>
    <w:rsid w:val="009740C4"/>
    <w:rsid w:val="009742E1"/>
    <w:rsid w:val="00976142"/>
    <w:rsid w:val="009762B7"/>
    <w:rsid w:val="009807FF"/>
    <w:rsid w:val="00983101"/>
    <w:rsid w:val="009840CB"/>
    <w:rsid w:val="009851B6"/>
    <w:rsid w:val="00985923"/>
    <w:rsid w:val="00985994"/>
    <w:rsid w:val="00985C5C"/>
    <w:rsid w:val="00986531"/>
    <w:rsid w:val="00986D60"/>
    <w:rsid w:val="009871FF"/>
    <w:rsid w:val="009907B5"/>
    <w:rsid w:val="00990DA5"/>
    <w:rsid w:val="0099198E"/>
    <w:rsid w:val="00991C69"/>
    <w:rsid w:val="00992853"/>
    <w:rsid w:val="00992BD7"/>
    <w:rsid w:val="0099347C"/>
    <w:rsid w:val="00993AED"/>
    <w:rsid w:val="00994179"/>
    <w:rsid w:val="009969B0"/>
    <w:rsid w:val="00997764"/>
    <w:rsid w:val="009A0657"/>
    <w:rsid w:val="009A1954"/>
    <w:rsid w:val="009A1D40"/>
    <w:rsid w:val="009A256E"/>
    <w:rsid w:val="009A35BF"/>
    <w:rsid w:val="009A3BFC"/>
    <w:rsid w:val="009A409B"/>
    <w:rsid w:val="009A4B2A"/>
    <w:rsid w:val="009A5355"/>
    <w:rsid w:val="009A5518"/>
    <w:rsid w:val="009A55F6"/>
    <w:rsid w:val="009A60C0"/>
    <w:rsid w:val="009A69C0"/>
    <w:rsid w:val="009A6E3F"/>
    <w:rsid w:val="009A7332"/>
    <w:rsid w:val="009A75A0"/>
    <w:rsid w:val="009B0E63"/>
    <w:rsid w:val="009B1173"/>
    <w:rsid w:val="009B21E5"/>
    <w:rsid w:val="009B29ED"/>
    <w:rsid w:val="009B2F5C"/>
    <w:rsid w:val="009B38FB"/>
    <w:rsid w:val="009B3A0A"/>
    <w:rsid w:val="009B41FD"/>
    <w:rsid w:val="009B4F5F"/>
    <w:rsid w:val="009B5529"/>
    <w:rsid w:val="009B6176"/>
    <w:rsid w:val="009B6654"/>
    <w:rsid w:val="009B6FE2"/>
    <w:rsid w:val="009B7721"/>
    <w:rsid w:val="009C0887"/>
    <w:rsid w:val="009C0AE7"/>
    <w:rsid w:val="009C0C3D"/>
    <w:rsid w:val="009C1141"/>
    <w:rsid w:val="009C1256"/>
    <w:rsid w:val="009C2D14"/>
    <w:rsid w:val="009C36E3"/>
    <w:rsid w:val="009C375D"/>
    <w:rsid w:val="009C456A"/>
    <w:rsid w:val="009C48CF"/>
    <w:rsid w:val="009C499A"/>
    <w:rsid w:val="009C4A11"/>
    <w:rsid w:val="009C5462"/>
    <w:rsid w:val="009C5A5A"/>
    <w:rsid w:val="009C5E2A"/>
    <w:rsid w:val="009C6BC0"/>
    <w:rsid w:val="009C6FD1"/>
    <w:rsid w:val="009D01AA"/>
    <w:rsid w:val="009D06AB"/>
    <w:rsid w:val="009D08E2"/>
    <w:rsid w:val="009D1AF8"/>
    <w:rsid w:val="009D35BC"/>
    <w:rsid w:val="009D3CF4"/>
    <w:rsid w:val="009D42AE"/>
    <w:rsid w:val="009D468E"/>
    <w:rsid w:val="009D6B8F"/>
    <w:rsid w:val="009E0602"/>
    <w:rsid w:val="009E19D3"/>
    <w:rsid w:val="009E22A0"/>
    <w:rsid w:val="009E29A5"/>
    <w:rsid w:val="009E321A"/>
    <w:rsid w:val="009E472B"/>
    <w:rsid w:val="009E480F"/>
    <w:rsid w:val="009E51BC"/>
    <w:rsid w:val="009E5C61"/>
    <w:rsid w:val="009E6184"/>
    <w:rsid w:val="009E6276"/>
    <w:rsid w:val="009E6914"/>
    <w:rsid w:val="009E69EE"/>
    <w:rsid w:val="009E69FA"/>
    <w:rsid w:val="009E6B25"/>
    <w:rsid w:val="009F17B3"/>
    <w:rsid w:val="009F1EB6"/>
    <w:rsid w:val="009F265B"/>
    <w:rsid w:val="009F29BA"/>
    <w:rsid w:val="009F2D5D"/>
    <w:rsid w:val="009F3E46"/>
    <w:rsid w:val="009F4076"/>
    <w:rsid w:val="009F468A"/>
    <w:rsid w:val="009F46FA"/>
    <w:rsid w:val="009F476C"/>
    <w:rsid w:val="009F50B6"/>
    <w:rsid w:val="009F5B23"/>
    <w:rsid w:val="009F5DD9"/>
    <w:rsid w:val="009F6212"/>
    <w:rsid w:val="00A00C69"/>
    <w:rsid w:val="00A01077"/>
    <w:rsid w:val="00A02C83"/>
    <w:rsid w:val="00A03525"/>
    <w:rsid w:val="00A04097"/>
    <w:rsid w:val="00A042FF"/>
    <w:rsid w:val="00A0477D"/>
    <w:rsid w:val="00A0480D"/>
    <w:rsid w:val="00A04FCC"/>
    <w:rsid w:val="00A05204"/>
    <w:rsid w:val="00A05C88"/>
    <w:rsid w:val="00A05DB0"/>
    <w:rsid w:val="00A06B84"/>
    <w:rsid w:val="00A06C20"/>
    <w:rsid w:val="00A07757"/>
    <w:rsid w:val="00A07794"/>
    <w:rsid w:val="00A10A7F"/>
    <w:rsid w:val="00A11264"/>
    <w:rsid w:val="00A114D2"/>
    <w:rsid w:val="00A114E5"/>
    <w:rsid w:val="00A11D19"/>
    <w:rsid w:val="00A12A22"/>
    <w:rsid w:val="00A14D0E"/>
    <w:rsid w:val="00A15056"/>
    <w:rsid w:val="00A16DC2"/>
    <w:rsid w:val="00A173BD"/>
    <w:rsid w:val="00A17550"/>
    <w:rsid w:val="00A208B3"/>
    <w:rsid w:val="00A209CE"/>
    <w:rsid w:val="00A20DF5"/>
    <w:rsid w:val="00A20F4F"/>
    <w:rsid w:val="00A215A5"/>
    <w:rsid w:val="00A21B19"/>
    <w:rsid w:val="00A220A0"/>
    <w:rsid w:val="00A23D62"/>
    <w:rsid w:val="00A2445B"/>
    <w:rsid w:val="00A258AE"/>
    <w:rsid w:val="00A25B45"/>
    <w:rsid w:val="00A26A8F"/>
    <w:rsid w:val="00A306E3"/>
    <w:rsid w:val="00A308C1"/>
    <w:rsid w:val="00A3182C"/>
    <w:rsid w:val="00A34BBF"/>
    <w:rsid w:val="00A35D9A"/>
    <w:rsid w:val="00A36B7D"/>
    <w:rsid w:val="00A372E8"/>
    <w:rsid w:val="00A372F1"/>
    <w:rsid w:val="00A3769A"/>
    <w:rsid w:val="00A3780F"/>
    <w:rsid w:val="00A379A2"/>
    <w:rsid w:val="00A37A6A"/>
    <w:rsid w:val="00A409BF"/>
    <w:rsid w:val="00A40D52"/>
    <w:rsid w:val="00A40DC6"/>
    <w:rsid w:val="00A411DF"/>
    <w:rsid w:val="00A42F88"/>
    <w:rsid w:val="00A434E4"/>
    <w:rsid w:val="00A45489"/>
    <w:rsid w:val="00A45D0A"/>
    <w:rsid w:val="00A4634C"/>
    <w:rsid w:val="00A478B3"/>
    <w:rsid w:val="00A4797F"/>
    <w:rsid w:val="00A501E5"/>
    <w:rsid w:val="00A50DB0"/>
    <w:rsid w:val="00A5147E"/>
    <w:rsid w:val="00A51CA7"/>
    <w:rsid w:val="00A52147"/>
    <w:rsid w:val="00A53EB2"/>
    <w:rsid w:val="00A5509C"/>
    <w:rsid w:val="00A550FB"/>
    <w:rsid w:val="00A5552F"/>
    <w:rsid w:val="00A569CB"/>
    <w:rsid w:val="00A56C23"/>
    <w:rsid w:val="00A57053"/>
    <w:rsid w:val="00A57754"/>
    <w:rsid w:val="00A578FE"/>
    <w:rsid w:val="00A57B69"/>
    <w:rsid w:val="00A60083"/>
    <w:rsid w:val="00A6046A"/>
    <w:rsid w:val="00A60C6A"/>
    <w:rsid w:val="00A60D7E"/>
    <w:rsid w:val="00A62013"/>
    <w:rsid w:val="00A63022"/>
    <w:rsid w:val="00A639C9"/>
    <w:rsid w:val="00A6433C"/>
    <w:rsid w:val="00A645D4"/>
    <w:rsid w:val="00A647CB"/>
    <w:rsid w:val="00A6537B"/>
    <w:rsid w:val="00A658D1"/>
    <w:rsid w:val="00A66472"/>
    <w:rsid w:val="00A67BC7"/>
    <w:rsid w:val="00A7090A"/>
    <w:rsid w:val="00A70A61"/>
    <w:rsid w:val="00A71651"/>
    <w:rsid w:val="00A71799"/>
    <w:rsid w:val="00A71C01"/>
    <w:rsid w:val="00A71E4F"/>
    <w:rsid w:val="00A7431D"/>
    <w:rsid w:val="00A74E3E"/>
    <w:rsid w:val="00A75DB6"/>
    <w:rsid w:val="00A76085"/>
    <w:rsid w:val="00A77574"/>
    <w:rsid w:val="00A77DFD"/>
    <w:rsid w:val="00A77E0E"/>
    <w:rsid w:val="00A80DDE"/>
    <w:rsid w:val="00A83594"/>
    <w:rsid w:val="00A83611"/>
    <w:rsid w:val="00A8561C"/>
    <w:rsid w:val="00A86DF7"/>
    <w:rsid w:val="00A87A96"/>
    <w:rsid w:val="00A9081D"/>
    <w:rsid w:val="00A912DA"/>
    <w:rsid w:val="00A91C07"/>
    <w:rsid w:val="00A92126"/>
    <w:rsid w:val="00A92338"/>
    <w:rsid w:val="00A9246B"/>
    <w:rsid w:val="00A93B16"/>
    <w:rsid w:val="00A93C4D"/>
    <w:rsid w:val="00A93E17"/>
    <w:rsid w:val="00A94080"/>
    <w:rsid w:val="00A95A15"/>
    <w:rsid w:val="00A96ADC"/>
    <w:rsid w:val="00AA0205"/>
    <w:rsid w:val="00AA1741"/>
    <w:rsid w:val="00AA2025"/>
    <w:rsid w:val="00AA26C3"/>
    <w:rsid w:val="00AA27A8"/>
    <w:rsid w:val="00AA29A2"/>
    <w:rsid w:val="00AA2AD8"/>
    <w:rsid w:val="00AA381F"/>
    <w:rsid w:val="00AA3CB5"/>
    <w:rsid w:val="00AA450E"/>
    <w:rsid w:val="00AA4A1E"/>
    <w:rsid w:val="00AA5349"/>
    <w:rsid w:val="00AA598C"/>
    <w:rsid w:val="00AA6148"/>
    <w:rsid w:val="00AA62C0"/>
    <w:rsid w:val="00AA6673"/>
    <w:rsid w:val="00AA7FE4"/>
    <w:rsid w:val="00AB1B19"/>
    <w:rsid w:val="00AB2C97"/>
    <w:rsid w:val="00AB4BBD"/>
    <w:rsid w:val="00AB4C4D"/>
    <w:rsid w:val="00AB54E7"/>
    <w:rsid w:val="00AB6661"/>
    <w:rsid w:val="00AB747E"/>
    <w:rsid w:val="00AC04E6"/>
    <w:rsid w:val="00AC0CDB"/>
    <w:rsid w:val="00AC0E1C"/>
    <w:rsid w:val="00AC105F"/>
    <w:rsid w:val="00AC2AC2"/>
    <w:rsid w:val="00AC36EE"/>
    <w:rsid w:val="00AC4A66"/>
    <w:rsid w:val="00AC50FD"/>
    <w:rsid w:val="00AC5852"/>
    <w:rsid w:val="00AC68FC"/>
    <w:rsid w:val="00AC6E1C"/>
    <w:rsid w:val="00AC6EE5"/>
    <w:rsid w:val="00AD0C2D"/>
    <w:rsid w:val="00AD179B"/>
    <w:rsid w:val="00AD185B"/>
    <w:rsid w:val="00AD3147"/>
    <w:rsid w:val="00AD35CA"/>
    <w:rsid w:val="00AD378F"/>
    <w:rsid w:val="00AD3AF4"/>
    <w:rsid w:val="00AD4B4F"/>
    <w:rsid w:val="00AD5577"/>
    <w:rsid w:val="00AD55CD"/>
    <w:rsid w:val="00AE0555"/>
    <w:rsid w:val="00AE0814"/>
    <w:rsid w:val="00AE1095"/>
    <w:rsid w:val="00AE115F"/>
    <w:rsid w:val="00AE1A8C"/>
    <w:rsid w:val="00AE259A"/>
    <w:rsid w:val="00AE3544"/>
    <w:rsid w:val="00AE3FB0"/>
    <w:rsid w:val="00AE4AD4"/>
    <w:rsid w:val="00AE709E"/>
    <w:rsid w:val="00AF010E"/>
    <w:rsid w:val="00AF02A6"/>
    <w:rsid w:val="00AF2D02"/>
    <w:rsid w:val="00AF3712"/>
    <w:rsid w:val="00AF4FDD"/>
    <w:rsid w:val="00AF5A3B"/>
    <w:rsid w:val="00AF5A97"/>
    <w:rsid w:val="00AF5EC1"/>
    <w:rsid w:val="00AF5F19"/>
    <w:rsid w:val="00AF731D"/>
    <w:rsid w:val="00AF7B60"/>
    <w:rsid w:val="00AF7CBD"/>
    <w:rsid w:val="00B0165D"/>
    <w:rsid w:val="00B01E80"/>
    <w:rsid w:val="00B01E89"/>
    <w:rsid w:val="00B03CB5"/>
    <w:rsid w:val="00B0418B"/>
    <w:rsid w:val="00B04497"/>
    <w:rsid w:val="00B047BA"/>
    <w:rsid w:val="00B04F5D"/>
    <w:rsid w:val="00B06596"/>
    <w:rsid w:val="00B06DED"/>
    <w:rsid w:val="00B07453"/>
    <w:rsid w:val="00B102E4"/>
    <w:rsid w:val="00B119FA"/>
    <w:rsid w:val="00B11F38"/>
    <w:rsid w:val="00B1251B"/>
    <w:rsid w:val="00B13288"/>
    <w:rsid w:val="00B13876"/>
    <w:rsid w:val="00B13D00"/>
    <w:rsid w:val="00B14319"/>
    <w:rsid w:val="00B158A9"/>
    <w:rsid w:val="00B15B67"/>
    <w:rsid w:val="00B15B9D"/>
    <w:rsid w:val="00B15D80"/>
    <w:rsid w:val="00B160DF"/>
    <w:rsid w:val="00B1630A"/>
    <w:rsid w:val="00B16E4A"/>
    <w:rsid w:val="00B170DE"/>
    <w:rsid w:val="00B17E9F"/>
    <w:rsid w:val="00B20078"/>
    <w:rsid w:val="00B200A6"/>
    <w:rsid w:val="00B200B8"/>
    <w:rsid w:val="00B20698"/>
    <w:rsid w:val="00B207A9"/>
    <w:rsid w:val="00B2085D"/>
    <w:rsid w:val="00B20B55"/>
    <w:rsid w:val="00B21912"/>
    <w:rsid w:val="00B21F4D"/>
    <w:rsid w:val="00B2211E"/>
    <w:rsid w:val="00B2364E"/>
    <w:rsid w:val="00B23E17"/>
    <w:rsid w:val="00B25604"/>
    <w:rsid w:val="00B25B4E"/>
    <w:rsid w:val="00B25DA3"/>
    <w:rsid w:val="00B26444"/>
    <w:rsid w:val="00B265AF"/>
    <w:rsid w:val="00B30661"/>
    <w:rsid w:val="00B31D28"/>
    <w:rsid w:val="00B34A5B"/>
    <w:rsid w:val="00B353CF"/>
    <w:rsid w:val="00B367C5"/>
    <w:rsid w:val="00B3690D"/>
    <w:rsid w:val="00B36EB8"/>
    <w:rsid w:val="00B37042"/>
    <w:rsid w:val="00B37FF9"/>
    <w:rsid w:val="00B4058B"/>
    <w:rsid w:val="00B4089D"/>
    <w:rsid w:val="00B42000"/>
    <w:rsid w:val="00B43891"/>
    <w:rsid w:val="00B43AD8"/>
    <w:rsid w:val="00B45B8C"/>
    <w:rsid w:val="00B46101"/>
    <w:rsid w:val="00B46AE7"/>
    <w:rsid w:val="00B46D21"/>
    <w:rsid w:val="00B51388"/>
    <w:rsid w:val="00B51B36"/>
    <w:rsid w:val="00B521D8"/>
    <w:rsid w:val="00B524F8"/>
    <w:rsid w:val="00B54C85"/>
    <w:rsid w:val="00B55075"/>
    <w:rsid w:val="00B5564E"/>
    <w:rsid w:val="00B556E0"/>
    <w:rsid w:val="00B55E46"/>
    <w:rsid w:val="00B6002A"/>
    <w:rsid w:val="00B60FDA"/>
    <w:rsid w:val="00B6111A"/>
    <w:rsid w:val="00B617FD"/>
    <w:rsid w:val="00B63946"/>
    <w:rsid w:val="00B64E06"/>
    <w:rsid w:val="00B65119"/>
    <w:rsid w:val="00B66092"/>
    <w:rsid w:val="00B661D3"/>
    <w:rsid w:val="00B6650E"/>
    <w:rsid w:val="00B67FB3"/>
    <w:rsid w:val="00B7032E"/>
    <w:rsid w:val="00B70822"/>
    <w:rsid w:val="00B71384"/>
    <w:rsid w:val="00B71574"/>
    <w:rsid w:val="00B71ABF"/>
    <w:rsid w:val="00B7204E"/>
    <w:rsid w:val="00B722FE"/>
    <w:rsid w:val="00B72456"/>
    <w:rsid w:val="00B729DC"/>
    <w:rsid w:val="00B72D6A"/>
    <w:rsid w:val="00B73934"/>
    <w:rsid w:val="00B73A31"/>
    <w:rsid w:val="00B73DE3"/>
    <w:rsid w:val="00B74119"/>
    <w:rsid w:val="00B75A5C"/>
    <w:rsid w:val="00B76676"/>
    <w:rsid w:val="00B76A78"/>
    <w:rsid w:val="00B77992"/>
    <w:rsid w:val="00B80A5E"/>
    <w:rsid w:val="00B81AF4"/>
    <w:rsid w:val="00B81B56"/>
    <w:rsid w:val="00B82390"/>
    <w:rsid w:val="00B82E6C"/>
    <w:rsid w:val="00B83955"/>
    <w:rsid w:val="00B83ED8"/>
    <w:rsid w:val="00B84180"/>
    <w:rsid w:val="00B84552"/>
    <w:rsid w:val="00B84893"/>
    <w:rsid w:val="00B85814"/>
    <w:rsid w:val="00B8607B"/>
    <w:rsid w:val="00B870F8"/>
    <w:rsid w:val="00B8714D"/>
    <w:rsid w:val="00B87515"/>
    <w:rsid w:val="00B877DA"/>
    <w:rsid w:val="00B901E7"/>
    <w:rsid w:val="00B90F42"/>
    <w:rsid w:val="00B9428C"/>
    <w:rsid w:val="00B95A17"/>
    <w:rsid w:val="00B95A2E"/>
    <w:rsid w:val="00B9795D"/>
    <w:rsid w:val="00BA0D20"/>
    <w:rsid w:val="00BA17DE"/>
    <w:rsid w:val="00BA29B9"/>
    <w:rsid w:val="00BA317D"/>
    <w:rsid w:val="00BA5C26"/>
    <w:rsid w:val="00BA71DF"/>
    <w:rsid w:val="00BA72D1"/>
    <w:rsid w:val="00BA7819"/>
    <w:rsid w:val="00BB0BDD"/>
    <w:rsid w:val="00BB1C4A"/>
    <w:rsid w:val="00BB1FAE"/>
    <w:rsid w:val="00BB225C"/>
    <w:rsid w:val="00BB2D64"/>
    <w:rsid w:val="00BB3C3E"/>
    <w:rsid w:val="00BB3E1F"/>
    <w:rsid w:val="00BB41B6"/>
    <w:rsid w:val="00BB5209"/>
    <w:rsid w:val="00BB662E"/>
    <w:rsid w:val="00BB6929"/>
    <w:rsid w:val="00BB79A6"/>
    <w:rsid w:val="00BC0C5D"/>
    <w:rsid w:val="00BC0D37"/>
    <w:rsid w:val="00BC10F4"/>
    <w:rsid w:val="00BC1277"/>
    <w:rsid w:val="00BC1603"/>
    <w:rsid w:val="00BC1752"/>
    <w:rsid w:val="00BC18CE"/>
    <w:rsid w:val="00BC1B4D"/>
    <w:rsid w:val="00BC1DC4"/>
    <w:rsid w:val="00BC3833"/>
    <w:rsid w:val="00BC3861"/>
    <w:rsid w:val="00BC3B86"/>
    <w:rsid w:val="00BC3C18"/>
    <w:rsid w:val="00BC5BC3"/>
    <w:rsid w:val="00BC72C4"/>
    <w:rsid w:val="00BC7D42"/>
    <w:rsid w:val="00BD0469"/>
    <w:rsid w:val="00BD0B69"/>
    <w:rsid w:val="00BD234A"/>
    <w:rsid w:val="00BD2D03"/>
    <w:rsid w:val="00BD3008"/>
    <w:rsid w:val="00BD3366"/>
    <w:rsid w:val="00BD3B26"/>
    <w:rsid w:val="00BD3B4B"/>
    <w:rsid w:val="00BD3E93"/>
    <w:rsid w:val="00BD4668"/>
    <w:rsid w:val="00BD5C64"/>
    <w:rsid w:val="00BD6B84"/>
    <w:rsid w:val="00BE0955"/>
    <w:rsid w:val="00BE1825"/>
    <w:rsid w:val="00BE246D"/>
    <w:rsid w:val="00BE33E0"/>
    <w:rsid w:val="00BE3BC8"/>
    <w:rsid w:val="00BE3E0B"/>
    <w:rsid w:val="00BE4113"/>
    <w:rsid w:val="00BE414A"/>
    <w:rsid w:val="00BE4506"/>
    <w:rsid w:val="00BE5CA4"/>
    <w:rsid w:val="00BE6043"/>
    <w:rsid w:val="00BE63EF"/>
    <w:rsid w:val="00BE77A3"/>
    <w:rsid w:val="00BF06F2"/>
    <w:rsid w:val="00BF0B12"/>
    <w:rsid w:val="00BF10E0"/>
    <w:rsid w:val="00BF1907"/>
    <w:rsid w:val="00BF2400"/>
    <w:rsid w:val="00BF2F7E"/>
    <w:rsid w:val="00BF3ABF"/>
    <w:rsid w:val="00BF49FF"/>
    <w:rsid w:val="00BF5005"/>
    <w:rsid w:val="00BF5BB1"/>
    <w:rsid w:val="00BF681D"/>
    <w:rsid w:val="00BF6D3C"/>
    <w:rsid w:val="00BF70B1"/>
    <w:rsid w:val="00BF7130"/>
    <w:rsid w:val="00BF7A18"/>
    <w:rsid w:val="00C001AA"/>
    <w:rsid w:val="00C00558"/>
    <w:rsid w:val="00C00AB9"/>
    <w:rsid w:val="00C013F5"/>
    <w:rsid w:val="00C01EF2"/>
    <w:rsid w:val="00C02451"/>
    <w:rsid w:val="00C02B5A"/>
    <w:rsid w:val="00C02D74"/>
    <w:rsid w:val="00C02D7F"/>
    <w:rsid w:val="00C04325"/>
    <w:rsid w:val="00C0477F"/>
    <w:rsid w:val="00C0537C"/>
    <w:rsid w:val="00C06420"/>
    <w:rsid w:val="00C11AB6"/>
    <w:rsid w:val="00C11DDC"/>
    <w:rsid w:val="00C11F71"/>
    <w:rsid w:val="00C120D2"/>
    <w:rsid w:val="00C12209"/>
    <w:rsid w:val="00C12B81"/>
    <w:rsid w:val="00C13400"/>
    <w:rsid w:val="00C135C5"/>
    <w:rsid w:val="00C13957"/>
    <w:rsid w:val="00C13D32"/>
    <w:rsid w:val="00C1402A"/>
    <w:rsid w:val="00C149D8"/>
    <w:rsid w:val="00C15526"/>
    <w:rsid w:val="00C15C3C"/>
    <w:rsid w:val="00C16130"/>
    <w:rsid w:val="00C1714F"/>
    <w:rsid w:val="00C17AB0"/>
    <w:rsid w:val="00C212C4"/>
    <w:rsid w:val="00C2176C"/>
    <w:rsid w:val="00C2472E"/>
    <w:rsid w:val="00C24DAC"/>
    <w:rsid w:val="00C254EB"/>
    <w:rsid w:val="00C25B30"/>
    <w:rsid w:val="00C26278"/>
    <w:rsid w:val="00C26B3C"/>
    <w:rsid w:val="00C2703E"/>
    <w:rsid w:val="00C2737A"/>
    <w:rsid w:val="00C276BB"/>
    <w:rsid w:val="00C2779B"/>
    <w:rsid w:val="00C3054C"/>
    <w:rsid w:val="00C3145E"/>
    <w:rsid w:val="00C315FF"/>
    <w:rsid w:val="00C31982"/>
    <w:rsid w:val="00C331B0"/>
    <w:rsid w:val="00C340FB"/>
    <w:rsid w:val="00C34F80"/>
    <w:rsid w:val="00C3648E"/>
    <w:rsid w:val="00C40BD7"/>
    <w:rsid w:val="00C40DE0"/>
    <w:rsid w:val="00C412E9"/>
    <w:rsid w:val="00C4277B"/>
    <w:rsid w:val="00C431F7"/>
    <w:rsid w:val="00C4386F"/>
    <w:rsid w:val="00C4408F"/>
    <w:rsid w:val="00C44145"/>
    <w:rsid w:val="00C450F6"/>
    <w:rsid w:val="00C451F5"/>
    <w:rsid w:val="00C47573"/>
    <w:rsid w:val="00C5154E"/>
    <w:rsid w:val="00C51620"/>
    <w:rsid w:val="00C53228"/>
    <w:rsid w:val="00C53665"/>
    <w:rsid w:val="00C5576F"/>
    <w:rsid w:val="00C5740D"/>
    <w:rsid w:val="00C607A1"/>
    <w:rsid w:val="00C60895"/>
    <w:rsid w:val="00C60EB5"/>
    <w:rsid w:val="00C62546"/>
    <w:rsid w:val="00C625A5"/>
    <w:rsid w:val="00C6283F"/>
    <w:rsid w:val="00C62D1F"/>
    <w:rsid w:val="00C62D78"/>
    <w:rsid w:val="00C6397A"/>
    <w:rsid w:val="00C6410F"/>
    <w:rsid w:val="00C663B3"/>
    <w:rsid w:val="00C664A0"/>
    <w:rsid w:val="00C66C9F"/>
    <w:rsid w:val="00C66DC8"/>
    <w:rsid w:val="00C67F9B"/>
    <w:rsid w:val="00C70257"/>
    <w:rsid w:val="00C709F9"/>
    <w:rsid w:val="00C70F23"/>
    <w:rsid w:val="00C71668"/>
    <w:rsid w:val="00C717B1"/>
    <w:rsid w:val="00C72BD4"/>
    <w:rsid w:val="00C733F9"/>
    <w:rsid w:val="00C73F20"/>
    <w:rsid w:val="00C740E9"/>
    <w:rsid w:val="00C74D17"/>
    <w:rsid w:val="00C754F9"/>
    <w:rsid w:val="00C75763"/>
    <w:rsid w:val="00C75904"/>
    <w:rsid w:val="00C762EE"/>
    <w:rsid w:val="00C8061E"/>
    <w:rsid w:val="00C81B5F"/>
    <w:rsid w:val="00C823DE"/>
    <w:rsid w:val="00C82865"/>
    <w:rsid w:val="00C82B96"/>
    <w:rsid w:val="00C82DA7"/>
    <w:rsid w:val="00C82F53"/>
    <w:rsid w:val="00C83190"/>
    <w:rsid w:val="00C85302"/>
    <w:rsid w:val="00C86AC7"/>
    <w:rsid w:val="00C873B1"/>
    <w:rsid w:val="00C90149"/>
    <w:rsid w:val="00C90C2A"/>
    <w:rsid w:val="00C920AC"/>
    <w:rsid w:val="00C9289D"/>
    <w:rsid w:val="00C928C0"/>
    <w:rsid w:val="00C93363"/>
    <w:rsid w:val="00C933EB"/>
    <w:rsid w:val="00C93D52"/>
    <w:rsid w:val="00C94B7E"/>
    <w:rsid w:val="00C94EEA"/>
    <w:rsid w:val="00C955A5"/>
    <w:rsid w:val="00C95821"/>
    <w:rsid w:val="00C9717F"/>
    <w:rsid w:val="00CA081E"/>
    <w:rsid w:val="00CA2446"/>
    <w:rsid w:val="00CA3F7A"/>
    <w:rsid w:val="00CA433C"/>
    <w:rsid w:val="00CA49D5"/>
    <w:rsid w:val="00CA4FA6"/>
    <w:rsid w:val="00CA53A1"/>
    <w:rsid w:val="00CA6285"/>
    <w:rsid w:val="00CA6C63"/>
    <w:rsid w:val="00CA7DA3"/>
    <w:rsid w:val="00CB148A"/>
    <w:rsid w:val="00CB1F90"/>
    <w:rsid w:val="00CB2465"/>
    <w:rsid w:val="00CB2507"/>
    <w:rsid w:val="00CB445C"/>
    <w:rsid w:val="00CB4554"/>
    <w:rsid w:val="00CB4862"/>
    <w:rsid w:val="00CB4F01"/>
    <w:rsid w:val="00CB5FA0"/>
    <w:rsid w:val="00CB6012"/>
    <w:rsid w:val="00CB6A67"/>
    <w:rsid w:val="00CB6D4E"/>
    <w:rsid w:val="00CC0AC9"/>
    <w:rsid w:val="00CC0E88"/>
    <w:rsid w:val="00CC1BDE"/>
    <w:rsid w:val="00CC20F1"/>
    <w:rsid w:val="00CC2801"/>
    <w:rsid w:val="00CC3A81"/>
    <w:rsid w:val="00CC3B51"/>
    <w:rsid w:val="00CC440B"/>
    <w:rsid w:val="00CC64B2"/>
    <w:rsid w:val="00CD057A"/>
    <w:rsid w:val="00CD0841"/>
    <w:rsid w:val="00CD0A19"/>
    <w:rsid w:val="00CD1088"/>
    <w:rsid w:val="00CD1E5F"/>
    <w:rsid w:val="00CD1F3C"/>
    <w:rsid w:val="00CD29A3"/>
    <w:rsid w:val="00CD2BF4"/>
    <w:rsid w:val="00CD2C84"/>
    <w:rsid w:val="00CD328E"/>
    <w:rsid w:val="00CD451D"/>
    <w:rsid w:val="00CD5040"/>
    <w:rsid w:val="00CD5115"/>
    <w:rsid w:val="00CD5149"/>
    <w:rsid w:val="00CD5893"/>
    <w:rsid w:val="00CD5DA4"/>
    <w:rsid w:val="00CD6288"/>
    <w:rsid w:val="00CD7AC4"/>
    <w:rsid w:val="00CE000E"/>
    <w:rsid w:val="00CE1523"/>
    <w:rsid w:val="00CE1DB3"/>
    <w:rsid w:val="00CE21F0"/>
    <w:rsid w:val="00CE24E0"/>
    <w:rsid w:val="00CE253C"/>
    <w:rsid w:val="00CE39AD"/>
    <w:rsid w:val="00CE39EC"/>
    <w:rsid w:val="00CE40D7"/>
    <w:rsid w:val="00CE54A8"/>
    <w:rsid w:val="00CE656C"/>
    <w:rsid w:val="00CE6796"/>
    <w:rsid w:val="00CE6F03"/>
    <w:rsid w:val="00CF040A"/>
    <w:rsid w:val="00CF07F7"/>
    <w:rsid w:val="00CF21F4"/>
    <w:rsid w:val="00CF2215"/>
    <w:rsid w:val="00CF2445"/>
    <w:rsid w:val="00CF2AC6"/>
    <w:rsid w:val="00CF2EA9"/>
    <w:rsid w:val="00CF394D"/>
    <w:rsid w:val="00CF3D45"/>
    <w:rsid w:val="00CF4B65"/>
    <w:rsid w:val="00CF536A"/>
    <w:rsid w:val="00CF58CA"/>
    <w:rsid w:val="00CF5F7D"/>
    <w:rsid w:val="00CF6675"/>
    <w:rsid w:val="00CF6806"/>
    <w:rsid w:val="00CF68B1"/>
    <w:rsid w:val="00CF69A5"/>
    <w:rsid w:val="00CF6E30"/>
    <w:rsid w:val="00D0006C"/>
    <w:rsid w:val="00D01890"/>
    <w:rsid w:val="00D02613"/>
    <w:rsid w:val="00D034D1"/>
    <w:rsid w:val="00D04328"/>
    <w:rsid w:val="00D043D2"/>
    <w:rsid w:val="00D04853"/>
    <w:rsid w:val="00D07163"/>
    <w:rsid w:val="00D105C3"/>
    <w:rsid w:val="00D10BD7"/>
    <w:rsid w:val="00D1219B"/>
    <w:rsid w:val="00D130E6"/>
    <w:rsid w:val="00D13399"/>
    <w:rsid w:val="00D13D1A"/>
    <w:rsid w:val="00D1797A"/>
    <w:rsid w:val="00D205B0"/>
    <w:rsid w:val="00D207B5"/>
    <w:rsid w:val="00D220FA"/>
    <w:rsid w:val="00D22E1F"/>
    <w:rsid w:val="00D23E34"/>
    <w:rsid w:val="00D24906"/>
    <w:rsid w:val="00D26EC8"/>
    <w:rsid w:val="00D273D5"/>
    <w:rsid w:val="00D35CE5"/>
    <w:rsid w:val="00D36319"/>
    <w:rsid w:val="00D37761"/>
    <w:rsid w:val="00D37F1E"/>
    <w:rsid w:val="00D40153"/>
    <w:rsid w:val="00D40253"/>
    <w:rsid w:val="00D40FB2"/>
    <w:rsid w:val="00D413E7"/>
    <w:rsid w:val="00D415D1"/>
    <w:rsid w:val="00D42B9B"/>
    <w:rsid w:val="00D42FF0"/>
    <w:rsid w:val="00D4351B"/>
    <w:rsid w:val="00D43878"/>
    <w:rsid w:val="00D44174"/>
    <w:rsid w:val="00D4435F"/>
    <w:rsid w:val="00D44A13"/>
    <w:rsid w:val="00D45688"/>
    <w:rsid w:val="00D4582C"/>
    <w:rsid w:val="00D45A62"/>
    <w:rsid w:val="00D45AAF"/>
    <w:rsid w:val="00D45F3C"/>
    <w:rsid w:val="00D4635F"/>
    <w:rsid w:val="00D464CC"/>
    <w:rsid w:val="00D4677F"/>
    <w:rsid w:val="00D47AB7"/>
    <w:rsid w:val="00D503F5"/>
    <w:rsid w:val="00D5060B"/>
    <w:rsid w:val="00D50646"/>
    <w:rsid w:val="00D51E61"/>
    <w:rsid w:val="00D526B2"/>
    <w:rsid w:val="00D526F4"/>
    <w:rsid w:val="00D529BC"/>
    <w:rsid w:val="00D52B5A"/>
    <w:rsid w:val="00D52CA9"/>
    <w:rsid w:val="00D532ED"/>
    <w:rsid w:val="00D53F99"/>
    <w:rsid w:val="00D55062"/>
    <w:rsid w:val="00D55E34"/>
    <w:rsid w:val="00D560EF"/>
    <w:rsid w:val="00D5635F"/>
    <w:rsid w:val="00D56915"/>
    <w:rsid w:val="00D56DD8"/>
    <w:rsid w:val="00D5764D"/>
    <w:rsid w:val="00D60C4D"/>
    <w:rsid w:val="00D60F1A"/>
    <w:rsid w:val="00D6123A"/>
    <w:rsid w:val="00D61821"/>
    <w:rsid w:val="00D61B13"/>
    <w:rsid w:val="00D62186"/>
    <w:rsid w:val="00D641CC"/>
    <w:rsid w:val="00D6534D"/>
    <w:rsid w:val="00D6543D"/>
    <w:rsid w:val="00D65775"/>
    <w:rsid w:val="00D65B84"/>
    <w:rsid w:val="00D6690D"/>
    <w:rsid w:val="00D70782"/>
    <w:rsid w:val="00D71D4D"/>
    <w:rsid w:val="00D72A5D"/>
    <w:rsid w:val="00D7330A"/>
    <w:rsid w:val="00D7409B"/>
    <w:rsid w:val="00D74931"/>
    <w:rsid w:val="00D74B0E"/>
    <w:rsid w:val="00D75026"/>
    <w:rsid w:val="00D7514E"/>
    <w:rsid w:val="00D751CB"/>
    <w:rsid w:val="00D755E2"/>
    <w:rsid w:val="00D76308"/>
    <w:rsid w:val="00D774C9"/>
    <w:rsid w:val="00D77F2D"/>
    <w:rsid w:val="00D80771"/>
    <w:rsid w:val="00D80CA9"/>
    <w:rsid w:val="00D81393"/>
    <w:rsid w:val="00D81448"/>
    <w:rsid w:val="00D830B7"/>
    <w:rsid w:val="00D832A3"/>
    <w:rsid w:val="00D834F3"/>
    <w:rsid w:val="00D84358"/>
    <w:rsid w:val="00D84FBE"/>
    <w:rsid w:val="00D856B2"/>
    <w:rsid w:val="00D8571B"/>
    <w:rsid w:val="00D858F9"/>
    <w:rsid w:val="00D85900"/>
    <w:rsid w:val="00D86662"/>
    <w:rsid w:val="00D8736F"/>
    <w:rsid w:val="00D87F5B"/>
    <w:rsid w:val="00D90ABA"/>
    <w:rsid w:val="00D911D0"/>
    <w:rsid w:val="00D9184A"/>
    <w:rsid w:val="00D91857"/>
    <w:rsid w:val="00D918EC"/>
    <w:rsid w:val="00D91AA6"/>
    <w:rsid w:val="00D91AD0"/>
    <w:rsid w:val="00D92501"/>
    <w:rsid w:val="00D926B4"/>
    <w:rsid w:val="00D926D2"/>
    <w:rsid w:val="00D929BB"/>
    <w:rsid w:val="00D93F4D"/>
    <w:rsid w:val="00D94364"/>
    <w:rsid w:val="00D952D5"/>
    <w:rsid w:val="00D95CB6"/>
    <w:rsid w:val="00D95E15"/>
    <w:rsid w:val="00D966B9"/>
    <w:rsid w:val="00D97AE8"/>
    <w:rsid w:val="00D97B27"/>
    <w:rsid w:val="00DA0A93"/>
    <w:rsid w:val="00DA3F64"/>
    <w:rsid w:val="00DA4677"/>
    <w:rsid w:val="00DA5098"/>
    <w:rsid w:val="00DA5DA8"/>
    <w:rsid w:val="00DA6BA3"/>
    <w:rsid w:val="00DA777A"/>
    <w:rsid w:val="00DB1868"/>
    <w:rsid w:val="00DB214A"/>
    <w:rsid w:val="00DB24C2"/>
    <w:rsid w:val="00DB383E"/>
    <w:rsid w:val="00DB38F7"/>
    <w:rsid w:val="00DB4D13"/>
    <w:rsid w:val="00DB5313"/>
    <w:rsid w:val="00DB5B32"/>
    <w:rsid w:val="00DB6D39"/>
    <w:rsid w:val="00DB71AE"/>
    <w:rsid w:val="00DB7805"/>
    <w:rsid w:val="00DC02A2"/>
    <w:rsid w:val="00DC43B8"/>
    <w:rsid w:val="00DC66C2"/>
    <w:rsid w:val="00DC7982"/>
    <w:rsid w:val="00DC7F3E"/>
    <w:rsid w:val="00DD0331"/>
    <w:rsid w:val="00DD09BE"/>
    <w:rsid w:val="00DD0D9D"/>
    <w:rsid w:val="00DD0F05"/>
    <w:rsid w:val="00DD1D9C"/>
    <w:rsid w:val="00DD1FBA"/>
    <w:rsid w:val="00DD6137"/>
    <w:rsid w:val="00DD77EB"/>
    <w:rsid w:val="00DE0407"/>
    <w:rsid w:val="00DE06B2"/>
    <w:rsid w:val="00DE0E19"/>
    <w:rsid w:val="00DE0F42"/>
    <w:rsid w:val="00DE1825"/>
    <w:rsid w:val="00DE26C3"/>
    <w:rsid w:val="00DE3321"/>
    <w:rsid w:val="00DE651E"/>
    <w:rsid w:val="00DE652B"/>
    <w:rsid w:val="00DE675F"/>
    <w:rsid w:val="00DE6BCD"/>
    <w:rsid w:val="00DF02E5"/>
    <w:rsid w:val="00DF07E5"/>
    <w:rsid w:val="00DF1229"/>
    <w:rsid w:val="00DF12B6"/>
    <w:rsid w:val="00DF1EED"/>
    <w:rsid w:val="00DF2516"/>
    <w:rsid w:val="00DF2582"/>
    <w:rsid w:val="00DF2DE0"/>
    <w:rsid w:val="00DF4E3D"/>
    <w:rsid w:val="00DF50BB"/>
    <w:rsid w:val="00DF66E0"/>
    <w:rsid w:val="00E006D1"/>
    <w:rsid w:val="00E02627"/>
    <w:rsid w:val="00E027B5"/>
    <w:rsid w:val="00E031F3"/>
    <w:rsid w:val="00E03D35"/>
    <w:rsid w:val="00E05300"/>
    <w:rsid w:val="00E05E20"/>
    <w:rsid w:val="00E05F4E"/>
    <w:rsid w:val="00E061B1"/>
    <w:rsid w:val="00E061C9"/>
    <w:rsid w:val="00E068E0"/>
    <w:rsid w:val="00E108D1"/>
    <w:rsid w:val="00E117CD"/>
    <w:rsid w:val="00E119D3"/>
    <w:rsid w:val="00E11A4E"/>
    <w:rsid w:val="00E12591"/>
    <w:rsid w:val="00E13430"/>
    <w:rsid w:val="00E13663"/>
    <w:rsid w:val="00E13AE5"/>
    <w:rsid w:val="00E13C1D"/>
    <w:rsid w:val="00E158FA"/>
    <w:rsid w:val="00E16C8B"/>
    <w:rsid w:val="00E17B2A"/>
    <w:rsid w:val="00E17BC7"/>
    <w:rsid w:val="00E202BB"/>
    <w:rsid w:val="00E20882"/>
    <w:rsid w:val="00E229A9"/>
    <w:rsid w:val="00E231A8"/>
    <w:rsid w:val="00E23A21"/>
    <w:rsid w:val="00E246C5"/>
    <w:rsid w:val="00E2498B"/>
    <w:rsid w:val="00E25317"/>
    <w:rsid w:val="00E261CD"/>
    <w:rsid w:val="00E26406"/>
    <w:rsid w:val="00E265D7"/>
    <w:rsid w:val="00E26A38"/>
    <w:rsid w:val="00E26B08"/>
    <w:rsid w:val="00E2768D"/>
    <w:rsid w:val="00E319EB"/>
    <w:rsid w:val="00E32DEC"/>
    <w:rsid w:val="00E3351E"/>
    <w:rsid w:val="00E33990"/>
    <w:rsid w:val="00E33AE0"/>
    <w:rsid w:val="00E34F90"/>
    <w:rsid w:val="00E354D2"/>
    <w:rsid w:val="00E35ED5"/>
    <w:rsid w:val="00E36B73"/>
    <w:rsid w:val="00E41B9C"/>
    <w:rsid w:val="00E424F2"/>
    <w:rsid w:val="00E42FE9"/>
    <w:rsid w:val="00E453C8"/>
    <w:rsid w:val="00E46E7F"/>
    <w:rsid w:val="00E4702B"/>
    <w:rsid w:val="00E4705D"/>
    <w:rsid w:val="00E475D0"/>
    <w:rsid w:val="00E4777A"/>
    <w:rsid w:val="00E521DF"/>
    <w:rsid w:val="00E5317F"/>
    <w:rsid w:val="00E531D2"/>
    <w:rsid w:val="00E554DB"/>
    <w:rsid w:val="00E563E0"/>
    <w:rsid w:val="00E57360"/>
    <w:rsid w:val="00E57914"/>
    <w:rsid w:val="00E6081D"/>
    <w:rsid w:val="00E60A08"/>
    <w:rsid w:val="00E60E67"/>
    <w:rsid w:val="00E60F02"/>
    <w:rsid w:val="00E61421"/>
    <w:rsid w:val="00E6156D"/>
    <w:rsid w:val="00E61FD3"/>
    <w:rsid w:val="00E62293"/>
    <w:rsid w:val="00E622B4"/>
    <w:rsid w:val="00E622BB"/>
    <w:rsid w:val="00E62C6E"/>
    <w:rsid w:val="00E64950"/>
    <w:rsid w:val="00E6503B"/>
    <w:rsid w:val="00E654BC"/>
    <w:rsid w:val="00E664AA"/>
    <w:rsid w:val="00E668F5"/>
    <w:rsid w:val="00E66A87"/>
    <w:rsid w:val="00E6769F"/>
    <w:rsid w:val="00E67A52"/>
    <w:rsid w:val="00E67E16"/>
    <w:rsid w:val="00E70CDF"/>
    <w:rsid w:val="00E710EB"/>
    <w:rsid w:val="00E724E7"/>
    <w:rsid w:val="00E7256E"/>
    <w:rsid w:val="00E7265E"/>
    <w:rsid w:val="00E727ED"/>
    <w:rsid w:val="00E72D7A"/>
    <w:rsid w:val="00E74FE4"/>
    <w:rsid w:val="00E75996"/>
    <w:rsid w:val="00E766FC"/>
    <w:rsid w:val="00E76805"/>
    <w:rsid w:val="00E77B52"/>
    <w:rsid w:val="00E80B8C"/>
    <w:rsid w:val="00E80EC7"/>
    <w:rsid w:val="00E8166A"/>
    <w:rsid w:val="00E8219C"/>
    <w:rsid w:val="00E82736"/>
    <w:rsid w:val="00E83CDE"/>
    <w:rsid w:val="00E83DDC"/>
    <w:rsid w:val="00E8441A"/>
    <w:rsid w:val="00E8573C"/>
    <w:rsid w:val="00E85EAA"/>
    <w:rsid w:val="00E86375"/>
    <w:rsid w:val="00E865EA"/>
    <w:rsid w:val="00E87296"/>
    <w:rsid w:val="00E8742D"/>
    <w:rsid w:val="00E87BDE"/>
    <w:rsid w:val="00E91461"/>
    <w:rsid w:val="00E91806"/>
    <w:rsid w:val="00E92885"/>
    <w:rsid w:val="00E92B9D"/>
    <w:rsid w:val="00E92CC5"/>
    <w:rsid w:val="00E9307C"/>
    <w:rsid w:val="00E94BC5"/>
    <w:rsid w:val="00E95786"/>
    <w:rsid w:val="00E95CAF"/>
    <w:rsid w:val="00E97A44"/>
    <w:rsid w:val="00EA2D9F"/>
    <w:rsid w:val="00EA530F"/>
    <w:rsid w:val="00EA5A33"/>
    <w:rsid w:val="00EA5B6A"/>
    <w:rsid w:val="00EA5D72"/>
    <w:rsid w:val="00EA6EF9"/>
    <w:rsid w:val="00EA761C"/>
    <w:rsid w:val="00EA7DCA"/>
    <w:rsid w:val="00EB05AE"/>
    <w:rsid w:val="00EB159F"/>
    <w:rsid w:val="00EB1E1F"/>
    <w:rsid w:val="00EB20B3"/>
    <w:rsid w:val="00EB2351"/>
    <w:rsid w:val="00EB3011"/>
    <w:rsid w:val="00EB383B"/>
    <w:rsid w:val="00EB3A1E"/>
    <w:rsid w:val="00EB3A8D"/>
    <w:rsid w:val="00EB4B13"/>
    <w:rsid w:val="00EB4D46"/>
    <w:rsid w:val="00EB5FA1"/>
    <w:rsid w:val="00EB6A36"/>
    <w:rsid w:val="00EB7015"/>
    <w:rsid w:val="00EB7138"/>
    <w:rsid w:val="00EB75FA"/>
    <w:rsid w:val="00EB78E0"/>
    <w:rsid w:val="00EB7A21"/>
    <w:rsid w:val="00EC0C9B"/>
    <w:rsid w:val="00EC0D8B"/>
    <w:rsid w:val="00EC0E8C"/>
    <w:rsid w:val="00EC1450"/>
    <w:rsid w:val="00EC15F0"/>
    <w:rsid w:val="00EC16D2"/>
    <w:rsid w:val="00EC2138"/>
    <w:rsid w:val="00EC29AE"/>
    <w:rsid w:val="00EC43A9"/>
    <w:rsid w:val="00EC4633"/>
    <w:rsid w:val="00EC4A24"/>
    <w:rsid w:val="00EC5250"/>
    <w:rsid w:val="00EC5577"/>
    <w:rsid w:val="00EC5A95"/>
    <w:rsid w:val="00EC6145"/>
    <w:rsid w:val="00EC6F19"/>
    <w:rsid w:val="00EC76F6"/>
    <w:rsid w:val="00EC7E8A"/>
    <w:rsid w:val="00ED03A2"/>
    <w:rsid w:val="00ED1244"/>
    <w:rsid w:val="00ED1AF7"/>
    <w:rsid w:val="00ED1E94"/>
    <w:rsid w:val="00ED2A5F"/>
    <w:rsid w:val="00ED3610"/>
    <w:rsid w:val="00ED3BF3"/>
    <w:rsid w:val="00ED3FA7"/>
    <w:rsid w:val="00ED3FED"/>
    <w:rsid w:val="00ED438B"/>
    <w:rsid w:val="00ED4B9E"/>
    <w:rsid w:val="00ED5AE3"/>
    <w:rsid w:val="00ED636C"/>
    <w:rsid w:val="00ED7503"/>
    <w:rsid w:val="00ED75CA"/>
    <w:rsid w:val="00EE04BB"/>
    <w:rsid w:val="00EE0B0E"/>
    <w:rsid w:val="00EE10DD"/>
    <w:rsid w:val="00EE1194"/>
    <w:rsid w:val="00EE1454"/>
    <w:rsid w:val="00EE252E"/>
    <w:rsid w:val="00EE2E34"/>
    <w:rsid w:val="00EE4106"/>
    <w:rsid w:val="00EE429B"/>
    <w:rsid w:val="00EE48D7"/>
    <w:rsid w:val="00EE4D37"/>
    <w:rsid w:val="00EE4E1B"/>
    <w:rsid w:val="00EE5996"/>
    <w:rsid w:val="00EE6E8B"/>
    <w:rsid w:val="00EE71AA"/>
    <w:rsid w:val="00EE755B"/>
    <w:rsid w:val="00EE7963"/>
    <w:rsid w:val="00EE79AF"/>
    <w:rsid w:val="00EE7C72"/>
    <w:rsid w:val="00EF02C4"/>
    <w:rsid w:val="00EF0618"/>
    <w:rsid w:val="00EF0D3B"/>
    <w:rsid w:val="00EF1790"/>
    <w:rsid w:val="00EF1919"/>
    <w:rsid w:val="00EF2200"/>
    <w:rsid w:val="00EF2446"/>
    <w:rsid w:val="00EF30D1"/>
    <w:rsid w:val="00EF3174"/>
    <w:rsid w:val="00EF39B9"/>
    <w:rsid w:val="00EF3ABB"/>
    <w:rsid w:val="00EF4D60"/>
    <w:rsid w:val="00EF59FC"/>
    <w:rsid w:val="00F00697"/>
    <w:rsid w:val="00F01102"/>
    <w:rsid w:val="00F012E1"/>
    <w:rsid w:val="00F0139F"/>
    <w:rsid w:val="00F016E4"/>
    <w:rsid w:val="00F02488"/>
    <w:rsid w:val="00F02575"/>
    <w:rsid w:val="00F02A6B"/>
    <w:rsid w:val="00F03528"/>
    <w:rsid w:val="00F03DCF"/>
    <w:rsid w:val="00F043ED"/>
    <w:rsid w:val="00F0451F"/>
    <w:rsid w:val="00F052AF"/>
    <w:rsid w:val="00F05D45"/>
    <w:rsid w:val="00F06033"/>
    <w:rsid w:val="00F063C6"/>
    <w:rsid w:val="00F07067"/>
    <w:rsid w:val="00F07591"/>
    <w:rsid w:val="00F07E08"/>
    <w:rsid w:val="00F10254"/>
    <w:rsid w:val="00F116E2"/>
    <w:rsid w:val="00F12545"/>
    <w:rsid w:val="00F13624"/>
    <w:rsid w:val="00F14EA3"/>
    <w:rsid w:val="00F15395"/>
    <w:rsid w:val="00F165E2"/>
    <w:rsid w:val="00F1661A"/>
    <w:rsid w:val="00F16748"/>
    <w:rsid w:val="00F1749D"/>
    <w:rsid w:val="00F2010D"/>
    <w:rsid w:val="00F20186"/>
    <w:rsid w:val="00F20704"/>
    <w:rsid w:val="00F2104B"/>
    <w:rsid w:val="00F210C5"/>
    <w:rsid w:val="00F213F1"/>
    <w:rsid w:val="00F21E07"/>
    <w:rsid w:val="00F226F1"/>
    <w:rsid w:val="00F24374"/>
    <w:rsid w:val="00F2488C"/>
    <w:rsid w:val="00F24972"/>
    <w:rsid w:val="00F24ADA"/>
    <w:rsid w:val="00F24D00"/>
    <w:rsid w:val="00F25572"/>
    <w:rsid w:val="00F25E74"/>
    <w:rsid w:val="00F267B7"/>
    <w:rsid w:val="00F27FED"/>
    <w:rsid w:val="00F32F00"/>
    <w:rsid w:val="00F332C3"/>
    <w:rsid w:val="00F3443B"/>
    <w:rsid w:val="00F34449"/>
    <w:rsid w:val="00F344C9"/>
    <w:rsid w:val="00F3476C"/>
    <w:rsid w:val="00F34CEC"/>
    <w:rsid w:val="00F361DA"/>
    <w:rsid w:val="00F3681A"/>
    <w:rsid w:val="00F36A2D"/>
    <w:rsid w:val="00F412C8"/>
    <w:rsid w:val="00F4165C"/>
    <w:rsid w:val="00F41F80"/>
    <w:rsid w:val="00F4320E"/>
    <w:rsid w:val="00F450C2"/>
    <w:rsid w:val="00F450FC"/>
    <w:rsid w:val="00F460DA"/>
    <w:rsid w:val="00F470E9"/>
    <w:rsid w:val="00F47671"/>
    <w:rsid w:val="00F477BD"/>
    <w:rsid w:val="00F477CD"/>
    <w:rsid w:val="00F47A6B"/>
    <w:rsid w:val="00F505A9"/>
    <w:rsid w:val="00F52411"/>
    <w:rsid w:val="00F5414D"/>
    <w:rsid w:val="00F541B4"/>
    <w:rsid w:val="00F544BD"/>
    <w:rsid w:val="00F5589C"/>
    <w:rsid w:val="00F55F69"/>
    <w:rsid w:val="00F56AD8"/>
    <w:rsid w:val="00F56C1A"/>
    <w:rsid w:val="00F56E22"/>
    <w:rsid w:val="00F57DB5"/>
    <w:rsid w:val="00F60140"/>
    <w:rsid w:val="00F60A8C"/>
    <w:rsid w:val="00F60E6F"/>
    <w:rsid w:val="00F625D6"/>
    <w:rsid w:val="00F64CDD"/>
    <w:rsid w:val="00F655EB"/>
    <w:rsid w:val="00F659BE"/>
    <w:rsid w:val="00F67196"/>
    <w:rsid w:val="00F67ACB"/>
    <w:rsid w:val="00F70516"/>
    <w:rsid w:val="00F713D6"/>
    <w:rsid w:val="00F71C7B"/>
    <w:rsid w:val="00F723C7"/>
    <w:rsid w:val="00F72D48"/>
    <w:rsid w:val="00F73A91"/>
    <w:rsid w:val="00F74A09"/>
    <w:rsid w:val="00F74ED3"/>
    <w:rsid w:val="00F75124"/>
    <w:rsid w:val="00F7571B"/>
    <w:rsid w:val="00F75D2E"/>
    <w:rsid w:val="00F77DDC"/>
    <w:rsid w:val="00F8021C"/>
    <w:rsid w:val="00F8047B"/>
    <w:rsid w:val="00F806FA"/>
    <w:rsid w:val="00F80912"/>
    <w:rsid w:val="00F80AD1"/>
    <w:rsid w:val="00F80E58"/>
    <w:rsid w:val="00F816FD"/>
    <w:rsid w:val="00F81989"/>
    <w:rsid w:val="00F82DDD"/>
    <w:rsid w:val="00F82F51"/>
    <w:rsid w:val="00F830D4"/>
    <w:rsid w:val="00F83AC8"/>
    <w:rsid w:val="00F8488F"/>
    <w:rsid w:val="00F84AC7"/>
    <w:rsid w:val="00F84F64"/>
    <w:rsid w:val="00F85494"/>
    <w:rsid w:val="00F863B6"/>
    <w:rsid w:val="00F86AE1"/>
    <w:rsid w:val="00F86C98"/>
    <w:rsid w:val="00F873F8"/>
    <w:rsid w:val="00F8772A"/>
    <w:rsid w:val="00F87EBD"/>
    <w:rsid w:val="00F90E0F"/>
    <w:rsid w:val="00F90EA1"/>
    <w:rsid w:val="00F9120F"/>
    <w:rsid w:val="00F91A5F"/>
    <w:rsid w:val="00F91B0C"/>
    <w:rsid w:val="00F9278C"/>
    <w:rsid w:val="00F92825"/>
    <w:rsid w:val="00F92D54"/>
    <w:rsid w:val="00F9417B"/>
    <w:rsid w:val="00F94955"/>
    <w:rsid w:val="00F94BC0"/>
    <w:rsid w:val="00F9640E"/>
    <w:rsid w:val="00F9697A"/>
    <w:rsid w:val="00F97C9A"/>
    <w:rsid w:val="00FA08ED"/>
    <w:rsid w:val="00FA0B49"/>
    <w:rsid w:val="00FA11D6"/>
    <w:rsid w:val="00FA1DEC"/>
    <w:rsid w:val="00FA2959"/>
    <w:rsid w:val="00FA3042"/>
    <w:rsid w:val="00FA3E29"/>
    <w:rsid w:val="00FA4B4E"/>
    <w:rsid w:val="00FA51F9"/>
    <w:rsid w:val="00FA5B5F"/>
    <w:rsid w:val="00FA5D43"/>
    <w:rsid w:val="00FA6653"/>
    <w:rsid w:val="00FA681C"/>
    <w:rsid w:val="00FA6AB5"/>
    <w:rsid w:val="00FA752F"/>
    <w:rsid w:val="00FA75C8"/>
    <w:rsid w:val="00FA78CD"/>
    <w:rsid w:val="00FB0443"/>
    <w:rsid w:val="00FB047F"/>
    <w:rsid w:val="00FB0594"/>
    <w:rsid w:val="00FB0BD4"/>
    <w:rsid w:val="00FB2426"/>
    <w:rsid w:val="00FB2912"/>
    <w:rsid w:val="00FB2B58"/>
    <w:rsid w:val="00FB4CFA"/>
    <w:rsid w:val="00FB50DA"/>
    <w:rsid w:val="00FB5B7E"/>
    <w:rsid w:val="00FB5BE2"/>
    <w:rsid w:val="00FB7B25"/>
    <w:rsid w:val="00FC000F"/>
    <w:rsid w:val="00FC1341"/>
    <w:rsid w:val="00FC20D8"/>
    <w:rsid w:val="00FC25AB"/>
    <w:rsid w:val="00FC32B9"/>
    <w:rsid w:val="00FC43DE"/>
    <w:rsid w:val="00FC669E"/>
    <w:rsid w:val="00FD0921"/>
    <w:rsid w:val="00FD1D0A"/>
    <w:rsid w:val="00FD1F3E"/>
    <w:rsid w:val="00FD2D47"/>
    <w:rsid w:val="00FD2E95"/>
    <w:rsid w:val="00FD3952"/>
    <w:rsid w:val="00FD4862"/>
    <w:rsid w:val="00FD75B4"/>
    <w:rsid w:val="00FD7F92"/>
    <w:rsid w:val="00FE0A70"/>
    <w:rsid w:val="00FE2BF3"/>
    <w:rsid w:val="00FE312A"/>
    <w:rsid w:val="00FE33BA"/>
    <w:rsid w:val="00FE4940"/>
    <w:rsid w:val="00FE54C5"/>
    <w:rsid w:val="00FE6292"/>
    <w:rsid w:val="00FE76A4"/>
    <w:rsid w:val="00FE7C4F"/>
    <w:rsid w:val="00FF001B"/>
    <w:rsid w:val="00FF0042"/>
    <w:rsid w:val="00FF0493"/>
    <w:rsid w:val="00FF04EC"/>
    <w:rsid w:val="00FF07DC"/>
    <w:rsid w:val="00FF0D65"/>
    <w:rsid w:val="00FF1354"/>
    <w:rsid w:val="00FF2795"/>
    <w:rsid w:val="00FF2A63"/>
    <w:rsid w:val="00FF3185"/>
    <w:rsid w:val="00FF31BB"/>
    <w:rsid w:val="00FF48B5"/>
    <w:rsid w:val="00FF498F"/>
    <w:rsid w:val="00FF5D03"/>
    <w:rsid w:val="00FF6BEC"/>
    <w:rsid w:val="00FF7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F38077"/>
  <w15:chartTrackingRefBased/>
  <w15:docId w15:val="{B0E9B0DD-629F-4BA0-B823-3669F001F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1">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footer" w:uiPriority="99"/>
    <w:lsdException w:name="caption" w:locked="1" w:semiHidden="1" w:unhideWhenUsed="1" w:qFormat="1"/>
    <w:lsdException w:name="Title" w:locked="1" w:qFormat="1"/>
    <w:lsdException w:name="Default Paragraph Font" w:locked="1"/>
    <w:lsdException w:name="Body Text Indent" w:uiPriority="99"/>
    <w:lsdException w:name="Subtitle" w:locked="1" w:qFormat="1"/>
    <w:lsdException w:name="Hyperlink" w:uiPriority="99"/>
    <w:lsdException w:name="FollowedHyperlink" w:uiPriority="99"/>
    <w:lsdException w:name="Strong" w:locked="1" w:uiPriority="22" w:qFormat="1"/>
    <w:lsdException w:name="Emphasis" w:locked="1"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locked="1"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42E4E"/>
    <w:rPr>
      <w:rFonts w:ascii="Times New Roman" w:hAnsi="Times New Roman"/>
      <w:sz w:val="24"/>
      <w:szCs w:val="24"/>
      <w:lang w:val="ru-RU" w:eastAsia="ru-RU"/>
    </w:rPr>
  </w:style>
  <w:style w:type="paragraph" w:styleId="1">
    <w:name w:val="heading 1"/>
    <w:basedOn w:val="a0"/>
    <w:next w:val="a0"/>
    <w:link w:val="10"/>
    <w:qFormat/>
    <w:locked/>
    <w:rsid w:val="005F4759"/>
    <w:pPr>
      <w:keepNext/>
      <w:pageBreakBefore/>
      <w:numPr>
        <w:numId w:val="7"/>
      </w:numPr>
      <w:spacing w:before="240" w:after="120" w:line="360" w:lineRule="auto"/>
      <w:jc w:val="center"/>
      <w:outlineLvl w:val="0"/>
    </w:pPr>
    <w:rPr>
      <w:rFonts w:eastAsia="Times New Roman"/>
      <w:b/>
      <w:bCs/>
      <w:kern w:val="32"/>
      <w:sz w:val="28"/>
      <w:szCs w:val="32"/>
      <w:lang w:val="x-none" w:eastAsia="x-none"/>
    </w:rPr>
  </w:style>
  <w:style w:type="paragraph" w:styleId="20">
    <w:name w:val="heading 2"/>
    <w:basedOn w:val="a0"/>
    <w:next w:val="a0"/>
    <w:link w:val="21"/>
    <w:unhideWhenUsed/>
    <w:qFormat/>
    <w:locked/>
    <w:rsid w:val="0012714D"/>
    <w:pPr>
      <w:keepNext/>
      <w:numPr>
        <w:ilvl w:val="1"/>
        <w:numId w:val="7"/>
      </w:numPr>
      <w:spacing w:before="360" w:after="240"/>
      <w:ind w:left="862" w:hanging="578"/>
      <w:outlineLvl w:val="1"/>
    </w:pPr>
    <w:rPr>
      <w:rFonts w:eastAsia="Times New Roman"/>
      <w:bCs/>
      <w:iCs/>
      <w:sz w:val="28"/>
      <w:szCs w:val="28"/>
      <w:lang w:val="x-none" w:eastAsia="x-none"/>
    </w:rPr>
  </w:style>
  <w:style w:type="paragraph" w:styleId="30">
    <w:name w:val="heading 3"/>
    <w:basedOn w:val="a0"/>
    <w:next w:val="a0"/>
    <w:link w:val="31"/>
    <w:unhideWhenUsed/>
    <w:qFormat/>
    <w:locked/>
    <w:rsid w:val="0012714D"/>
    <w:pPr>
      <w:keepNext/>
      <w:numPr>
        <w:ilvl w:val="2"/>
        <w:numId w:val="7"/>
      </w:numPr>
      <w:spacing w:before="240" w:after="240"/>
      <w:ind w:left="1287"/>
      <w:outlineLvl w:val="2"/>
    </w:pPr>
    <w:rPr>
      <w:rFonts w:eastAsia="Times New Roman"/>
      <w:bCs/>
      <w:sz w:val="28"/>
      <w:szCs w:val="26"/>
      <w:lang w:val="x-none" w:eastAsia="x-none"/>
    </w:rPr>
  </w:style>
  <w:style w:type="paragraph" w:styleId="4">
    <w:name w:val="heading 4"/>
    <w:basedOn w:val="a0"/>
    <w:next w:val="a0"/>
    <w:link w:val="40"/>
    <w:unhideWhenUsed/>
    <w:qFormat/>
    <w:locked/>
    <w:rsid w:val="002B665B"/>
    <w:pPr>
      <w:keepNext/>
      <w:keepLines/>
      <w:numPr>
        <w:ilvl w:val="3"/>
        <w:numId w:val="7"/>
      </w:numPr>
      <w:spacing w:before="40"/>
      <w:ind w:left="1713" w:hanging="862"/>
      <w:outlineLvl w:val="3"/>
    </w:pPr>
    <w:rPr>
      <w:rFonts w:eastAsiaTheme="majorEastAsia" w:cstheme="majorBidi"/>
      <w:iCs/>
      <w:color w:val="000000" w:themeColor="text1"/>
      <w:sz w:val="28"/>
    </w:rPr>
  </w:style>
  <w:style w:type="paragraph" w:styleId="5">
    <w:name w:val="heading 5"/>
    <w:basedOn w:val="a0"/>
    <w:next w:val="a0"/>
    <w:link w:val="50"/>
    <w:semiHidden/>
    <w:unhideWhenUsed/>
    <w:qFormat/>
    <w:locked/>
    <w:rsid w:val="009C375D"/>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0"/>
    <w:next w:val="a0"/>
    <w:link w:val="60"/>
    <w:semiHidden/>
    <w:unhideWhenUsed/>
    <w:qFormat/>
    <w:locked/>
    <w:rsid w:val="009C375D"/>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0"/>
    <w:next w:val="a0"/>
    <w:link w:val="70"/>
    <w:semiHidden/>
    <w:unhideWhenUsed/>
    <w:qFormat/>
    <w:locked/>
    <w:rsid w:val="009C375D"/>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0"/>
    <w:next w:val="a0"/>
    <w:link w:val="80"/>
    <w:semiHidden/>
    <w:unhideWhenUsed/>
    <w:qFormat/>
    <w:locked/>
    <w:rsid w:val="009C375D"/>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semiHidden/>
    <w:unhideWhenUsed/>
    <w:qFormat/>
    <w:locked/>
    <w:rsid w:val="009C375D"/>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rsid w:val="005F4759"/>
    <w:rPr>
      <w:rFonts w:ascii="Times New Roman" w:eastAsia="Times New Roman" w:hAnsi="Times New Roman"/>
      <w:b/>
      <w:bCs/>
      <w:kern w:val="32"/>
      <w:sz w:val="28"/>
      <w:szCs w:val="32"/>
      <w:lang w:val="x-none" w:eastAsia="x-none"/>
    </w:rPr>
  </w:style>
  <w:style w:type="character" w:customStyle="1" w:styleId="21">
    <w:name w:val="Заголовок 2 Знак"/>
    <w:link w:val="20"/>
    <w:rsid w:val="0012714D"/>
    <w:rPr>
      <w:rFonts w:ascii="Times New Roman" w:eastAsia="Times New Roman" w:hAnsi="Times New Roman"/>
      <w:bCs/>
      <w:iCs/>
      <w:sz w:val="28"/>
      <w:szCs w:val="28"/>
      <w:lang w:val="x-none" w:eastAsia="x-none"/>
    </w:rPr>
  </w:style>
  <w:style w:type="character" w:customStyle="1" w:styleId="31">
    <w:name w:val="Заголовок 3 Знак"/>
    <w:link w:val="30"/>
    <w:rsid w:val="0012714D"/>
    <w:rPr>
      <w:rFonts w:ascii="Times New Roman" w:eastAsia="Times New Roman" w:hAnsi="Times New Roman"/>
      <w:bCs/>
      <w:sz w:val="28"/>
      <w:szCs w:val="26"/>
      <w:lang w:val="x-none" w:eastAsia="x-none"/>
    </w:rPr>
  </w:style>
  <w:style w:type="paragraph" w:styleId="a4">
    <w:name w:val="header"/>
    <w:basedOn w:val="a0"/>
    <w:link w:val="a5"/>
    <w:rsid w:val="00B06596"/>
    <w:pPr>
      <w:tabs>
        <w:tab w:val="center" w:pos="4819"/>
        <w:tab w:val="right" w:pos="9639"/>
      </w:tabs>
    </w:pPr>
  </w:style>
  <w:style w:type="character" w:customStyle="1" w:styleId="a5">
    <w:name w:val="Верхний колонтитул Знак"/>
    <w:link w:val="a4"/>
    <w:locked/>
    <w:rsid w:val="00B06596"/>
    <w:rPr>
      <w:rFonts w:ascii="Times New Roman" w:hAnsi="Times New Roman" w:cs="Times New Roman"/>
      <w:sz w:val="24"/>
      <w:szCs w:val="24"/>
      <w:lang w:val="ru-RU" w:eastAsia="ru-RU"/>
    </w:rPr>
  </w:style>
  <w:style w:type="paragraph" w:styleId="a6">
    <w:name w:val="footer"/>
    <w:basedOn w:val="a0"/>
    <w:link w:val="a7"/>
    <w:uiPriority w:val="99"/>
    <w:rsid w:val="00B06596"/>
    <w:pPr>
      <w:tabs>
        <w:tab w:val="center" w:pos="4819"/>
        <w:tab w:val="right" w:pos="9639"/>
      </w:tabs>
    </w:pPr>
  </w:style>
  <w:style w:type="character" w:customStyle="1" w:styleId="a7">
    <w:name w:val="Нижний колонтитул Знак"/>
    <w:link w:val="a6"/>
    <w:uiPriority w:val="99"/>
    <w:locked/>
    <w:rsid w:val="00B06596"/>
    <w:rPr>
      <w:rFonts w:ascii="Times New Roman" w:hAnsi="Times New Roman" w:cs="Times New Roman"/>
      <w:sz w:val="24"/>
      <w:szCs w:val="24"/>
      <w:lang w:val="ru-RU" w:eastAsia="ru-RU"/>
    </w:rPr>
  </w:style>
  <w:style w:type="paragraph" w:customStyle="1" w:styleId="a8">
    <w:name w:val="Чертежный"/>
    <w:rsid w:val="00B06596"/>
    <w:pPr>
      <w:jc w:val="both"/>
    </w:pPr>
    <w:rPr>
      <w:rFonts w:ascii="ISOCPEUR" w:hAnsi="ISOCPEUR"/>
      <w:i/>
      <w:sz w:val="28"/>
      <w:lang w:val="uk-UA" w:eastAsia="ru-RU"/>
    </w:rPr>
  </w:style>
  <w:style w:type="paragraph" w:customStyle="1" w:styleId="ListParagraph1">
    <w:name w:val="List Paragraph1"/>
    <w:basedOn w:val="a0"/>
    <w:rsid w:val="00B06596"/>
    <w:pPr>
      <w:spacing w:after="200" w:line="276" w:lineRule="auto"/>
      <w:ind w:left="720"/>
      <w:contextualSpacing/>
    </w:pPr>
    <w:rPr>
      <w:rFonts w:ascii="Calibri" w:eastAsia="Times New Roman" w:hAnsi="Calibri"/>
      <w:sz w:val="22"/>
      <w:szCs w:val="22"/>
      <w:lang w:eastAsia="en-US"/>
    </w:rPr>
  </w:style>
  <w:style w:type="character" w:styleId="a9">
    <w:name w:val="Hyperlink"/>
    <w:uiPriority w:val="99"/>
    <w:rsid w:val="00B06596"/>
    <w:rPr>
      <w:rFonts w:cs="Times New Roman"/>
      <w:color w:val="0000FF"/>
      <w:u w:val="single"/>
    </w:rPr>
  </w:style>
  <w:style w:type="paragraph" w:styleId="aa">
    <w:name w:val="Normal (Web)"/>
    <w:basedOn w:val="a0"/>
    <w:uiPriority w:val="99"/>
    <w:rsid w:val="00B06596"/>
    <w:pPr>
      <w:spacing w:before="100" w:beforeAutospacing="1" w:after="100" w:afterAutospacing="1"/>
    </w:pPr>
  </w:style>
  <w:style w:type="paragraph" w:styleId="ab">
    <w:name w:val="Balloon Text"/>
    <w:basedOn w:val="a0"/>
    <w:link w:val="ac"/>
    <w:uiPriority w:val="99"/>
    <w:semiHidden/>
    <w:rsid w:val="00B06596"/>
    <w:rPr>
      <w:rFonts w:ascii="Tahoma" w:hAnsi="Tahoma"/>
      <w:sz w:val="16"/>
      <w:szCs w:val="16"/>
    </w:rPr>
  </w:style>
  <w:style w:type="character" w:customStyle="1" w:styleId="ac">
    <w:name w:val="Текст выноски Знак"/>
    <w:link w:val="ab"/>
    <w:uiPriority w:val="99"/>
    <w:semiHidden/>
    <w:locked/>
    <w:rsid w:val="00B06596"/>
    <w:rPr>
      <w:rFonts w:ascii="Tahoma" w:hAnsi="Tahoma" w:cs="Tahoma"/>
      <w:sz w:val="16"/>
      <w:szCs w:val="16"/>
      <w:lang w:val="ru-RU" w:eastAsia="ru-RU"/>
    </w:rPr>
  </w:style>
  <w:style w:type="table" w:styleId="ad">
    <w:name w:val="Table Grid"/>
    <w:basedOn w:val="a2"/>
    <w:uiPriority w:val="59"/>
    <w:rsid w:val="00AC04E6"/>
    <w:rPr>
      <w:rFonts w:eastAsia="Times New Roman"/>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1"/>
    <w:rsid w:val="00296433"/>
  </w:style>
  <w:style w:type="paragraph" w:customStyle="1" w:styleId="11">
    <w:name w:val="Курсова 1"/>
    <w:basedOn w:val="a0"/>
    <w:link w:val="12"/>
    <w:qFormat/>
    <w:rsid w:val="0091428E"/>
    <w:pPr>
      <w:spacing w:line="360" w:lineRule="auto"/>
      <w:ind w:firstLine="851"/>
      <w:jc w:val="both"/>
    </w:pPr>
    <w:rPr>
      <w:sz w:val="28"/>
      <w:szCs w:val="28"/>
      <w:lang w:val="uk-UA" w:eastAsia="x-none"/>
    </w:rPr>
  </w:style>
  <w:style w:type="character" w:customStyle="1" w:styleId="12">
    <w:name w:val="Курсова 1 Знак"/>
    <w:link w:val="11"/>
    <w:rsid w:val="0091428E"/>
    <w:rPr>
      <w:rFonts w:ascii="Times New Roman" w:hAnsi="Times New Roman"/>
      <w:sz w:val="28"/>
      <w:szCs w:val="28"/>
      <w:lang w:val="uk-UA" w:eastAsia="x-none"/>
    </w:rPr>
  </w:style>
  <w:style w:type="paragraph" w:styleId="13">
    <w:name w:val="toc 1"/>
    <w:basedOn w:val="a0"/>
    <w:next w:val="a0"/>
    <w:autoRedefine/>
    <w:uiPriority w:val="39"/>
    <w:qFormat/>
    <w:locked/>
    <w:rsid w:val="00302739"/>
    <w:pPr>
      <w:tabs>
        <w:tab w:val="right" w:leader="dot" w:pos="9911"/>
      </w:tabs>
      <w:spacing w:line="360" w:lineRule="auto"/>
    </w:pPr>
    <w:rPr>
      <w:sz w:val="28"/>
    </w:rPr>
  </w:style>
  <w:style w:type="paragraph" w:styleId="22">
    <w:name w:val="toc 2"/>
    <w:basedOn w:val="a0"/>
    <w:next w:val="a0"/>
    <w:autoRedefine/>
    <w:uiPriority w:val="39"/>
    <w:qFormat/>
    <w:locked/>
    <w:rsid w:val="007C19DB"/>
    <w:pPr>
      <w:tabs>
        <w:tab w:val="right" w:leader="dot" w:pos="9911"/>
      </w:tabs>
      <w:spacing w:line="360" w:lineRule="auto"/>
      <w:ind w:left="240"/>
      <w:jc w:val="both"/>
    </w:pPr>
    <w:rPr>
      <w:sz w:val="28"/>
    </w:rPr>
  </w:style>
  <w:style w:type="paragraph" w:styleId="32">
    <w:name w:val="toc 3"/>
    <w:basedOn w:val="a0"/>
    <w:next w:val="a0"/>
    <w:autoRedefine/>
    <w:uiPriority w:val="39"/>
    <w:qFormat/>
    <w:locked/>
    <w:rsid w:val="00985994"/>
    <w:pPr>
      <w:ind w:left="480"/>
    </w:pPr>
    <w:rPr>
      <w:sz w:val="28"/>
    </w:rPr>
  </w:style>
  <w:style w:type="paragraph" w:customStyle="1" w:styleId="23">
    <w:name w:val="Курсова 2"/>
    <w:basedOn w:val="a0"/>
    <w:link w:val="24"/>
    <w:qFormat/>
    <w:rsid w:val="00985994"/>
    <w:pPr>
      <w:spacing w:after="240" w:line="360" w:lineRule="auto"/>
      <w:ind w:firstLine="142"/>
      <w:jc w:val="both"/>
    </w:pPr>
    <w:rPr>
      <w:sz w:val="28"/>
      <w:szCs w:val="28"/>
      <w:lang w:val="uk-UA" w:eastAsia="x-none"/>
    </w:rPr>
  </w:style>
  <w:style w:type="character" w:customStyle="1" w:styleId="24">
    <w:name w:val="Курсова 2 Знак"/>
    <w:link w:val="23"/>
    <w:rsid w:val="00985994"/>
    <w:rPr>
      <w:rFonts w:ascii="Times New Roman" w:hAnsi="Times New Roman"/>
      <w:sz w:val="28"/>
      <w:szCs w:val="28"/>
      <w:lang w:val="uk-UA"/>
    </w:rPr>
  </w:style>
  <w:style w:type="paragraph" w:styleId="ae">
    <w:name w:val="TOC Heading"/>
    <w:basedOn w:val="1"/>
    <w:next w:val="a0"/>
    <w:uiPriority w:val="39"/>
    <w:unhideWhenUsed/>
    <w:qFormat/>
    <w:rsid w:val="00394948"/>
    <w:pPr>
      <w:keepLines/>
      <w:spacing w:before="480" w:after="0" w:line="276" w:lineRule="auto"/>
      <w:outlineLvl w:val="9"/>
    </w:pPr>
    <w:rPr>
      <w:color w:val="365F91"/>
      <w:kern w:val="0"/>
      <w:szCs w:val="28"/>
      <w:lang w:eastAsia="en-US"/>
    </w:rPr>
  </w:style>
  <w:style w:type="paragraph" w:styleId="71">
    <w:name w:val="toc 7"/>
    <w:basedOn w:val="a0"/>
    <w:next w:val="a0"/>
    <w:autoRedefine/>
    <w:uiPriority w:val="39"/>
    <w:locked/>
    <w:rsid w:val="00394948"/>
    <w:pPr>
      <w:ind w:left="1440"/>
    </w:pPr>
  </w:style>
  <w:style w:type="paragraph" w:styleId="af">
    <w:name w:val="List Paragraph"/>
    <w:basedOn w:val="a0"/>
    <w:uiPriority w:val="34"/>
    <w:qFormat/>
    <w:rsid w:val="00A92338"/>
    <w:pPr>
      <w:widowControl w:val="0"/>
      <w:spacing w:after="200"/>
      <w:ind w:firstLine="709"/>
      <w:contextualSpacing/>
    </w:pPr>
    <w:rPr>
      <w:sz w:val="28"/>
      <w:szCs w:val="22"/>
      <w:lang w:eastAsia="en-US"/>
    </w:rPr>
  </w:style>
  <w:style w:type="character" w:customStyle="1" w:styleId="apple-style-span">
    <w:name w:val="apple-style-span"/>
    <w:basedOn w:val="a1"/>
    <w:rsid w:val="00EB7015"/>
  </w:style>
  <w:style w:type="paragraph" w:customStyle="1" w:styleId="Default">
    <w:name w:val="Default"/>
    <w:rsid w:val="00491DAF"/>
    <w:pPr>
      <w:autoSpaceDE w:val="0"/>
      <w:autoSpaceDN w:val="0"/>
      <w:adjustRightInd w:val="0"/>
    </w:pPr>
    <w:rPr>
      <w:rFonts w:ascii="Arial" w:hAnsi="Arial" w:cs="Arial"/>
      <w:color w:val="000000"/>
      <w:sz w:val="24"/>
      <w:szCs w:val="24"/>
      <w:lang w:val="ru-RU" w:eastAsia="ru-RU"/>
    </w:rPr>
  </w:style>
  <w:style w:type="paragraph" w:customStyle="1" w:styleId="ZIKSMAINTEXT">
    <w:name w:val="ZIKS_MAIN_TEXT"/>
    <w:basedOn w:val="a0"/>
    <w:qFormat/>
    <w:rsid w:val="00790BF3"/>
    <w:pPr>
      <w:spacing w:line="360" w:lineRule="auto"/>
      <w:ind w:firstLine="709"/>
      <w:jc w:val="both"/>
    </w:pPr>
    <w:rPr>
      <w:sz w:val="28"/>
      <w:szCs w:val="28"/>
      <w:lang w:val="uk-UA"/>
    </w:rPr>
  </w:style>
  <w:style w:type="paragraph" w:customStyle="1" w:styleId="ZIKSHEADERTHIRD">
    <w:name w:val="ZIKS_HEADER_THIRD"/>
    <w:basedOn w:val="ZIKSMAINTEXT"/>
    <w:next w:val="ZIKSHEADERFOURTH"/>
    <w:qFormat/>
    <w:rsid w:val="00CD7AC4"/>
  </w:style>
  <w:style w:type="paragraph" w:customStyle="1" w:styleId="ZIKSHEADERSECOND">
    <w:name w:val="ZIKS_HEADER_SECOND"/>
    <w:basedOn w:val="ZIKSHEADERTHIRD"/>
    <w:next w:val="ZIKSHEADERTHIRD"/>
    <w:qFormat/>
    <w:rsid w:val="00B04F5D"/>
    <w:pPr>
      <w:spacing w:before="120" w:after="120"/>
    </w:pPr>
  </w:style>
  <w:style w:type="paragraph" w:customStyle="1" w:styleId="ZIKSHEADERFIRST">
    <w:name w:val="ZIKS_HEADER_FIRST"/>
    <w:basedOn w:val="ZIKSHEADERSECOND"/>
    <w:next w:val="ZIKSHEADERSECOND"/>
    <w:qFormat/>
    <w:rsid w:val="00B04F5D"/>
    <w:pPr>
      <w:ind w:firstLine="0"/>
      <w:jc w:val="center"/>
    </w:pPr>
    <w:rPr>
      <w:caps/>
    </w:rPr>
  </w:style>
  <w:style w:type="paragraph" w:customStyle="1" w:styleId="ZIKSHEADERFOURTH">
    <w:name w:val="ZIKS_HEADER_FOURTH"/>
    <w:basedOn w:val="ZIKSHEADERTHIRD"/>
    <w:next w:val="ZIKSMAINTEXT"/>
    <w:rsid w:val="00B04F5D"/>
    <w:pPr>
      <w:spacing w:line="240" w:lineRule="auto"/>
    </w:pPr>
  </w:style>
  <w:style w:type="paragraph" w:customStyle="1" w:styleId="ZUZIKTABLE">
    <w:name w:val="ZUZIK_TABLE"/>
    <w:basedOn w:val="Default"/>
    <w:qFormat/>
    <w:rsid w:val="00222DF6"/>
    <w:rPr>
      <w:rFonts w:ascii="Times New Roman" w:hAnsi="Times New Roman"/>
      <w:sz w:val="28"/>
    </w:rPr>
  </w:style>
  <w:style w:type="paragraph" w:styleId="41">
    <w:name w:val="toc 4"/>
    <w:basedOn w:val="a0"/>
    <w:next w:val="a0"/>
    <w:autoRedefine/>
    <w:uiPriority w:val="39"/>
    <w:unhideWhenUsed/>
    <w:locked/>
    <w:rsid w:val="00C83190"/>
    <w:pPr>
      <w:spacing w:after="100" w:line="276" w:lineRule="auto"/>
      <w:ind w:left="660"/>
    </w:pPr>
    <w:rPr>
      <w:rFonts w:ascii="Calibri" w:eastAsia="Times New Roman" w:hAnsi="Calibri"/>
      <w:sz w:val="22"/>
      <w:szCs w:val="22"/>
      <w:lang w:val="uk-UA" w:eastAsia="uk-UA"/>
    </w:rPr>
  </w:style>
  <w:style w:type="paragraph" w:styleId="51">
    <w:name w:val="toc 5"/>
    <w:basedOn w:val="a0"/>
    <w:next w:val="a0"/>
    <w:autoRedefine/>
    <w:uiPriority w:val="39"/>
    <w:unhideWhenUsed/>
    <w:locked/>
    <w:rsid w:val="00C83190"/>
    <w:pPr>
      <w:spacing w:after="100" w:line="276" w:lineRule="auto"/>
      <w:ind w:left="880"/>
    </w:pPr>
    <w:rPr>
      <w:rFonts w:ascii="Calibri" w:eastAsia="Times New Roman" w:hAnsi="Calibri"/>
      <w:sz w:val="22"/>
      <w:szCs w:val="22"/>
      <w:lang w:val="uk-UA" w:eastAsia="uk-UA"/>
    </w:rPr>
  </w:style>
  <w:style w:type="paragraph" w:styleId="61">
    <w:name w:val="toc 6"/>
    <w:basedOn w:val="a0"/>
    <w:next w:val="a0"/>
    <w:autoRedefine/>
    <w:uiPriority w:val="39"/>
    <w:unhideWhenUsed/>
    <w:locked/>
    <w:rsid w:val="00C83190"/>
    <w:pPr>
      <w:spacing w:after="100" w:line="276" w:lineRule="auto"/>
      <w:ind w:left="1100"/>
    </w:pPr>
    <w:rPr>
      <w:rFonts w:ascii="Calibri" w:eastAsia="Times New Roman" w:hAnsi="Calibri"/>
      <w:sz w:val="22"/>
      <w:szCs w:val="22"/>
      <w:lang w:val="uk-UA" w:eastAsia="uk-UA"/>
    </w:rPr>
  </w:style>
  <w:style w:type="paragraph" w:styleId="81">
    <w:name w:val="toc 8"/>
    <w:basedOn w:val="a0"/>
    <w:next w:val="a0"/>
    <w:autoRedefine/>
    <w:uiPriority w:val="39"/>
    <w:unhideWhenUsed/>
    <w:locked/>
    <w:rsid w:val="00C83190"/>
    <w:pPr>
      <w:spacing w:after="100" w:line="276" w:lineRule="auto"/>
      <w:ind w:left="1540"/>
    </w:pPr>
    <w:rPr>
      <w:rFonts w:ascii="Calibri" w:eastAsia="Times New Roman" w:hAnsi="Calibri"/>
      <w:sz w:val="22"/>
      <w:szCs w:val="22"/>
      <w:lang w:val="uk-UA" w:eastAsia="uk-UA"/>
    </w:rPr>
  </w:style>
  <w:style w:type="paragraph" w:styleId="91">
    <w:name w:val="toc 9"/>
    <w:basedOn w:val="a0"/>
    <w:next w:val="a0"/>
    <w:autoRedefine/>
    <w:uiPriority w:val="39"/>
    <w:unhideWhenUsed/>
    <w:locked/>
    <w:rsid w:val="00C83190"/>
    <w:pPr>
      <w:spacing w:after="100" w:line="276" w:lineRule="auto"/>
      <w:ind w:left="1760"/>
    </w:pPr>
    <w:rPr>
      <w:rFonts w:ascii="Calibri" w:eastAsia="Times New Roman" w:hAnsi="Calibri"/>
      <w:sz w:val="22"/>
      <w:szCs w:val="22"/>
      <w:lang w:val="uk-UA" w:eastAsia="uk-UA"/>
    </w:rPr>
  </w:style>
  <w:style w:type="paragraph" w:customStyle="1" w:styleId="ZUZIKMAINTEXT">
    <w:name w:val="ZUZIK_MAIN_TEXT"/>
    <w:qFormat/>
    <w:rsid w:val="00655E7F"/>
    <w:pPr>
      <w:spacing w:line="360" w:lineRule="auto"/>
      <w:ind w:firstLine="709"/>
      <w:jc w:val="both"/>
    </w:pPr>
    <w:rPr>
      <w:rFonts w:ascii="Times New Roman" w:hAnsi="Times New Roman"/>
      <w:sz w:val="28"/>
      <w:szCs w:val="28"/>
      <w:lang w:val="uk-UA" w:eastAsia="ru-RU"/>
    </w:rPr>
  </w:style>
  <w:style w:type="paragraph" w:customStyle="1" w:styleId="ZUZIKHEADERL1">
    <w:name w:val="ZUZIK_HEADER_L1"/>
    <w:basedOn w:val="ZUZIKMAINTEXT"/>
    <w:qFormat/>
    <w:rsid w:val="00D1797A"/>
    <w:pPr>
      <w:pageBreakBefore/>
      <w:suppressAutoHyphens/>
      <w:spacing w:after="120"/>
      <w:ind w:firstLine="0"/>
      <w:jc w:val="center"/>
    </w:pPr>
    <w:rPr>
      <w:caps/>
    </w:rPr>
  </w:style>
  <w:style w:type="paragraph" w:customStyle="1" w:styleId="ZUZIKHEADERL2">
    <w:name w:val="ZUZIK_HEADER_L2"/>
    <w:basedOn w:val="ZIKSMAINTEXT"/>
    <w:qFormat/>
    <w:rsid w:val="003C3546"/>
    <w:pPr>
      <w:spacing w:before="120" w:after="120"/>
    </w:pPr>
  </w:style>
  <w:style w:type="paragraph" w:customStyle="1" w:styleId="ZUZIKHEADERL3">
    <w:name w:val="ZUZIK_HEADER_L3"/>
    <w:basedOn w:val="ZUZIKHEADERL2"/>
    <w:qFormat/>
    <w:rsid w:val="00442B0C"/>
  </w:style>
  <w:style w:type="paragraph" w:customStyle="1" w:styleId="ZUZIKHEADERL4">
    <w:name w:val="ZUZIK_HEADER_L4"/>
    <w:basedOn w:val="ZUZIKHEADERL3"/>
    <w:qFormat/>
    <w:rsid w:val="00442B0C"/>
  </w:style>
  <w:style w:type="numbering" w:customStyle="1" w:styleId="ZUZIKLIST">
    <w:name w:val="ZUZIK_LIST"/>
    <w:basedOn w:val="a3"/>
    <w:uiPriority w:val="99"/>
    <w:rsid w:val="00F75D2E"/>
    <w:pPr>
      <w:numPr>
        <w:numId w:val="1"/>
      </w:numPr>
    </w:pPr>
  </w:style>
  <w:style w:type="paragraph" w:customStyle="1" w:styleId="ZUZIKIMAGE">
    <w:name w:val="ZUZIK_IMAGE"/>
    <w:basedOn w:val="ZUZIKMAINTEXT"/>
    <w:next w:val="ZUZIKUNDERIMAGE"/>
    <w:qFormat/>
    <w:rsid w:val="006830B9"/>
    <w:pPr>
      <w:spacing w:before="120" w:line="240" w:lineRule="auto"/>
      <w:ind w:firstLine="0"/>
      <w:jc w:val="center"/>
    </w:pPr>
  </w:style>
  <w:style w:type="paragraph" w:customStyle="1" w:styleId="ZUZIKUNDERIMAGE">
    <w:name w:val="ZUZIK_UNDER_IMAGE"/>
    <w:basedOn w:val="ZUZIKMAINTEXT"/>
    <w:qFormat/>
    <w:rsid w:val="00B3690D"/>
    <w:pPr>
      <w:ind w:firstLine="0"/>
      <w:jc w:val="center"/>
    </w:pPr>
  </w:style>
  <w:style w:type="paragraph" w:customStyle="1" w:styleId="ZUZIKCOMMAND">
    <w:name w:val="ZUZIK_COMMAND"/>
    <w:basedOn w:val="ZUZIKMAINTEXT"/>
    <w:qFormat/>
    <w:rsid w:val="0093116F"/>
    <w:pPr>
      <w:jc w:val="left"/>
    </w:pPr>
    <w:rPr>
      <w:b/>
    </w:rPr>
  </w:style>
  <w:style w:type="paragraph" w:customStyle="1" w:styleId="ZUZIKABOVETABLE">
    <w:name w:val="ZUZIK_ABOVE_TABLE"/>
    <w:basedOn w:val="ZIKSMAINTEXT"/>
    <w:qFormat/>
    <w:rsid w:val="00266D2A"/>
    <w:pPr>
      <w:spacing w:line="240" w:lineRule="auto"/>
      <w:ind w:firstLine="0"/>
    </w:pPr>
  </w:style>
  <w:style w:type="paragraph" w:customStyle="1" w:styleId="ZUZIKLISTING">
    <w:name w:val="ZUZIK_LISTING"/>
    <w:basedOn w:val="ZIKSMAINTEXT"/>
    <w:qFormat/>
    <w:rsid w:val="00AF5A3B"/>
    <w:pPr>
      <w:spacing w:line="240" w:lineRule="auto"/>
      <w:ind w:left="709" w:firstLine="0"/>
      <w:jc w:val="left"/>
    </w:pPr>
  </w:style>
  <w:style w:type="paragraph" w:customStyle="1" w:styleId="ZUZIKMAINTEXTLIST">
    <w:name w:val="ZUZIK_MAIN_TEXT_LIST"/>
    <w:basedOn w:val="ZUZIKMAINTEXT"/>
    <w:qFormat/>
    <w:rsid w:val="00F75D2E"/>
    <w:pPr>
      <w:numPr>
        <w:numId w:val="2"/>
      </w:numPr>
      <w:ind w:left="0" w:firstLine="709"/>
      <w:jc w:val="left"/>
    </w:pPr>
  </w:style>
  <w:style w:type="numbering" w:customStyle="1" w:styleId="somelist">
    <w:name w:val="some list"/>
    <w:basedOn w:val="a3"/>
    <w:uiPriority w:val="99"/>
    <w:rsid w:val="00F75D2E"/>
    <w:pPr>
      <w:numPr>
        <w:numId w:val="3"/>
      </w:numPr>
    </w:pPr>
  </w:style>
  <w:style w:type="character" w:styleId="af0">
    <w:name w:val="Placeholder Text"/>
    <w:uiPriority w:val="99"/>
    <w:semiHidden/>
    <w:rsid w:val="00BC0D37"/>
    <w:rPr>
      <w:color w:val="808080"/>
    </w:rPr>
  </w:style>
  <w:style w:type="paragraph" w:styleId="af1">
    <w:name w:val="Body Text Indent"/>
    <w:basedOn w:val="a0"/>
    <w:link w:val="af2"/>
    <w:uiPriority w:val="99"/>
    <w:unhideWhenUsed/>
    <w:rsid w:val="00321C0F"/>
    <w:pPr>
      <w:suppressAutoHyphens/>
      <w:spacing w:after="120"/>
      <w:ind w:left="283"/>
    </w:pPr>
    <w:rPr>
      <w:rFonts w:eastAsia="Times New Roman"/>
      <w:lang w:val="x-none" w:eastAsia="ar-SA"/>
    </w:rPr>
  </w:style>
  <w:style w:type="character" w:customStyle="1" w:styleId="af2">
    <w:name w:val="Основной текст с отступом Знак"/>
    <w:link w:val="af1"/>
    <w:uiPriority w:val="99"/>
    <w:rsid w:val="00321C0F"/>
    <w:rPr>
      <w:rFonts w:ascii="Times New Roman" w:eastAsia="Times New Roman" w:hAnsi="Times New Roman"/>
      <w:sz w:val="24"/>
      <w:szCs w:val="24"/>
      <w:lang w:eastAsia="ar-SA"/>
    </w:rPr>
  </w:style>
  <w:style w:type="character" w:styleId="af3">
    <w:name w:val="Strong"/>
    <w:uiPriority w:val="22"/>
    <w:qFormat/>
    <w:locked/>
    <w:rsid w:val="001C587B"/>
    <w:rPr>
      <w:b/>
      <w:bCs/>
    </w:rPr>
  </w:style>
  <w:style w:type="character" w:customStyle="1" w:styleId="spelle">
    <w:name w:val="spelle"/>
    <w:rsid w:val="001C587B"/>
  </w:style>
  <w:style w:type="character" w:customStyle="1" w:styleId="grame">
    <w:name w:val="grame"/>
    <w:rsid w:val="001C587B"/>
  </w:style>
  <w:style w:type="paragraph" w:customStyle="1" w:styleId="106">
    <w:name w:val="Стиль Заголовок 1 + Перед:  0 пт После:  6 пт"/>
    <w:basedOn w:val="1"/>
    <w:autoRedefine/>
    <w:rsid w:val="00333AF0"/>
    <w:pPr>
      <w:spacing w:before="100" w:after="100"/>
      <w:ind w:right="28"/>
    </w:pPr>
    <w:rPr>
      <w:spacing w:val="-4"/>
      <w:kern w:val="28"/>
      <w:szCs w:val="24"/>
      <w:lang w:val="uk-UA"/>
    </w:rPr>
  </w:style>
  <w:style w:type="paragraph" w:styleId="af4">
    <w:name w:val="Title"/>
    <w:basedOn w:val="a0"/>
    <w:link w:val="af5"/>
    <w:qFormat/>
    <w:locked/>
    <w:rsid w:val="00E4702B"/>
    <w:pPr>
      <w:jc w:val="center"/>
    </w:pPr>
    <w:rPr>
      <w:rFonts w:eastAsia="Times New Roman"/>
      <w:b/>
      <w:sz w:val="28"/>
      <w:szCs w:val="20"/>
      <w:lang w:val="x-none"/>
    </w:rPr>
  </w:style>
  <w:style w:type="character" w:customStyle="1" w:styleId="af5">
    <w:name w:val="Заголовок Знак"/>
    <w:link w:val="af4"/>
    <w:rsid w:val="00E4702B"/>
    <w:rPr>
      <w:rFonts w:ascii="Times New Roman" w:eastAsia="Times New Roman" w:hAnsi="Times New Roman"/>
      <w:b/>
      <w:sz w:val="28"/>
      <w:lang w:eastAsia="ru-RU"/>
    </w:rPr>
  </w:style>
  <w:style w:type="paragraph" w:customStyle="1" w:styleId="Textlab">
    <w:name w:val="Text_lab Знак Знак Знак"/>
    <w:basedOn w:val="a0"/>
    <w:rsid w:val="00EF30D1"/>
    <w:pPr>
      <w:spacing w:before="30" w:after="30"/>
      <w:ind w:firstLine="340"/>
      <w:jc w:val="both"/>
    </w:pPr>
    <w:rPr>
      <w:rFonts w:eastAsia="Plotter"/>
      <w:snapToGrid w:val="0"/>
      <w:sz w:val="20"/>
      <w:szCs w:val="20"/>
      <w:lang w:val="uk-UA"/>
    </w:rPr>
  </w:style>
  <w:style w:type="paragraph" w:customStyle="1" w:styleId="af6">
    <w:name w:val="Тема_лаб Знак"/>
    <w:basedOn w:val="Textlab"/>
    <w:rsid w:val="00EF30D1"/>
    <w:pPr>
      <w:spacing w:before="0"/>
      <w:jc w:val="center"/>
    </w:pPr>
    <w:rPr>
      <w:rFonts w:ascii="Arial" w:hAnsi="Arial" w:cs="Arial"/>
      <w:b/>
      <w:i/>
    </w:rPr>
  </w:style>
  <w:style w:type="paragraph" w:styleId="HTML">
    <w:name w:val="HTML Preformatted"/>
    <w:basedOn w:val="a0"/>
    <w:link w:val="HTML0"/>
    <w:uiPriority w:val="99"/>
    <w:unhideWhenUsed/>
    <w:rsid w:val="00FC4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sz w:val="20"/>
      <w:szCs w:val="20"/>
      <w:lang w:val="x-none" w:eastAsia="x-none"/>
    </w:rPr>
  </w:style>
  <w:style w:type="character" w:customStyle="1" w:styleId="HTML0">
    <w:name w:val="Стандартный HTML Знак"/>
    <w:link w:val="HTML"/>
    <w:uiPriority w:val="99"/>
    <w:rsid w:val="00FC43DE"/>
    <w:rPr>
      <w:rFonts w:ascii="Courier New" w:eastAsia="Times New Roman" w:hAnsi="Courier New" w:cs="Courier New"/>
    </w:rPr>
  </w:style>
  <w:style w:type="paragraph" w:styleId="af7">
    <w:name w:val="caption"/>
    <w:basedOn w:val="a0"/>
    <w:next w:val="a0"/>
    <w:unhideWhenUsed/>
    <w:qFormat/>
    <w:locked/>
    <w:rsid w:val="00660251"/>
    <w:pPr>
      <w:spacing w:before="240" w:after="360"/>
    </w:pPr>
    <w:rPr>
      <w:iCs/>
      <w:color w:val="000000" w:themeColor="text1"/>
      <w:sz w:val="28"/>
      <w:szCs w:val="18"/>
    </w:rPr>
  </w:style>
  <w:style w:type="paragraph" w:styleId="af8">
    <w:name w:val="endnote text"/>
    <w:basedOn w:val="a0"/>
    <w:link w:val="af9"/>
    <w:rsid w:val="000B3CB7"/>
    <w:rPr>
      <w:sz w:val="20"/>
      <w:szCs w:val="20"/>
    </w:rPr>
  </w:style>
  <w:style w:type="character" w:customStyle="1" w:styleId="af9">
    <w:name w:val="Текст концевой сноски Знак"/>
    <w:basedOn w:val="a1"/>
    <w:link w:val="af8"/>
    <w:rsid w:val="000B3CB7"/>
    <w:rPr>
      <w:rFonts w:ascii="Times New Roman" w:hAnsi="Times New Roman"/>
      <w:lang w:val="ru-RU" w:eastAsia="ru-RU"/>
    </w:rPr>
  </w:style>
  <w:style w:type="character" w:styleId="afa">
    <w:name w:val="endnote reference"/>
    <w:basedOn w:val="a1"/>
    <w:rsid w:val="000B3CB7"/>
    <w:rPr>
      <w:vertAlign w:val="superscript"/>
    </w:rPr>
  </w:style>
  <w:style w:type="paragraph" w:customStyle="1" w:styleId="afb">
    <w:name w:val="Курсова (виділення)"/>
    <w:basedOn w:val="11"/>
    <w:link w:val="Char"/>
    <w:rsid w:val="00E05E20"/>
    <w:pPr>
      <w:pPrChange w:id="0" w:author="Oleg Talaver" w:date="2019-12-12T09:00:00Z">
        <w:pPr>
          <w:spacing w:line="360" w:lineRule="auto"/>
          <w:ind w:firstLine="851"/>
          <w:jc w:val="both"/>
        </w:pPr>
      </w:pPrChange>
    </w:pPr>
    <w:rPr>
      <w:i/>
      <w:rPrChange w:id="0" w:author="Oleg Talaver" w:date="2019-12-12T09:00:00Z">
        <w:rPr>
          <w:rFonts w:eastAsia="Calibri"/>
          <w:sz w:val="28"/>
          <w:szCs w:val="28"/>
          <w:lang w:val="uk-UA" w:eastAsia="x-none" w:bidi="ar-SA"/>
        </w:rPr>
      </w:rPrChange>
    </w:rPr>
  </w:style>
  <w:style w:type="character" w:customStyle="1" w:styleId="Char">
    <w:name w:val="Курсова (виділення) Char"/>
    <w:basedOn w:val="12"/>
    <w:link w:val="afb"/>
    <w:rsid w:val="00E05E20"/>
    <w:rPr>
      <w:rFonts w:ascii="Times New Roman" w:hAnsi="Times New Roman"/>
      <w:i/>
      <w:sz w:val="28"/>
      <w:szCs w:val="28"/>
      <w:lang w:val="uk-UA" w:eastAsia="x-none"/>
    </w:rPr>
  </w:style>
  <w:style w:type="character" w:customStyle="1" w:styleId="UnresolvedMention">
    <w:name w:val="Unresolved Mention"/>
    <w:basedOn w:val="a1"/>
    <w:uiPriority w:val="99"/>
    <w:semiHidden/>
    <w:unhideWhenUsed/>
    <w:rsid w:val="00535E03"/>
    <w:rPr>
      <w:color w:val="605E5C"/>
      <w:shd w:val="clear" w:color="auto" w:fill="E1DFDD"/>
    </w:rPr>
  </w:style>
  <w:style w:type="numbering" w:customStyle="1" w:styleId="TermPaperHeadingNumbering">
    <w:name w:val="Term Paper Heading Numbering"/>
    <w:basedOn w:val="a3"/>
    <w:uiPriority w:val="99"/>
    <w:rsid w:val="00A409BF"/>
    <w:pPr>
      <w:numPr>
        <w:numId w:val="5"/>
      </w:numPr>
    </w:pPr>
  </w:style>
  <w:style w:type="character" w:customStyle="1" w:styleId="40">
    <w:name w:val="Заголовок 4 Знак"/>
    <w:basedOn w:val="a1"/>
    <w:link w:val="4"/>
    <w:rsid w:val="002B665B"/>
    <w:rPr>
      <w:rFonts w:ascii="Times New Roman" w:eastAsiaTheme="majorEastAsia" w:hAnsi="Times New Roman" w:cstheme="majorBidi"/>
      <w:iCs/>
      <w:color w:val="000000" w:themeColor="text1"/>
      <w:sz w:val="28"/>
      <w:szCs w:val="24"/>
      <w:lang w:val="ru-RU" w:eastAsia="ru-RU"/>
    </w:rPr>
  </w:style>
  <w:style w:type="character" w:customStyle="1" w:styleId="50">
    <w:name w:val="Заголовок 5 Знак"/>
    <w:basedOn w:val="a1"/>
    <w:link w:val="5"/>
    <w:semiHidden/>
    <w:rsid w:val="009C375D"/>
    <w:rPr>
      <w:rFonts w:asciiTheme="majorHAnsi" w:eastAsiaTheme="majorEastAsia" w:hAnsiTheme="majorHAnsi" w:cstheme="majorBidi"/>
      <w:color w:val="2E74B5" w:themeColor="accent1" w:themeShade="BF"/>
      <w:sz w:val="24"/>
      <w:szCs w:val="24"/>
      <w:lang w:val="ru-RU" w:eastAsia="ru-RU"/>
    </w:rPr>
  </w:style>
  <w:style w:type="character" w:customStyle="1" w:styleId="60">
    <w:name w:val="Заголовок 6 Знак"/>
    <w:basedOn w:val="a1"/>
    <w:link w:val="6"/>
    <w:semiHidden/>
    <w:rsid w:val="009C375D"/>
    <w:rPr>
      <w:rFonts w:asciiTheme="majorHAnsi" w:eastAsiaTheme="majorEastAsia" w:hAnsiTheme="majorHAnsi" w:cstheme="majorBidi"/>
      <w:color w:val="1F4D78" w:themeColor="accent1" w:themeShade="7F"/>
      <w:sz w:val="24"/>
      <w:szCs w:val="24"/>
      <w:lang w:val="ru-RU" w:eastAsia="ru-RU"/>
    </w:rPr>
  </w:style>
  <w:style w:type="character" w:customStyle="1" w:styleId="70">
    <w:name w:val="Заголовок 7 Знак"/>
    <w:basedOn w:val="a1"/>
    <w:link w:val="7"/>
    <w:semiHidden/>
    <w:rsid w:val="009C375D"/>
    <w:rPr>
      <w:rFonts w:asciiTheme="majorHAnsi" w:eastAsiaTheme="majorEastAsia" w:hAnsiTheme="majorHAnsi" w:cstheme="majorBidi"/>
      <w:i/>
      <w:iCs/>
      <w:color w:val="1F4D78" w:themeColor="accent1" w:themeShade="7F"/>
      <w:sz w:val="24"/>
      <w:szCs w:val="24"/>
      <w:lang w:val="ru-RU" w:eastAsia="ru-RU"/>
    </w:rPr>
  </w:style>
  <w:style w:type="character" w:customStyle="1" w:styleId="80">
    <w:name w:val="Заголовок 8 Знак"/>
    <w:basedOn w:val="a1"/>
    <w:link w:val="8"/>
    <w:semiHidden/>
    <w:rsid w:val="009C375D"/>
    <w:rPr>
      <w:rFonts w:asciiTheme="majorHAnsi" w:eastAsiaTheme="majorEastAsia" w:hAnsiTheme="majorHAnsi" w:cstheme="majorBidi"/>
      <w:color w:val="272727" w:themeColor="text1" w:themeTint="D8"/>
      <w:sz w:val="21"/>
      <w:szCs w:val="21"/>
      <w:lang w:val="ru-RU" w:eastAsia="ru-RU"/>
    </w:rPr>
  </w:style>
  <w:style w:type="character" w:customStyle="1" w:styleId="90">
    <w:name w:val="Заголовок 9 Знак"/>
    <w:basedOn w:val="a1"/>
    <w:link w:val="9"/>
    <w:semiHidden/>
    <w:rsid w:val="009C375D"/>
    <w:rPr>
      <w:rFonts w:asciiTheme="majorHAnsi" w:eastAsiaTheme="majorEastAsia" w:hAnsiTheme="majorHAnsi" w:cstheme="majorBidi"/>
      <w:i/>
      <w:iCs/>
      <w:color w:val="272727" w:themeColor="text1" w:themeTint="D8"/>
      <w:sz w:val="21"/>
      <w:szCs w:val="21"/>
      <w:lang w:val="ru-RU" w:eastAsia="ru-RU"/>
    </w:rPr>
  </w:style>
  <w:style w:type="numbering" w:customStyle="1" w:styleId="Chapters">
    <w:name w:val="Chapters"/>
    <w:uiPriority w:val="99"/>
    <w:rsid w:val="005F4759"/>
    <w:pPr>
      <w:numPr>
        <w:numId w:val="6"/>
      </w:numPr>
    </w:pPr>
  </w:style>
  <w:style w:type="character" w:styleId="afc">
    <w:name w:val="Emphasis"/>
    <w:basedOn w:val="a1"/>
    <w:qFormat/>
    <w:locked/>
    <w:rsid w:val="00B73DE3"/>
    <w:rPr>
      <w:i/>
      <w:iCs/>
    </w:rPr>
  </w:style>
  <w:style w:type="character" w:styleId="afd">
    <w:name w:val="annotation reference"/>
    <w:basedOn w:val="a1"/>
    <w:rsid w:val="000A30AE"/>
    <w:rPr>
      <w:sz w:val="16"/>
      <w:szCs w:val="16"/>
    </w:rPr>
  </w:style>
  <w:style w:type="paragraph" w:styleId="afe">
    <w:name w:val="annotation text"/>
    <w:basedOn w:val="a0"/>
    <w:link w:val="aff"/>
    <w:rsid w:val="000A30AE"/>
    <w:rPr>
      <w:sz w:val="20"/>
      <w:szCs w:val="20"/>
    </w:rPr>
  </w:style>
  <w:style w:type="character" w:customStyle="1" w:styleId="aff">
    <w:name w:val="Текст примечания Знак"/>
    <w:basedOn w:val="a1"/>
    <w:link w:val="afe"/>
    <w:rsid w:val="000A30AE"/>
    <w:rPr>
      <w:rFonts w:ascii="Times New Roman" w:hAnsi="Times New Roman"/>
      <w:lang w:val="ru-RU" w:eastAsia="ru-RU"/>
    </w:rPr>
  </w:style>
  <w:style w:type="paragraph" w:styleId="aff0">
    <w:name w:val="annotation subject"/>
    <w:basedOn w:val="afe"/>
    <w:next w:val="afe"/>
    <w:link w:val="aff1"/>
    <w:semiHidden/>
    <w:unhideWhenUsed/>
    <w:rsid w:val="000A30AE"/>
    <w:rPr>
      <w:b/>
      <w:bCs/>
    </w:rPr>
  </w:style>
  <w:style w:type="character" w:customStyle="1" w:styleId="aff1">
    <w:name w:val="Тема примечания Знак"/>
    <w:basedOn w:val="aff"/>
    <w:link w:val="aff0"/>
    <w:semiHidden/>
    <w:rsid w:val="000A30AE"/>
    <w:rPr>
      <w:rFonts w:ascii="Times New Roman" w:hAnsi="Times New Roman"/>
      <w:b/>
      <w:bCs/>
      <w:lang w:val="ru-RU" w:eastAsia="ru-RU"/>
    </w:rPr>
  </w:style>
  <w:style w:type="numbering" w:customStyle="1" w:styleId="TermPaperUnorderedList">
    <w:name w:val="Term Paper Unordered List"/>
    <w:basedOn w:val="a3"/>
    <w:uiPriority w:val="99"/>
    <w:rsid w:val="007C566F"/>
    <w:pPr>
      <w:numPr>
        <w:numId w:val="8"/>
      </w:numPr>
    </w:pPr>
  </w:style>
  <w:style w:type="paragraph" w:styleId="a">
    <w:name w:val="List Bullet"/>
    <w:basedOn w:val="a0"/>
    <w:rsid w:val="007C566F"/>
    <w:pPr>
      <w:numPr>
        <w:numId w:val="9"/>
      </w:numPr>
      <w:contextualSpacing/>
    </w:pPr>
  </w:style>
  <w:style w:type="paragraph" w:styleId="2">
    <w:name w:val="List Bullet 2"/>
    <w:basedOn w:val="a0"/>
    <w:rsid w:val="007C566F"/>
    <w:pPr>
      <w:numPr>
        <w:numId w:val="10"/>
      </w:numPr>
      <w:contextualSpacing/>
    </w:pPr>
  </w:style>
  <w:style w:type="paragraph" w:styleId="3">
    <w:name w:val="List Bullet 3"/>
    <w:basedOn w:val="a0"/>
    <w:rsid w:val="007C566F"/>
    <w:pPr>
      <w:numPr>
        <w:numId w:val="11"/>
      </w:numPr>
      <w:contextualSpacing/>
    </w:pPr>
  </w:style>
  <w:style w:type="paragraph" w:styleId="25">
    <w:name w:val="Quote"/>
    <w:basedOn w:val="a0"/>
    <w:next w:val="a0"/>
    <w:link w:val="26"/>
    <w:uiPriority w:val="29"/>
    <w:qFormat/>
    <w:rsid w:val="00750104"/>
    <w:pPr>
      <w:spacing w:before="200" w:after="160"/>
      <w:ind w:left="864" w:right="864"/>
      <w:jc w:val="center"/>
    </w:pPr>
    <w:rPr>
      <w:i/>
      <w:iCs/>
      <w:color w:val="404040" w:themeColor="text1" w:themeTint="BF"/>
    </w:rPr>
  </w:style>
  <w:style w:type="character" w:customStyle="1" w:styleId="26">
    <w:name w:val="Цитата 2 Знак"/>
    <w:basedOn w:val="a1"/>
    <w:link w:val="25"/>
    <w:uiPriority w:val="29"/>
    <w:rsid w:val="00750104"/>
    <w:rPr>
      <w:rFonts w:ascii="Times New Roman" w:hAnsi="Times New Roman"/>
      <w:i/>
      <w:iCs/>
      <w:color w:val="404040" w:themeColor="text1" w:themeTint="BF"/>
      <w:sz w:val="24"/>
      <w:szCs w:val="24"/>
      <w:lang w:val="ru-RU" w:eastAsia="ru-RU"/>
    </w:rPr>
  </w:style>
  <w:style w:type="character" w:customStyle="1" w:styleId="mi">
    <w:name w:val="mi"/>
    <w:basedOn w:val="a1"/>
    <w:rsid w:val="0012000E"/>
  </w:style>
  <w:style w:type="paragraph" w:styleId="aff2">
    <w:name w:val="Revision"/>
    <w:hidden/>
    <w:uiPriority w:val="99"/>
    <w:semiHidden/>
    <w:rsid w:val="00ED1244"/>
    <w:rPr>
      <w:rFonts w:ascii="Times New Roman" w:hAnsi="Times New Roman"/>
      <w:sz w:val="24"/>
      <w:szCs w:val="24"/>
      <w:lang w:val="ru-RU" w:eastAsia="ru-RU"/>
    </w:rPr>
  </w:style>
  <w:style w:type="table" w:styleId="aff3">
    <w:name w:val="Grid Table Light"/>
    <w:basedOn w:val="a2"/>
    <w:uiPriority w:val="40"/>
    <w:rsid w:val="000730B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4">
    <w:name w:val="Стиль Верхний колонтитул + вправо"/>
    <w:basedOn w:val="a4"/>
    <w:rsid w:val="005E4620"/>
    <w:pPr>
      <w:tabs>
        <w:tab w:val="clear" w:pos="4819"/>
        <w:tab w:val="clear" w:pos="9639"/>
        <w:tab w:val="center" w:pos="4153"/>
        <w:tab w:val="right" w:pos="8306"/>
      </w:tabs>
      <w:jc w:val="right"/>
    </w:pPr>
    <w:rPr>
      <w:rFonts w:eastAsia="Times New Roman"/>
      <w:b/>
      <w:sz w:val="20"/>
      <w:szCs w:val="20"/>
      <w:lang w:val="uk-UA"/>
    </w:rPr>
  </w:style>
  <w:style w:type="paragraph" w:customStyle="1" w:styleId="msonormal0">
    <w:name w:val="msonormal"/>
    <w:basedOn w:val="a0"/>
    <w:rsid w:val="00453A0F"/>
    <w:pPr>
      <w:spacing w:before="100" w:beforeAutospacing="1" w:after="100" w:afterAutospacing="1"/>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28797488">
      <w:bodyDiv w:val="1"/>
      <w:marLeft w:val="0"/>
      <w:marRight w:val="0"/>
      <w:marTop w:val="0"/>
      <w:marBottom w:val="0"/>
      <w:divBdr>
        <w:top w:val="none" w:sz="0" w:space="0" w:color="auto"/>
        <w:left w:val="none" w:sz="0" w:space="0" w:color="auto"/>
        <w:bottom w:val="none" w:sz="0" w:space="0" w:color="auto"/>
        <w:right w:val="none" w:sz="0" w:space="0" w:color="auto"/>
      </w:divBdr>
    </w:div>
    <w:div w:id="47195440">
      <w:bodyDiv w:val="1"/>
      <w:marLeft w:val="0"/>
      <w:marRight w:val="0"/>
      <w:marTop w:val="0"/>
      <w:marBottom w:val="0"/>
      <w:divBdr>
        <w:top w:val="none" w:sz="0" w:space="0" w:color="auto"/>
        <w:left w:val="none" w:sz="0" w:space="0" w:color="auto"/>
        <w:bottom w:val="none" w:sz="0" w:space="0" w:color="auto"/>
        <w:right w:val="none" w:sz="0" w:space="0" w:color="auto"/>
      </w:divBdr>
    </w:div>
    <w:div w:id="52049607">
      <w:bodyDiv w:val="1"/>
      <w:marLeft w:val="0"/>
      <w:marRight w:val="0"/>
      <w:marTop w:val="0"/>
      <w:marBottom w:val="0"/>
      <w:divBdr>
        <w:top w:val="none" w:sz="0" w:space="0" w:color="auto"/>
        <w:left w:val="none" w:sz="0" w:space="0" w:color="auto"/>
        <w:bottom w:val="none" w:sz="0" w:space="0" w:color="auto"/>
        <w:right w:val="none" w:sz="0" w:space="0" w:color="auto"/>
      </w:divBdr>
    </w:div>
    <w:div w:id="63456360">
      <w:bodyDiv w:val="1"/>
      <w:marLeft w:val="0"/>
      <w:marRight w:val="0"/>
      <w:marTop w:val="0"/>
      <w:marBottom w:val="0"/>
      <w:divBdr>
        <w:top w:val="none" w:sz="0" w:space="0" w:color="auto"/>
        <w:left w:val="none" w:sz="0" w:space="0" w:color="auto"/>
        <w:bottom w:val="none" w:sz="0" w:space="0" w:color="auto"/>
        <w:right w:val="none" w:sz="0" w:space="0" w:color="auto"/>
      </w:divBdr>
    </w:div>
    <w:div w:id="71397997">
      <w:bodyDiv w:val="1"/>
      <w:marLeft w:val="0"/>
      <w:marRight w:val="0"/>
      <w:marTop w:val="0"/>
      <w:marBottom w:val="0"/>
      <w:divBdr>
        <w:top w:val="none" w:sz="0" w:space="0" w:color="auto"/>
        <w:left w:val="none" w:sz="0" w:space="0" w:color="auto"/>
        <w:bottom w:val="none" w:sz="0" w:space="0" w:color="auto"/>
        <w:right w:val="none" w:sz="0" w:space="0" w:color="auto"/>
      </w:divBdr>
    </w:div>
    <w:div w:id="129137227">
      <w:bodyDiv w:val="1"/>
      <w:marLeft w:val="0"/>
      <w:marRight w:val="0"/>
      <w:marTop w:val="0"/>
      <w:marBottom w:val="0"/>
      <w:divBdr>
        <w:top w:val="none" w:sz="0" w:space="0" w:color="auto"/>
        <w:left w:val="none" w:sz="0" w:space="0" w:color="auto"/>
        <w:bottom w:val="none" w:sz="0" w:space="0" w:color="auto"/>
        <w:right w:val="none" w:sz="0" w:space="0" w:color="auto"/>
      </w:divBdr>
    </w:div>
    <w:div w:id="137380899">
      <w:bodyDiv w:val="1"/>
      <w:marLeft w:val="0"/>
      <w:marRight w:val="0"/>
      <w:marTop w:val="0"/>
      <w:marBottom w:val="0"/>
      <w:divBdr>
        <w:top w:val="none" w:sz="0" w:space="0" w:color="auto"/>
        <w:left w:val="none" w:sz="0" w:space="0" w:color="auto"/>
        <w:bottom w:val="none" w:sz="0" w:space="0" w:color="auto"/>
        <w:right w:val="none" w:sz="0" w:space="0" w:color="auto"/>
      </w:divBdr>
      <w:divsChild>
        <w:div w:id="907960550">
          <w:marLeft w:val="0"/>
          <w:marRight w:val="0"/>
          <w:marTop w:val="0"/>
          <w:marBottom w:val="0"/>
          <w:divBdr>
            <w:top w:val="none" w:sz="0" w:space="0" w:color="auto"/>
            <w:left w:val="none" w:sz="0" w:space="0" w:color="auto"/>
            <w:bottom w:val="none" w:sz="0" w:space="0" w:color="auto"/>
            <w:right w:val="none" w:sz="0" w:space="0" w:color="auto"/>
          </w:divBdr>
          <w:divsChild>
            <w:div w:id="7207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9430">
      <w:bodyDiv w:val="1"/>
      <w:marLeft w:val="0"/>
      <w:marRight w:val="0"/>
      <w:marTop w:val="0"/>
      <w:marBottom w:val="0"/>
      <w:divBdr>
        <w:top w:val="none" w:sz="0" w:space="0" w:color="auto"/>
        <w:left w:val="none" w:sz="0" w:space="0" w:color="auto"/>
        <w:bottom w:val="none" w:sz="0" w:space="0" w:color="auto"/>
        <w:right w:val="none" w:sz="0" w:space="0" w:color="auto"/>
      </w:divBdr>
    </w:div>
    <w:div w:id="154690586">
      <w:bodyDiv w:val="1"/>
      <w:marLeft w:val="0"/>
      <w:marRight w:val="0"/>
      <w:marTop w:val="0"/>
      <w:marBottom w:val="0"/>
      <w:divBdr>
        <w:top w:val="none" w:sz="0" w:space="0" w:color="auto"/>
        <w:left w:val="none" w:sz="0" w:space="0" w:color="auto"/>
        <w:bottom w:val="none" w:sz="0" w:space="0" w:color="auto"/>
        <w:right w:val="none" w:sz="0" w:space="0" w:color="auto"/>
      </w:divBdr>
    </w:div>
    <w:div w:id="171724878">
      <w:bodyDiv w:val="1"/>
      <w:marLeft w:val="0"/>
      <w:marRight w:val="0"/>
      <w:marTop w:val="0"/>
      <w:marBottom w:val="0"/>
      <w:divBdr>
        <w:top w:val="none" w:sz="0" w:space="0" w:color="auto"/>
        <w:left w:val="none" w:sz="0" w:space="0" w:color="auto"/>
        <w:bottom w:val="none" w:sz="0" w:space="0" w:color="auto"/>
        <w:right w:val="none" w:sz="0" w:space="0" w:color="auto"/>
      </w:divBdr>
    </w:div>
    <w:div w:id="176047979">
      <w:bodyDiv w:val="1"/>
      <w:marLeft w:val="0"/>
      <w:marRight w:val="0"/>
      <w:marTop w:val="0"/>
      <w:marBottom w:val="0"/>
      <w:divBdr>
        <w:top w:val="none" w:sz="0" w:space="0" w:color="auto"/>
        <w:left w:val="none" w:sz="0" w:space="0" w:color="auto"/>
        <w:bottom w:val="none" w:sz="0" w:space="0" w:color="auto"/>
        <w:right w:val="none" w:sz="0" w:space="0" w:color="auto"/>
      </w:divBdr>
    </w:div>
    <w:div w:id="178738172">
      <w:bodyDiv w:val="1"/>
      <w:marLeft w:val="0"/>
      <w:marRight w:val="0"/>
      <w:marTop w:val="0"/>
      <w:marBottom w:val="0"/>
      <w:divBdr>
        <w:top w:val="none" w:sz="0" w:space="0" w:color="auto"/>
        <w:left w:val="none" w:sz="0" w:space="0" w:color="auto"/>
        <w:bottom w:val="none" w:sz="0" w:space="0" w:color="auto"/>
        <w:right w:val="none" w:sz="0" w:space="0" w:color="auto"/>
      </w:divBdr>
    </w:div>
    <w:div w:id="205919141">
      <w:bodyDiv w:val="1"/>
      <w:marLeft w:val="0"/>
      <w:marRight w:val="0"/>
      <w:marTop w:val="0"/>
      <w:marBottom w:val="0"/>
      <w:divBdr>
        <w:top w:val="none" w:sz="0" w:space="0" w:color="auto"/>
        <w:left w:val="none" w:sz="0" w:space="0" w:color="auto"/>
        <w:bottom w:val="none" w:sz="0" w:space="0" w:color="auto"/>
        <w:right w:val="none" w:sz="0" w:space="0" w:color="auto"/>
      </w:divBdr>
    </w:div>
    <w:div w:id="207498268">
      <w:bodyDiv w:val="1"/>
      <w:marLeft w:val="0"/>
      <w:marRight w:val="0"/>
      <w:marTop w:val="0"/>
      <w:marBottom w:val="0"/>
      <w:divBdr>
        <w:top w:val="none" w:sz="0" w:space="0" w:color="auto"/>
        <w:left w:val="none" w:sz="0" w:space="0" w:color="auto"/>
        <w:bottom w:val="none" w:sz="0" w:space="0" w:color="auto"/>
        <w:right w:val="none" w:sz="0" w:space="0" w:color="auto"/>
      </w:divBdr>
    </w:div>
    <w:div w:id="214321334">
      <w:bodyDiv w:val="1"/>
      <w:marLeft w:val="0"/>
      <w:marRight w:val="0"/>
      <w:marTop w:val="0"/>
      <w:marBottom w:val="0"/>
      <w:divBdr>
        <w:top w:val="none" w:sz="0" w:space="0" w:color="auto"/>
        <w:left w:val="none" w:sz="0" w:space="0" w:color="auto"/>
        <w:bottom w:val="none" w:sz="0" w:space="0" w:color="auto"/>
        <w:right w:val="none" w:sz="0" w:space="0" w:color="auto"/>
      </w:divBdr>
      <w:divsChild>
        <w:div w:id="330842173">
          <w:marLeft w:val="0"/>
          <w:marRight w:val="0"/>
          <w:marTop w:val="0"/>
          <w:marBottom w:val="0"/>
          <w:divBdr>
            <w:top w:val="none" w:sz="0" w:space="0" w:color="auto"/>
            <w:left w:val="none" w:sz="0" w:space="0" w:color="auto"/>
            <w:bottom w:val="none" w:sz="0" w:space="0" w:color="auto"/>
            <w:right w:val="none" w:sz="0" w:space="0" w:color="auto"/>
          </w:divBdr>
        </w:div>
      </w:divsChild>
    </w:div>
    <w:div w:id="233592476">
      <w:bodyDiv w:val="1"/>
      <w:marLeft w:val="0"/>
      <w:marRight w:val="0"/>
      <w:marTop w:val="0"/>
      <w:marBottom w:val="0"/>
      <w:divBdr>
        <w:top w:val="none" w:sz="0" w:space="0" w:color="auto"/>
        <w:left w:val="none" w:sz="0" w:space="0" w:color="auto"/>
        <w:bottom w:val="none" w:sz="0" w:space="0" w:color="auto"/>
        <w:right w:val="none" w:sz="0" w:space="0" w:color="auto"/>
      </w:divBdr>
    </w:div>
    <w:div w:id="239946566">
      <w:bodyDiv w:val="1"/>
      <w:marLeft w:val="0"/>
      <w:marRight w:val="0"/>
      <w:marTop w:val="0"/>
      <w:marBottom w:val="0"/>
      <w:divBdr>
        <w:top w:val="none" w:sz="0" w:space="0" w:color="auto"/>
        <w:left w:val="none" w:sz="0" w:space="0" w:color="auto"/>
        <w:bottom w:val="none" w:sz="0" w:space="0" w:color="auto"/>
        <w:right w:val="none" w:sz="0" w:space="0" w:color="auto"/>
      </w:divBdr>
    </w:div>
    <w:div w:id="249200282">
      <w:bodyDiv w:val="1"/>
      <w:marLeft w:val="0"/>
      <w:marRight w:val="0"/>
      <w:marTop w:val="0"/>
      <w:marBottom w:val="0"/>
      <w:divBdr>
        <w:top w:val="none" w:sz="0" w:space="0" w:color="auto"/>
        <w:left w:val="none" w:sz="0" w:space="0" w:color="auto"/>
        <w:bottom w:val="none" w:sz="0" w:space="0" w:color="auto"/>
        <w:right w:val="none" w:sz="0" w:space="0" w:color="auto"/>
      </w:divBdr>
    </w:div>
    <w:div w:id="260338269">
      <w:bodyDiv w:val="1"/>
      <w:marLeft w:val="0"/>
      <w:marRight w:val="0"/>
      <w:marTop w:val="0"/>
      <w:marBottom w:val="0"/>
      <w:divBdr>
        <w:top w:val="none" w:sz="0" w:space="0" w:color="auto"/>
        <w:left w:val="none" w:sz="0" w:space="0" w:color="auto"/>
        <w:bottom w:val="none" w:sz="0" w:space="0" w:color="auto"/>
        <w:right w:val="none" w:sz="0" w:space="0" w:color="auto"/>
      </w:divBdr>
    </w:div>
    <w:div w:id="280067545">
      <w:bodyDiv w:val="1"/>
      <w:marLeft w:val="0"/>
      <w:marRight w:val="0"/>
      <w:marTop w:val="0"/>
      <w:marBottom w:val="0"/>
      <w:divBdr>
        <w:top w:val="none" w:sz="0" w:space="0" w:color="auto"/>
        <w:left w:val="none" w:sz="0" w:space="0" w:color="auto"/>
        <w:bottom w:val="none" w:sz="0" w:space="0" w:color="auto"/>
        <w:right w:val="none" w:sz="0" w:space="0" w:color="auto"/>
      </w:divBdr>
    </w:div>
    <w:div w:id="280694872">
      <w:bodyDiv w:val="1"/>
      <w:marLeft w:val="0"/>
      <w:marRight w:val="0"/>
      <w:marTop w:val="0"/>
      <w:marBottom w:val="0"/>
      <w:divBdr>
        <w:top w:val="none" w:sz="0" w:space="0" w:color="auto"/>
        <w:left w:val="none" w:sz="0" w:space="0" w:color="auto"/>
        <w:bottom w:val="none" w:sz="0" w:space="0" w:color="auto"/>
        <w:right w:val="none" w:sz="0" w:space="0" w:color="auto"/>
      </w:divBdr>
    </w:div>
    <w:div w:id="293489122">
      <w:bodyDiv w:val="1"/>
      <w:marLeft w:val="0"/>
      <w:marRight w:val="0"/>
      <w:marTop w:val="0"/>
      <w:marBottom w:val="0"/>
      <w:divBdr>
        <w:top w:val="none" w:sz="0" w:space="0" w:color="auto"/>
        <w:left w:val="none" w:sz="0" w:space="0" w:color="auto"/>
        <w:bottom w:val="none" w:sz="0" w:space="0" w:color="auto"/>
        <w:right w:val="none" w:sz="0" w:space="0" w:color="auto"/>
      </w:divBdr>
    </w:div>
    <w:div w:id="294991636">
      <w:bodyDiv w:val="1"/>
      <w:marLeft w:val="0"/>
      <w:marRight w:val="0"/>
      <w:marTop w:val="0"/>
      <w:marBottom w:val="0"/>
      <w:divBdr>
        <w:top w:val="none" w:sz="0" w:space="0" w:color="auto"/>
        <w:left w:val="none" w:sz="0" w:space="0" w:color="auto"/>
        <w:bottom w:val="none" w:sz="0" w:space="0" w:color="auto"/>
        <w:right w:val="none" w:sz="0" w:space="0" w:color="auto"/>
      </w:divBdr>
    </w:div>
    <w:div w:id="319432123">
      <w:bodyDiv w:val="1"/>
      <w:marLeft w:val="0"/>
      <w:marRight w:val="0"/>
      <w:marTop w:val="0"/>
      <w:marBottom w:val="0"/>
      <w:divBdr>
        <w:top w:val="none" w:sz="0" w:space="0" w:color="auto"/>
        <w:left w:val="none" w:sz="0" w:space="0" w:color="auto"/>
        <w:bottom w:val="none" w:sz="0" w:space="0" w:color="auto"/>
        <w:right w:val="none" w:sz="0" w:space="0" w:color="auto"/>
      </w:divBdr>
    </w:div>
    <w:div w:id="337387270">
      <w:bodyDiv w:val="1"/>
      <w:marLeft w:val="0"/>
      <w:marRight w:val="0"/>
      <w:marTop w:val="0"/>
      <w:marBottom w:val="0"/>
      <w:divBdr>
        <w:top w:val="none" w:sz="0" w:space="0" w:color="auto"/>
        <w:left w:val="none" w:sz="0" w:space="0" w:color="auto"/>
        <w:bottom w:val="none" w:sz="0" w:space="0" w:color="auto"/>
        <w:right w:val="none" w:sz="0" w:space="0" w:color="auto"/>
      </w:divBdr>
    </w:div>
    <w:div w:id="369040423">
      <w:bodyDiv w:val="1"/>
      <w:marLeft w:val="0"/>
      <w:marRight w:val="0"/>
      <w:marTop w:val="0"/>
      <w:marBottom w:val="0"/>
      <w:divBdr>
        <w:top w:val="none" w:sz="0" w:space="0" w:color="auto"/>
        <w:left w:val="none" w:sz="0" w:space="0" w:color="auto"/>
        <w:bottom w:val="none" w:sz="0" w:space="0" w:color="auto"/>
        <w:right w:val="none" w:sz="0" w:space="0" w:color="auto"/>
      </w:divBdr>
      <w:divsChild>
        <w:div w:id="242447766">
          <w:marLeft w:val="0"/>
          <w:marRight w:val="0"/>
          <w:marTop w:val="0"/>
          <w:marBottom w:val="0"/>
          <w:divBdr>
            <w:top w:val="none" w:sz="0" w:space="0" w:color="auto"/>
            <w:left w:val="none" w:sz="0" w:space="0" w:color="auto"/>
            <w:bottom w:val="none" w:sz="0" w:space="0" w:color="auto"/>
            <w:right w:val="none" w:sz="0" w:space="0" w:color="auto"/>
          </w:divBdr>
          <w:divsChild>
            <w:div w:id="1822114003">
              <w:marLeft w:val="0"/>
              <w:marRight w:val="0"/>
              <w:marTop w:val="0"/>
              <w:marBottom w:val="0"/>
              <w:divBdr>
                <w:top w:val="none" w:sz="0" w:space="0" w:color="auto"/>
                <w:left w:val="none" w:sz="0" w:space="0" w:color="auto"/>
                <w:bottom w:val="none" w:sz="0" w:space="0" w:color="auto"/>
                <w:right w:val="none" w:sz="0" w:space="0" w:color="auto"/>
              </w:divBdr>
            </w:div>
            <w:div w:id="76289448">
              <w:marLeft w:val="0"/>
              <w:marRight w:val="0"/>
              <w:marTop w:val="0"/>
              <w:marBottom w:val="0"/>
              <w:divBdr>
                <w:top w:val="none" w:sz="0" w:space="0" w:color="auto"/>
                <w:left w:val="none" w:sz="0" w:space="0" w:color="auto"/>
                <w:bottom w:val="none" w:sz="0" w:space="0" w:color="auto"/>
                <w:right w:val="none" w:sz="0" w:space="0" w:color="auto"/>
              </w:divBdr>
            </w:div>
            <w:div w:id="1744526234">
              <w:marLeft w:val="0"/>
              <w:marRight w:val="0"/>
              <w:marTop w:val="0"/>
              <w:marBottom w:val="0"/>
              <w:divBdr>
                <w:top w:val="none" w:sz="0" w:space="0" w:color="auto"/>
                <w:left w:val="none" w:sz="0" w:space="0" w:color="auto"/>
                <w:bottom w:val="none" w:sz="0" w:space="0" w:color="auto"/>
                <w:right w:val="none" w:sz="0" w:space="0" w:color="auto"/>
              </w:divBdr>
            </w:div>
            <w:div w:id="916279716">
              <w:marLeft w:val="0"/>
              <w:marRight w:val="0"/>
              <w:marTop w:val="0"/>
              <w:marBottom w:val="0"/>
              <w:divBdr>
                <w:top w:val="none" w:sz="0" w:space="0" w:color="auto"/>
                <w:left w:val="none" w:sz="0" w:space="0" w:color="auto"/>
                <w:bottom w:val="none" w:sz="0" w:space="0" w:color="auto"/>
                <w:right w:val="none" w:sz="0" w:space="0" w:color="auto"/>
              </w:divBdr>
            </w:div>
            <w:div w:id="273176265">
              <w:marLeft w:val="0"/>
              <w:marRight w:val="0"/>
              <w:marTop w:val="0"/>
              <w:marBottom w:val="0"/>
              <w:divBdr>
                <w:top w:val="none" w:sz="0" w:space="0" w:color="auto"/>
                <w:left w:val="none" w:sz="0" w:space="0" w:color="auto"/>
                <w:bottom w:val="none" w:sz="0" w:space="0" w:color="auto"/>
                <w:right w:val="none" w:sz="0" w:space="0" w:color="auto"/>
              </w:divBdr>
            </w:div>
            <w:div w:id="264970425">
              <w:marLeft w:val="0"/>
              <w:marRight w:val="0"/>
              <w:marTop w:val="0"/>
              <w:marBottom w:val="0"/>
              <w:divBdr>
                <w:top w:val="none" w:sz="0" w:space="0" w:color="auto"/>
                <w:left w:val="none" w:sz="0" w:space="0" w:color="auto"/>
                <w:bottom w:val="none" w:sz="0" w:space="0" w:color="auto"/>
                <w:right w:val="none" w:sz="0" w:space="0" w:color="auto"/>
              </w:divBdr>
            </w:div>
            <w:div w:id="2041783367">
              <w:marLeft w:val="0"/>
              <w:marRight w:val="0"/>
              <w:marTop w:val="0"/>
              <w:marBottom w:val="0"/>
              <w:divBdr>
                <w:top w:val="none" w:sz="0" w:space="0" w:color="auto"/>
                <w:left w:val="none" w:sz="0" w:space="0" w:color="auto"/>
                <w:bottom w:val="none" w:sz="0" w:space="0" w:color="auto"/>
                <w:right w:val="none" w:sz="0" w:space="0" w:color="auto"/>
              </w:divBdr>
            </w:div>
            <w:div w:id="983194990">
              <w:marLeft w:val="0"/>
              <w:marRight w:val="0"/>
              <w:marTop w:val="0"/>
              <w:marBottom w:val="0"/>
              <w:divBdr>
                <w:top w:val="none" w:sz="0" w:space="0" w:color="auto"/>
                <w:left w:val="none" w:sz="0" w:space="0" w:color="auto"/>
                <w:bottom w:val="none" w:sz="0" w:space="0" w:color="auto"/>
                <w:right w:val="none" w:sz="0" w:space="0" w:color="auto"/>
              </w:divBdr>
            </w:div>
            <w:div w:id="1842742019">
              <w:marLeft w:val="0"/>
              <w:marRight w:val="0"/>
              <w:marTop w:val="0"/>
              <w:marBottom w:val="0"/>
              <w:divBdr>
                <w:top w:val="none" w:sz="0" w:space="0" w:color="auto"/>
                <w:left w:val="none" w:sz="0" w:space="0" w:color="auto"/>
                <w:bottom w:val="none" w:sz="0" w:space="0" w:color="auto"/>
                <w:right w:val="none" w:sz="0" w:space="0" w:color="auto"/>
              </w:divBdr>
            </w:div>
            <w:div w:id="501554224">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651326745">
              <w:marLeft w:val="0"/>
              <w:marRight w:val="0"/>
              <w:marTop w:val="0"/>
              <w:marBottom w:val="0"/>
              <w:divBdr>
                <w:top w:val="none" w:sz="0" w:space="0" w:color="auto"/>
                <w:left w:val="none" w:sz="0" w:space="0" w:color="auto"/>
                <w:bottom w:val="none" w:sz="0" w:space="0" w:color="auto"/>
                <w:right w:val="none" w:sz="0" w:space="0" w:color="auto"/>
              </w:divBdr>
            </w:div>
            <w:div w:id="1082065106">
              <w:marLeft w:val="0"/>
              <w:marRight w:val="0"/>
              <w:marTop w:val="0"/>
              <w:marBottom w:val="0"/>
              <w:divBdr>
                <w:top w:val="none" w:sz="0" w:space="0" w:color="auto"/>
                <w:left w:val="none" w:sz="0" w:space="0" w:color="auto"/>
                <w:bottom w:val="none" w:sz="0" w:space="0" w:color="auto"/>
                <w:right w:val="none" w:sz="0" w:space="0" w:color="auto"/>
              </w:divBdr>
            </w:div>
            <w:div w:id="1875120843">
              <w:marLeft w:val="0"/>
              <w:marRight w:val="0"/>
              <w:marTop w:val="0"/>
              <w:marBottom w:val="0"/>
              <w:divBdr>
                <w:top w:val="none" w:sz="0" w:space="0" w:color="auto"/>
                <w:left w:val="none" w:sz="0" w:space="0" w:color="auto"/>
                <w:bottom w:val="none" w:sz="0" w:space="0" w:color="auto"/>
                <w:right w:val="none" w:sz="0" w:space="0" w:color="auto"/>
              </w:divBdr>
            </w:div>
            <w:div w:id="120002574">
              <w:marLeft w:val="0"/>
              <w:marRight w:val="0"/>
              <w:marTop w:val="0"/>
              <w:marBottom w:val="0"/>
              <w:divBdr>
                <w:top w:val="none" w:sz="0" w:space="0" w:color="auto"/>
                <w:left w:val="none" w:sz="0" w:space="0" w:color="auto"/>
                <w:bottom w:val="none" w:sz="0" w:space="0" w:color="auto"/>
                <w:right w:val="none" w:sz="0" w:space="0" w:color="auto"/>
              </w:divBdr>
            </w:div>
            <w:div w:id="1771007019">
              <w:marLeft w:val="0"/>
              <w:marRight w:val="0"/>
              <w:marTop w:val="0"/>
              <w:marBottom w:val="0"/>
              <w:divBdr>
                <w:top w:val="none" w:sz="0" w:space="0" w:color="auto"/>
                <w:left w:val="none" w:sz="0" w:space="0" w:color="auto"/>
                <w:bottom w:val="none" w:sz="0" w:space="0" w:color="auto"/>
                <w:right w:val="none" w:sz="0" w:space="0" w:color="auto"/>
              </w:divBdr>
            </w:div>
            <w:div w:id="1684284899">
              <w:marLeft w:val="0"/>
              <w:marRight w:val="0"/>
              <w:marTop w:val="0"/>
              <w:marBottom w:val="0"/>
              <w:divBdr>
                <w:top w:val="none" w:sz="0" w:space="0" w:color="auto"/>
                <w:left w:val="none" w:sz="0" w:space="0" w:color="auto"/>
                <w:bottom w:val="none" w:sz="0" w:space="0" w:color="auto"/>
                <w:right w:val="none" w:sz="0" w:space="0" w:color="auto"/>
              </w:divBdr>
            </w:div>
            <w:div w:id="159976702">
              <w:marLeft w:val="0"/>
              <w:marRight w:val="0"/>
              <w:marTop w:val="0"/>
              <w:marBottom w:val="0"/>
              <w:divBdr>
                <w:top w:val="none" w:sz="0" w:space="0" w:color="auto"/>
                <w:left w:val="none" w:sz="0" w:space="0" w:color="auto"/>
                <w:bottom w:val="none" w:sz="0" w:space="0" w:color="auto"/>
                <w:right w:val="none" w:sz="0" w:space="0" w:color="auto"/>
              </w:divBdr>
            </w:div>
            <w:div w:id="70784797">
              <w:marLeft w:val="0"/>
              <w:marRight w:val="0"/>
              <w:marTop w:val="0"/>
              <w:marBottom w:val="0"/>
              <w:divBdr>
                <w:top w:val="none" w:sz="0" w:space="0" w:color="auto"/>
                <w:left w:val="none" w:sz="0" w:space="0" w:color="auto"/>
                <w:bottom w:val="none" w:sz="0" w:space="0" w:color="auto"/>
                <w:right w:val="none" w:sz="0" w:space="0" w:color="auto"/>
              </w:divBdr>
            </w:div>
            <w:div w:id="1026953502">
              <w:marLeft w:val="0"/>
              <w:marRight w:val="0"/>
              <w:marTop w:val="0"/>
              <w:marBottom w:val="0"/>
              <w:divBdr>
                <w:top w:val="none" w:sz="0" w:space="0" w:color="auto"/>
                <w:left w:val="none" w:sz="0" w:space="0" w:color="auto"/>
                <w:bottom w:val="none" w:sz="0" w:space="0" w:color="auto"/>
                <w:right w:val="none" w:sz="0" w:space="0" w:color="auto"/>
              </w:divBdr>
            </w:div>
            <w:div w:id="907378286">
              <w:marLeft w:val="0"/>
              <w:marRight w:val="0"/>
              <w:marTop w:val="0"/>
              <w:marBottom w:val="0"/>
              <w:divBdr>
                <w:top w:val="none" w:sz="0" w:space="0" w:color="auto"/>
                <w:left w:val="none" w:sz="0" w:space="0" w:color="auto"/>
                <w:bottom w:val="none" w:sz="0" w:space="0" w:color="auto"/>
                <w:right w:val="none" w:sz="0" w:space="0" w:color="auto"/>
              </w:divBdr>
            </w:div>
            <w:div w:id="2144225610">
              <w:marLeft w:val="0"/>
              <w:marRight w:val="0"/>
              <w:marTop w:val="0"/>
              <w:marBottom w:val="0"/>
              <w:divBdr>
                <w:top w:val="none" w:sz="0" w:space="0" w:color="auto"/>
                <w:left w:val="none" w:sz="0" w:space="0" w:color="auto"/>
                <w:bottom w:val="none" w:sz="0" w:space="0" w:color="auto"/>
                <w:right w:val="none" w:sz="0" w:space="0" w:color="auto"/>
              </w:divBdr>
            </w:div>
            <w:div w:id="793213655">
              <w:marLeft w:val="0"/>
              <w:marRight w:val="0"/>
              <w:marTop w:val="0"/>
              <w:marBottom w:val="0"/>
              <w:divBdr>
                <w:top w:val="none" w:sz="0" w:space="0" w:color="auto"/>
                <w:left w:val="none" w:sz="0" w:space="0" w:color="auto"/>
                <w:bottom w:val="none" w:sz="0" w:space="0" w:color="auto"/>
                <w:right w:val="none" w:sz="0" w:space="0" w:color="auto"/>
              </w:divBdr>
            </w:div>
            <w:div w:id="1086221824">
              <w:marLeft w:val="0"/>
              <w:marRight w:val="0"/>
              <w:marTop w:val="0"/>
              <w:marBottom w:val="0"/>
              <w:divBdr>
                <w:top w:val="none" w:sz="0" w:space="0" w:color="auto"/>
                <w:left w:val="none" w:sz="0" w:space="0" w:color="auto"/>
                <w:bottom w:val="none" w:sz="0" w:space="0" w:color="auto"/>
                <w:right w:val="none" w:sz="0" w:space="0" w:color="auto"/>
              </w:divBdr>
            </w:div>
            <w:div w:id="426199035">
              <w:marLeft w:val="0"/>
              <w:marRight w:val="0"/>
              <w:marTop w:val="0"/>
              <w:marBottom w:val="0"/>
              <w:divBdr>
                <w:top w:val="none" w:sz="0" w:space="0" w:color="auto"/>
                <w:left w:val="none" w:sz="0" w:space="0" w:color="auto"/>
                <w:bottom w:val="none" w:sz="0" w:space="0" w:color="auto"/>
                <w:right w:val="none" w:sz="0" w:space="0" w:color="auto"/>
              </w:divBdr>
            </w:div>
            <w:div w:id="367799294">
              <w:marLeft w:val="0"/>
              <w:marRight w:val="0"/>
              <w:marTop w:val="0"/>
              <w:marBottom w:val="0"/>
              <w:divBdr>
                <w:top w:val="none" w:sz="0" w:space="0" w:color="auto"/>
                <w:left w:val="none" w:sz="0" w:space="0" w:color="auto"/>
                <w:bottom w:val="none" w:sz="0" w:space="0" w:color="auto"/>
                <w:right w:val="none" w:sz="0" w:space="0" w:color="auto"/>
              </w:divBdr>
            </w:div>
            <w:div w:id="1412387481">
              <w:marLeft w:val="0"/>
              <w:marRight w:val="0"/>
              <w:marTop w:val="0"/>
              <w:marBottom w:val="0"/>
              <w:divBdr>
                <w:top w:val="none" w:sz="0" w:space="0" w:color="auto"/>
                <w:left w:val="none" w:sz="0" w:space="0" w:color="auto"/>
                <w:bottom w:val="none" w:sz="0" w:space="0" w:color="auto"/>
                <w:right w:val="none" w:sz="0" w:space="0" w:color="auto"/>
              </w:divBdr>
            </w:div>
            <w:div w:id="1228497983">
              <w:marLeft w:val="0"/>
              <w:marRight w:val="0"/>
              <w:marTop w:val="0"/>
              <w:marBottom w:val="0"/>
              <w:divBdr>
                <w:top w:val="none" w:sz="0" w:space="0" w:color="auto"/>
                <w:left w:val="none" w:sz="0" w:space="0" w:color="auto"/>
                <w:bottom w:val="none" w:sz="0" w:space="0" w:color="auto"/>
                <w:right w:val="none" w:sz="0" w:space="0" w:color="auto"/>
              </w:divBdr>
            </w:div>
            <w:div w:id="1657223105">
              <w:marLeft w:val="0"/>
              <w:marRight w:val="0"/>
              <w:marTop w:val="0"/>
              <w:marBottom w:val="0"/>
              <w:divBdr>
                <w:top w:val="none" w:sz="0" w:space="0" w:color="auto"/>
                <w:left w:val="none" w:sz="0" w:space="0" w:color="auto"/>
                <w:bottom w:val="none" w:sz="0" w:space="0" w:color="auto"/>
                <w:right w:val="none" w:sz="0" w:space="0" w:color="auto"/>
              </w:divBdr>
            </w:div>
            <w:div w:id="1869250163">
              <w:marLeft w:val="0"/>
              <w:marRight w:val="0"/>
              <w:marTop w:val="0"/>
              <w:marBottom w:val="0"/>
              <w:divBdr>
                <w:top w:val="none" w:sz="0" w:space="0" w:color="auto"/>
                <w:left w:val="none" w:sz="0" w:space="0" w:color="auto"/>
                <w:bottom w:val="none" w:sz="0" w:space="0" w:color="auto"/>
                <w:right w:val="none" w:sz="0" w:space="0" w:color="auto"/>
              </w:divBdr>
            </w:div>
            <w:div w:id="1095438665">
              <w:marLeft w:val="0"/>
              <w:marRight w:val="0"/>
              <w:marTop w:val="0"/>
              <w:marBottom w:val="0"/>
              <w:divBdr>
                <w:top w:val="none" w:sz="0" w:space="0" w:color="auto"/>
                <w:left w:val="none" w:sz="0" w:space="0" w:color="auto"/>
                <w:bottom w:val="none" w:sz="0" w:space="0" w:color="auto"/>
                <w:right w:val="none" w:sz="0" w:space="0" w:color="auto"/>
              </w:divBdr>
            </w:div>
            <w:div w:id="587229230">
              <w:marLeft w:val="0"/>
              <w:marRight w:val="0"/>
              <w:marTop w:val="0"/>
              <w:marBottom w:val="0"/>
              <w:divBdr>
                <w:top w:val="none" w:sz="0" w:space="0" w:color="auto"/>
                <w:left w:val="none" w:sz="0" w:space="0" w:color="auto"/>
                <w:bottom w:val="none" w:sz="0" w:space="0" w:color="auto"/>
                <w:right w:val="none" w:sz="0" w:space="0" w:color="auto"/>
              </w:divBdr>
            </w:div>
            <w:div w:id="1164248727">
              <w:marLeft w:val="0"/>
              <w:marRight w:val="0"/>
              <w:marTop w:val="0"/>
              <w:marBottom w:val="0"/>
              <w:divBdr>
                <w:top w:val="none" w:sz="0" w:space="0" w:color="auto"/>
                <w:left w:val="none" w:sz="0" w:space="0" w:color="auto"/>
                <w:bottom w:val="none" w:sz="0" w:space="0" w:color="auto"/>
                <w:right w:val="none" w:sz="0" w:space="0" w:color="auto"/>
              </w:divBdr>
            </w:div>
            <w:div w:id="1248073016">
              <w:marLeft w:val="0"/>
              <w:marRight w:val="0"/>
              <w:marTop w:val="0"/>
              <w:marBottom w:val="0"/>
              <w:divBdr>
                <w:top w:val="none" w:sz="0" w:space="0" w:color="auto"/>
                <w:left w:val="none" w:sz="0" w:space="0" w:color="auto"/>
                <w:bottom w:val="none" w:sz="0" w:space="0" w:color="auto"/>
                <w:right w:val="none" w:sz="0" w:space="0" w:color="auto"/>
              </w:divBdr>
            </w:div>
            <w:div w:id="263920493">
              <w:marLeft w:val="0"/>
              <w:marRight w:val="0"/>
              <w:marTop w:val="0"/>
              <w:marBottom w:val="0"/>
              <w:divBdr>
                <w:top w:val="none" w:sz="0" w:space="0" w:color="auto"/>
                <w:left w:val="none" w:sz="0" w:space="0" w:color="auto"/>
                <w:bottom w:val="none" w:sz="0" w:space="0" w:color="auto"/>
                <w:right w:val="none" w:sz="0" w:space="0" w:color="auto"/>
              </w:divBdr>
            </w:div>
            <w:div w:id="1067192898">
              <w:marLeft w:val="0"/>
              <w:marRight w:val="0"/>
              <w:marTop w:val="0"/>
              <w:marBottom w:val="0"/>
              <w:divBdr>
                <w:top w:val="none" w:sz="0" w:space="0" w:color="auto"/>
                <w:left w:val="none" w:sz="0" w:space="0" w:color="auto"/>
                <w:bottom w:val="none" w:sz="0" w:space="0" w:color="auto"/>
                <w:right w:val="none" w:sz="0" w:space="0" w:color="auto"/>
              </w:divBdr>
            </w:div>
            <w:div w:id="105925881">
              <w:marLeft w:val="0"/>
              <w:marRight w:val="0"/>
              <w:marTop w:val="0"/>
              <w:marBottom w:val="0"/>
              <w:divBdr>
                <w:top w:val="none" w:sz="0" w:space="0" w:color="auto"/>
                <w:left w:val="none" w:sz="0" w:space="0" w:color="auto"/>
                <w:bottom w:val="none" w:sz="0" w:space="0" w:color="auto"/>
                <w:right w:val="none" w:sz="0" w:space="0" w:color="auto"/>
              </w:divBdr>
            </w:div>
            <w:div w:id="123357684">
              <w:marLeft w:val="0"/>
              <w:marRight w:val="0"/>
              <w:marTop w:val="0"/>
              <w:marBottom w:val="0"/>
              <w:divBdr>
                <w:top w:val="none" w:sz="0" w:space="0" w:color="auto"/>
                <w:left w:val="none" w:sz="0" w:space="0" w:color="auto"/>
                <w:bottom w:val="none" w:sz="0" w:space="0" w:color="auto"/>
                <w:right w:val="none" w:sz="0" w:space="0" w:color="auto"/>
              </w:divBdr>
            </w:div>
            <w:div w:id="664825453">
              <w:marLeft w:val="0"/>
              <w:marRight w:val="0"/>
              <w:marTop w:val="0"/>
              <w:marBottom w:val="0"/>
              <w:divBdr>
                <w:top w:val="none" w:sz="0" w:space="0" w:color="auto"/>
                <w:left w:val="none" w:sz="0" w:space="0" w:color="auto"/>
                <w:bottom w:val="none" w:sz="0" w:space="0" w:color="auto"/>
                <w:right w:val="none" w:sz="0" w:space="0" w:color="auto"/>
              </w:divBdr>
            </w:div>
            <w:div w:id="1845779028">
              <w:marLeft w:val="0"/>
              <w:marRight w:val="0"/>
              <w:marTop w:val="0"/>
              <w:marBottom w:val="0"/>
              <w:divBdr>
                <w:top w:val="none" w:sz="0" w:space="0" w:color="auto"/>
                <w:left w:val="none" w:sz="0" w:space="0" w:color="auto"/>
                <w:bottom w:val="none" w:sz="0" w:space="0" w:color="auto"/>
                <w:right w:val="none" w:sz="0" w:space="0" w:color="auto"/>
              </w:divBdr>
            </w:div>
            <w:div w:id="2062289935">
              <w:marLeft w:val="0"/>
              <w:marRight w:val="0"/>
              <w:marTop w:val="0"/>
              <w:marBottom w:val="0"/>
              <w:divBdr>
                <w:top w:val="none" w:sz="0" w:space="0" w:color="auto"/>
                <w:left w:val="none" w:sz="0" w:space="0" w:color="auto"/>
                <w:bottom w:val="none" w:sz="0" w:space="0" w:color="auto"/>
                <w:right w:val="none" w:sz="0" w:space="0" w:color="auto"/>
              </w:divBdr>
            </w:div>
            <w:div w:id="882253237">
              <w:marLeft w:val="0"/>
              <w:marRight w:val="0"/>
              <w:marTop w:val="0"/>
              <w:marBottom w:val="0"/>
              <w:divBdr>
                <w:top w:val="none" w:sz="0" w:space="0" w:color="auto"/>
                <w:left w:val="none" w:sz="0" w:space="0" w:color="auto"/>
                <w:bottom w:val="none" w:sz="0" w:space="0" w:color="auto"/>
                <w:right w:val="none" w:sz="0" w:space="0" w:color="auto"/>
              </w:divBdr>
            </w:div>
            <w:div w:id="1281377189">
              <w:marLeft w:val="0"/>
              <w:marRight w:val="0"/>
              <w:marTop w:val="0"/>
              <w:marBottom w:val="0"/>
              <w:divBdr>
                <w:top w:val="none" w:sz="0" w:space="0" w:color="auto"/>
                <w:left w:val="none" w:sz="0" w:space="0" w:color="auto"/>
                <w:bottom w:val="none" w:sz="0" w:space="0" w:color="auto"/>
                <w:right w:val="none" w:sz="0" w:space="0" w:color="auto"/>
              </w:divBdr>
            </w:div>
            <w:div w:id="835994599">
              <w:marLeft w:val="0"/>
              <w:marRight w:val="0"/>
              <w:marTop w:val="0"/>
              <w:marBottom w:val="0"/>
              <w:divBdr>
                <w:top w:val="none" w:sz="0" w:space="0" w:color="auto"/>
                <w:left w:val="none" w:sz="0" w:space="0" w:color="auto"/>
                <w:bottom w:val="none" w:sz="0" w:space="0" w:color="auto"/>
                <w:right w:val="none" w:sz="0" w:space="0" w:color="auto"/>
              </w:divBdr>
            </w:div>
            <w:div w:id="234777188">
              <w:marLeft w:val="0"/>
              <w:marRight w:val="0"/>
              <w:marTop w:val="0"/>
              <w:marBottom w:val="0"/>
              <w:divBdr>
                <w:top w:val="none" w:sz="0" w:space="0" w:color="auto"/>
                <w:left w:val="none" w:sz="0" w:space="0" w:color="auto"/>
                <w:bottom w:val="none" w:sz="0" w:space="0" w:color="auto"/>
                <w:right w:val="none" w:sz="0" w:space="0" w:color="auto"/>
              </w:divBdr>
            </w:div>
            <w:div w:id="711226935">
              <w:marLeft w:val="0"/>
              <w:marRight w:val="0"/>
              <w:marTop w:val="0"/>
              <w:marBottom w:val="0"/>
              <w:divBdr>
                <w:top w:val="none" w:sz="0" w:space="0" w:color="auto"/>
                <w:left w:val="none" w:sz="0" w:space="0" w:color="auto"/>
                <w:bottom w:val="none" w:sz="0" w:space="0" w:color="auto"/>
                <w:right w:val="none" w:sz="0" w:space="0" w:color="auto"/>
              </w:divBdr>
            </w:div>
            <w:div w:id="991374504">
              <w:marLeft w:val="0"/>
              <w:marRight w:val="0"/>
              <w:marTop w:val="0"/>
              <w:marBottom w:val="0"/>
              <w:divBdr>
                <w:top w:val="none" w:sz="0" w:space="0" w:color="auto"/>
                <w:left w:val="none" w:sz="0" w:space="0" w:color="auto"/>
                <w:bottom w:val="none" w:sz="0" w:space="0" w:color="auto"/>
                <w:right w:val="none" w:sz="0" w:space="0" w:color="auto"/>
              </w:divBdr>
            </w:div>
            <w:div w:id="745302548">
              <w:marLeft w:val="0"/>
              <w:marRight w:val="0"/>
              <w:marTop w:val="0"/>
              <w:marBottom w:val="0"/>
              <w:divBdr>
                <w:top w:val="none" w:sz="0" w:space="0" w:color="auto"/>
                <w:left w:val="none" w:sz="0" w:space="0" w:color="auto"/>
                <w:bottom w:val="none" w:sz="0" w:space="0" w:color="auto"/>
                <w:right w:val="none" w:sz="0" w:space="0" w:color="auto"/>
              </w:divBdr>
            </w:div>
            <w:div w:id="945574350">
              <w:marLeft w:val="0"/>
              <w:marRight w:val="0"/>
              <w:marTop w:val="0"/>
              <w:marBottom w:val="0"/>
              <w:divBdr>
                <w:top w:val="none" w:sz="0" w:space="0" w:color="auto"/>
                <w:left w:val="none" w:sz="0" w:space="0" w:color="auto"/>
                <w:bottom w:val="none" w:sz="0" w:space="0" w:color="auto"/>
                <w:right w:val="none" w:sz="0" w:space="0" w:color="auto"/>
              </w:divBdr>
            </w:div>
            <w:div w:id="1634559282">
              <w:marLeft w:val="0"/>
              <w:marRight w:val="0"/>
              <w:marTop w:val="0"/>
              <w:marBottom w:val="0"/>
              <w:divBdr>
                <w:top w:val="none" w:sz="0" w:space="0" w:color="auto"/>
                <w:left w:val="none" w:sz="0" w:space="0" w:color="auto"/>
                <w:bottom w:val="none" w:sz="0" w:space="0" w:color="auto"/>
                <w:right w:val="none" w:sz="0" w:space="0" w:color="auto"/>
              </w:divBdr>
            </w:div>
            <w:div w:id="1200166720">
              <w:marLeft w:val="0"/>
              <w:marRight w:val="0"/>
              <w:marTop w:val="0"/>
              <w:marBottom w:val="0"/>
              <w:divBdr>
                <w:top w:val="none" w:sz="0" w:space="0" w:color="auto"/>
                <w:left w:val="none" w:sz="0" w:space="0" w:color="auto"/>
                <w:bottom w:val="none" w:sz="0" w:space="0" w:color="auto"/>
                <w:right w:val="none" w:sz="0" w:space="0" w:color="auto"/>
              </w:divBdr>
            </w:div>
            <w:div w:id="1988780026">
              <w:marLeft w:val="0"/>
              <w:marRight w:val="0"/>
              <w:marTop w:val="0"/>
              <w:marBottom w:val="0"/>
              <w:divBdr>
                <w:top w:val="none" w:sz="0" w:space="0" w:color="auto"/>
                <w:left w:val="none" w:sz="0" w:space="0" w:color="auto"/>
                <w:bottom w:val="none" w:sz="0" w:space="0" w:color="auto"/>
                <w:right w:val="none" w:sz="0" w:space="0" w:color="auto"/>
              </w:divBdr>
            </w:div>
            <w:div w:id="226259137">
              <w:marLeft w:val="0"/>
              <w:marRight w:val="0"/>
              <w:marTop w:val="0"/>
              <w:marBottom w:val="0"/>
              <w:divBdr>
                <w:top w:val="none" w:sz="0" w:space="0" w:color="auto"/>
                <w:left w:val="none" w:sz="0" w:space="0" w:color="auto"/>
                <w:bottom w:val="none" w:sz="0" w:space="0" w:color="auto"/>
                <w:right w:val="none" w:sz="0" w:space="0" w:color="auto"/>
              </w:divBdr>
            </w:div>
            <w:div w:id="1006250479">
              <w:marLeft w:val="0"/>
              <w:marRight w:val="0"/>
              <w:marTop w:val="0"/>
              <w:marBottom w:val="0"/>
              <w:divBdr>
                <w:top w:val="none" w:sz="0" w:space="0" w:color="auto"/>
                <w:left w:val="none" w:sz="0" w:space="0" w:color="auto"/>
                <w:bottom w:val="none" w:sz="0" w:space="0" w:color="auto"/>
                <w:right w:val="none" w:sz="0" w:space="0" w:color="auto"/>
              </w:divBdr>
            </w:div>
            <w:div w:id="1414428544">
              <w:marLeft w:val="0"/>
              <w:marRight w:val="0"/>
              <w:marTop w:val="0"/>
              <w:marBottom w:val="0"/>
              <w:divBdr>
                <w:top w:val="none" w:sz="0" w:space="0" w:color="auto"/>
                <w:left w:val="none" w:sz="0" w:space="0" w:color="auto"/>
                <w:bottom w:val="none" w:sz="0" w:space="0" w:color="auto"/>
                <w:right w:val="none" w:sz="0" w:space="0" w:color="auto"/>
              </w:divBdr>
            </w:div>
            <w:div w:id="243152410">
              <w:marLeft w:val="0"/>
              <w:marRight w:val="0"/>
              <w:marTop w:val="0"/>
              <w:marBottom w:val="0"/>
              <w:divBdr>
                <w:top w:val="none" w:sz="0" w:space="0" w:color="auto"/>
                <w:left w:val="none" w:sz="0" w:space="0" w:color="auto"/>
                <w:bottom w:val="none" w:sz="0" w:space="0" w:color="auto"/>
                <w:right w:val="none" w:sz="0" w:space="0" w:color="auto"/>
              </w:divBdr>
            </w:div>
            <w:div w:id="507254836">
              <w:marLeft w:val="0"/>
              <w:marRight w:val="0"/>
              <w:marTop w:val="0"/>
              <w:marBottom w:val="0"/>
              <w:divBdr>
                <w:top w:val="none" w:sz="0" w:space="0" w:color="auto"/>
                <w:left w:val="none" w:sz="0" w:space="0" w:color="auto"/>
                <w:bottom w:val="none" w:sz="0" w:space="0" w:color="auto"/>
                <w:right w:val="none" w:sz="0" w:space="0" w:color="auto"/>
              </w:divBdr>
            </w:div>
            <w:div w:id="12464255">
              <w:marLeft w:val="0"/>
              <w:marRight w:val="0"/>
              <w:marTop w:val="0"/>
              <w:marBottom w:val="0"/>
              <w:divBdr>
                <w:top w:val="none" w:sz="0" w:space="0" w:color="auto"/>
                <w:left w:val="none" w:sz="0" w:space="0" w:color="auto"/>
                <w:bottom w:val="none" w:sz="0" w:space="0" w:color="auto"/>
                <w:right w:val="none" w:sz="0" w:space="0" w:color="auto"/>
              </w:divBdr>
            </w:div>
            <w:div w:id="337461346">
              <w:marLeft w:val="0"/>
              <w:marRight w:val="0"/>
              <w:marTop w:val="0"/>
              <w:marBottom w:val="0"/>
              <w:divBdr>
                <w:top w:val="none" w:sz="0" w:space="0" w:color="auto"/>
                <w:left w:val="none" w:sz="0" w:space="0" w:color="auto"/>
                <w:bottom w:val="none" w:sz="0" w:space="0" w:color="auto"/>
                <w:right w:val="none" w:sz="0" w:space="0" w:color="auto"/>
              </w:divBdr>
            </w:div>
            <w:div w:id="66877158">
              <w:marLeft w:val="0"/>
              <w:marRight w:val="0"/>
              <w:marTop w:val="0"/>
              <w:marBottom w:val="0"/>
              <w:divBdr>
                <w:top w:val="none" w:sz="0" w:space="0" w:color="auto"/>
                <w:left w:val="none" w:sz="0" w:space="0" w:color="auto"/>
                <w:bottom w:val="none" w:sz="0" w:space="0" w:color="auto"/>
                <w:right w:val="none" w:sz="0" w:space="0" w:color="auto"/>
              </w:divBdr>
            </w:div>
            <w:div w:id="2060126625">
              <w:marLeft w:val="0"/>
              <w:marRight w:val="0"/>
              <w:marTop w:val="0"/>
              <w:marBottom w:val="0"/>
              <w:divBdr>
                <w:top w:val="none" w:sz="0" w:space="0" w:color="auto"/>
                <w:left w:val="none" w:sz="0" w:space="0" w:color="auto"/>
                <w:bottom w:val="none" w:sz="0" w:space="0" w:color="auto"/>
                <w:right w:val="none" w:sz="0" w:space="0" w:color="auto"/>
              </w:divBdr>
            </w:div>
            <w:div w:id="22172055">
              <w:marLeft w:val="0"/>
              <w:marRight w:val="0"/>
              <w:marTop w:val="0"/>
              <w:marBottom w:val="0"/>
              <w:divBdr>
                <w:top w:val="none" w:sz="0" w:space="0" w:color="auto"/>
                <w:left w:val="none" w:sz="0" w:space="0" w:color="auto"/>
                <w:bottom w:val="none" w:sz="0" w:space="0" w:color="auto"/>
                <w:right w:val="none" w:sz="0" w:space="0" w:color="auto"/>
              </w:divBdr>
            </w:div>
            <w:div w:id="496576025">
              <w:marLeft w:val="0"/>
              <w:marRight w:val="0"/>
              <w:marTop w:val="0"/>
              <w:marBottom w:val="0"/>
              <w:divBdr>
                <w:top w:val="none" w:sz="0" w:space="0" w:color="auto"/>
                <w:left w:val="none" w:sz="0" w:space="0" w:color="auto"/>
                <w:bottom w:val="none" w:sz="0" w:space="0" w:color="auto"/>
                <w:right w:val="none" w:sz="0" w:space="0" w:color="auto"/>
              </w:divBdr>
            </w:div>
            <w:div w:id="829907419">
              <w:marLeft w:val="0"/>
              <w:marRight w:val="0"/>
              <w:marTop w:val="0"/>
              <w:marBottom w:val="0"/>
              <w:divBdr>
                <w:top w:val="none" w:sz="0" w:space="0" w:color="auto"/>
                <w:left w:val="none" w:sz="0" w:space="0" w:color="auto"/>
                <w:bottom w:val="none" w:sz="0" w:space="0" w:color="auto"/>
                <w:right w:val="none" w:sz="0" w:space="0" w:color="auto"/>
              </w:divBdr>
            </w:div>
            <w:div w:id="980891254">
              <w:marLeft w:val="0"/>
              <w:marRight w:val="0"/>
              <w:marTop w:val="0"/>
              <w:marBottom w:val="0"/>
              <w:divBdr>
                <w:top w:val="none" w:sz="0" w:space="0" w:color="auto"/>
                <w:left w:val="none" w:sz="0" w:space="0" w:color="auto"/>
                <w:bottom w:val="none" w:sz="0" w:space="0" w:color="auto"/>
                <w:right w:val="none" w:sz="0" w:space="0" w:color="auto"/>
              </w:divBdr>
            </w:div>
            <w:div w:id="1885287214">
              <w:marLeft w:val="0"/>
              <w:marRight w:val="0"/>
              <w:marTop w:val="0"/>
              <w:marBottom w:val="0"/>
              <w:divBdr>
                <w:top w:val="none" w:sz="0" w:space="0" w:color="auto"/>
                <w:left w:val="none" w:sz="0" w:space="0" w:color="auto"/>
                <w:bottom w:val="none" w:sz="0" w:space="0" w:color="auto"/>
                <w:right w:val="none" w:sz="0" w:space="0" w:color="auto"/>
              </w:divBdr>
            </w:div>
            <w:div w:id="95178068">
              <w:marLeft w:val="0"/>
              <w:marRight w:val="0"/>
              <w:marTop w:val="0"/>
              <w:marBottom w:val="0"/>
              <w:divBdr>
                <w:top w:val="none" w:sz="0" w:space="0" w:color="auto"/>
                <w:left w:val="none" w:sz="0" w:space="0" w:color="auto"/>
                <w:bottom w:val="none" w:sz="0" w:space="0" w:color="auto"/>
                <w:right w:val="none" w:sz="0" w:space="0" w:color="auto"/>
              </w:divBdr>
            </w:div>
            <w:div w:id="688485467">
              <w:marLeft w:val="0"/>
              <w:marRight w:val="0"/>
              <w:marTop w:val="0"/>
              <w:marBottom w:val="0"/>
              <w:divBdr>
                <w:top w:val="none" w:sz="0" w:space="0" w:color="auto"/>
                <w:left w:val="none" w:sz="0" w:space="0" w:color="auto"/>
                <w:bottom w:val="none" w:sz="0" w:space="0" w:color="auto"/>
                <w:right w:val="none" w:sz="0" w:space="0" w:color="auto"/>
              </w:divBdr>
            </w:div>
            <w:div w:id="2120055590">
              <w:marLeft w:val="0"/>
              <w:marRight w:val="0"/>
              <w:marTop w:val="0"/>
              <w:marBottom w:val="0"/>
              <w:divBdr>
                <w:top w:val="none" w:sz="0" w:space="0" w:color="auto"/>
                <w:left w:val="none" w:sz="0" w:space="0" w:color="auto"/>
                <w:bottom w:val="none" w:sz="0" w:space="0" w:color="auto"/>
                <w:right w:val="none" w:sz="0" w:space="0" w:color="auto"/>
              </w:divBdr>
            </w:div>
            <w:div w:id="2132820641">
              <w:marLeft w:val="0"/>
              <w:marRight w:val="0"/>
              <w:marTop w:val="0"/>
              <w:marBottom w:val="0"/>
              <w:divBdr>
                <w:top w:val="none" w:sz="0" w:space="0" w:color="auto"/>
                <w:left w:val="none" w:sz="0" w:space="0" w:color="auto"/>
                <w:bottom w:val="none" w:sz="0" w:space="0" w:color="auto"/>
                <w:right w:val="none" w:sz="0" w:space="0" w:color="auto"/>
              </w:divBdr>
            </w:div>
            <w:div w:id="829175158">
              <w:marLeft w:val="0"/>
              <w:marRight w:val="0"/>
              <w:marTop w:val="0"/>
              <w:marBottom w:val="0"/>
              <w:divBdr>
                <w:top w:val="none" w:sz="0" w:space="0" w:color="auto"/>
                <w:left w:val="none" w:sz="0" w:space="0" w:color="auto"/>
                <w:bottom w:val="none" w:sz="0" w:space="0" w:color="auto"/>
                <w:right w:val="none" w:sz="0" w:space="0" w:color="auto"/>
              </w:divBdr>
            </w:div>
            <w:div w:id="153763482">
              <w:marLeft w:val="0"/>
              <w:marRight w:val="0"/>
              <w:marTop w:val="0"/>
              <w:marBottom w:val="0"/>
              <w:divBdr>
                <w:top w:val="none" w:sz="0" w:space="0" w:color="auto"/>
                <w:left w:val="none" w:sz="0" w:space="0" w:color="auto"/>
                <w:bottom w:val="none" w:sz="0" w:space="0" w:color="auto"/>
                <w:right w:val="none" w:sz="0" w:space="0" w:color="auto"/>
              </w:divBdr>
            </w:div>
            <w:div w:id="867718571">
              <w:marLeft w:val="0"/>
              <w:marRight w:val="0"/>
              <w:marTop w:val="0"/>
              <w:marBottom w:val="0"/>
              <w:divBdr>
                <w:top w:val="none" w:sz="0" w:space="0" w:color="auto"/>
                <w:left w:val="none" w:sz="0" w:space="0" w:color="auto"/>
                <w:bottom w:val="none" w:sz="0" w:space="0" w:color="auto"/>
                <w:right w:val="none" w:sz="0" w:space="0" w:color="auto"/>
              </w:divBdr>
            </w:div>
            <w:div w:id="819350300">
              <w:marLeft w:val="0"/>
              <w:marRight w:val="0"/>
              <w:marTop w:val="0"/>
              <w:marBottom w:val="0"/>
              <w:divBdr>
                <w:top w:val="none" w:sz="0" w:space="0" w:color="auto"/>
                <w:left w:val="none" w:sz="0" w:space="0" w:color="auto"/>
                <w:bottom w:val="none" w:sz="0" w:space="0" w:color="auto"/>
                <w:right w:val="none" w:sz="0" w:space="0" w:color="auto"/>
              </w:divBdr>
            </w:div>
            <w:div w:id="53086113">
              <w:marLeft w:val="0"/>
              <w:marRight w:val="0"/>
              <w:marTop w:val="0"/>
              <w:marBottom w:val="0"/>
              <w:divBdr>
                <w:top w:val="none" w:sz="0" w:space="0" w:color="auto"/>
                <w:left w:val="none" w:sz="0" w:space="0" w:color="auto"/>
                <w:bottom w:val="none" w:sz="0" w:space="0" w:color="auto"/>
                <w:right w:val="none" w:sz="0" w:space="0" w:color="auto"/>
              </w:divBdr>
            </w:div>
            <w:div w:id="688992763">
              <w:marLeft w:val="0"/>
              <w:marRight w:val="0"/>
              <w:marTop w:val="0"/>
              <w:marBottom w:val="0"/>
              <w:divBdr>
                <w:top w:val="none" w:sz="0" w:space="0" w:color="auto"/>
                <w:left w:val="none" w:sz="0" w:space="0" w:color="auto"/>
                <w:bottom w:val="none" w:sz="0" w:space="0" w:color="auto"/>
                <w:right w:val="none" w:sz="0" w:space="0" w:color="auto"/>
              </w:divBdr>
            </w:div>
            <w:div w:id="16272600">
              <w:marLeft w:val="0"/>
              <w:marRight w:val="0"/>
              <w:marTop w:val="0"/>
              <w:marBottom w:val="0"/>
              <w:divBdr>
                <w:top w:val="none" w:sz="0" w:space="0" w:color="auto"/>
                <w:left w:val="none" w:sz="0" w:space="0" w:color="auto"/>
                <w:bottom w:val="none" w:sz="0" w:space="0" w:color="auto"/>
                <w:right w:val="none" w:sz="0" w:space="0" w:color="auto"/>
              </w:divBdr>
            </w:div>
            <w:div w:id="435564664">
              <w:marLeft w:val="0"/>
              <w:marRight w:val="0"/>
              <w:marTop w:val="0"/>
              <w:marBottom w:val="0"/>
              <w:divBdr>
                <w:top w:val="none" w:sz="0" w:space="0" w:color="auto"/>
                <w:left w:val="none" w:sz="0" w:space="0" w:color="auto"/>
                <w:bottom w:val="none" w:sz="0" w:space="0" w:color="auto"/>
                <w:right w:val="none" w:sz="0" w:space="0" w:color="auto"/>
              </w:divBdr>
            </w:div>
            <w:div w:id="70736660">
              <w:marLeft w:val="0"/>
              <w:marRight w:val="0"/>
              <w:marTop w:val="0"/>
              <w:marBottom w:val="0"/>
              <w:divBdr>
                <w:top w:val="none" w:sz="0" w:space="0" w:color="auto"/>
                <w:left w:val="none" w:sz="0" w:space="0" w:color="auto"/>
                <w:bottom w:val="none" w:sz="0" w:space="0" w:color="auto"/>
                <w:right w:val="none" w:sz="0" w:space="0" w:color="auto"/>
              </w:divBdr>
            </w:div>
            <w:div w:id="805774909">
              <w:marLeft w:val="0"/>
              <w:marRight w:val="0"/>
              <w:marTop w:val="0"/>
              <w:marBottom w:val="0"/>
              <w:divBdr>
                <w:top w:val="none" w:sz="0" w:space="0" w:color="auto"/>
                <w:left w:val="none" w:sz="0" w:space="0" w:color="auto"/>
                <w:bottom w:val="none" w:sz="0" w:space="0" w:color="auto"/>
                <w:right w:val="none" w:sz="0" w:space="0" w:color="auto"/>
              </w:divBdr>
            </w:div>
            <w:div w:id="266080019">
              <w:marLeft w:val="0"/>
              <w:marRight w:val="0"/>
              <w:marTop w:val="0"/>
              <w:marBottom w:val="0"/>
              <w:divBdr>
                <w:top w:val="none" w:sz="0" w:space="0" w:color="auto"/>
                <w:left w:val="none" w:sz="0" w:space="0" w:color="auto"/>
                <w:bottom w:val="none" w:sz="0" w:space="0" w:color="auto"/>
                <w:right w:val="none" w:sz="0" w:space="0" w:color="auto"/>
              </w:divBdr>
            </w:div>
            <w:div w:id="1793861008">
              <w:marLeft w:val="0"/>
              <w:marRight w:val="0"/>
              <w:marTop w:val="0"/>
              <w:marBottom w:val="0"/>
              <w:divBdr>
                <w:top w:val="none" w:sz="0" w:space="0" w:color="auto"/>
                <w:left w:val="none" w:sz="0" w:space="0" w:color="auto"/>
                <w:bottom w:val="none" w:sz="0" w:space="0" w:color="auto"/>
                <w:right w:val="none" w:sz="0" w:space="0" w:color="auto"/>
              </w:divBdr>
            </w:div>
            <w:div w:id="512107022">
              <w:marLeft w:val="0"/>
              <w:marRight w:val="0"/>
              <w:marTop w:val="0"/>
              <w:marBottom w:val="0"/>
              <w:divBdr>
                <w:top w:val="none" w:sz="0" w:space="0" w:color="auto"/>
                <w:left w:val="none" w:sz="0" w:space="0" w:color="auto"/>
                <w:bottom w:val="none" w:sz="0" w:space="0" w:color="auto"/>
                <w:right w:val="none" w:sz="0" w:space="0" w:color="auto"/>
              </w:divBdr>
            </w:div>
            <w:div w:id="2064282414">
              <w:marLeft w:val="0"/>
              <w:marRight w:val="0"/>
              <w:marTop w:val="0"/>
              <w:marBottom w:val="0"/>
              <w:divBdr>
                <w:top w:val="none" w:sz="0" w:space="0" w:color="auto"/>
                <w:left w:val="none" w:sz="0" w:space="0" w:color="auto"/>
                <w:bottom w:val="none" w:sz="0" w:space="0" w:color="auto"/>
                <w:right w:val="none" w:sz="0" w:space="0" w:color="auto"/>
              </w:divBdr>
            </w:div>
            <w:div w:id="1436175435">
              <w:marLeft w:val="0"/>
              <w:marRight w:val="0"/>
              <w:marTop w:val="0"/>
              <w:marBottom w:val="0"/>
              <w:divBdr>
                <w:top w:val="none" w:sz="0" w:space="0" w:color="auto"/>
                <w:left w:val="none" w:sz="0" w:space="0" w:color="auto"/>
                <w:bottom w:val="none" w:sz="0" w:space="0" w:color="auto"/>
                <w:right w:val="none" w:sz="0" w:space="0" w:color="auto"/>
              </w:divBdr>
            </w:div>
            <w:div w:id="1850824626">
              <w:marLeft w:val="0"/>
              <w:marRight w:val="0"/>
              <w:marTop w:val="0"/>
              <w:marBottom w:val="0"/>
              <w:divBdr>
                <w:top w:val="none" w:sz="0" w:space="0" w:color="auto"/>
                <w:left w:val="none" w:sz="0" w:space="0" w:color="auto"/>
                <w:bottom w:val="none" w:sz="0" w:space="0" w:color="auto"/>
                <w:right w:val="none" w:sz="0" w:space="0" w:color="auto"/>
              </w:divBdr>
            </w:div>
            <w:div w:id="2075809350">
              <w:marLeft w:val="0"/>
              <w:marRight w:val="0"/>
              <w:marTop w:val="0"/>
              <w:marBottom w:val="0"/>
              <w:divBdr>
                <w:top w:val="none" w:sz="0" w:space="0" w:color="auto"/>
                <w:left w:val="none" w:sz="0" w:space="0" w:color="auto"/>
                <w:bottom w:val="none" w:sz="0" w:space="0" w:color="auto"/>
                <w:right w:val="none" w:sz="0" w:space="0" w:color="auto"/>
              </w:divBdr>
            </w:div>
            <w:div w:id="1325939037">
              <w:marLeft w:val="0"/>
              <w:marRight w:val="0"/>
              <w:marTop w:val="0"/>
              <w:marBottom w:val="0"/>
              <w:divBdr>
                <w:top w:val="none" w:sz="0" w:space="0" w:color="auto"/>
                <w:left w:val="none" w:sz="0" w:space="0" w:color="auto"/>
                <w:bottom w:val="none" w:sz="0" w:space="0" w:color="auto"/>
                <w:right w:val="none" w:sz="0" w:space="0" w:color="auto"/>
              </w:divBdr>
            </w:div>
            <w:div w:id="1101954165">
              <w:marLeft w:val="0"/>
              <w:marRight w:val="0"/>
              <w:marTop w:val="0"/>
              <w:marBottom w:val="0"/>
              <w:divBdr>
                <w:top w:val="none" w:sz="0" w:space="0" w:color="auto"/>
                <w:left w:val="none" w:sz="0" w:space="0" w:color="auto"/>
                <w:bottom w:val="none" w:sz="0" w:space="0" w:color="auto"/>
                <w:right w:val="none" w:sz="0" w:space="0" w:color="auto"/>
              </w:divBdr>
            </w:div>
            <w:div w:id="784740430">
              <w:marLeft w:val="0"/>
              <w:marRight w:val="0"/>
              <w:marTop w:val="0"/>
              <w:marBottom w:val="0"/>
              <w:divBdr>
                <w:top w:val="none" w:sz="0" w:space="0" w:color="auto"/>
                <w:left w:val="none" w:sz="0" w:space="0" w:color="auto"/>
                <w:bottom w:val="none" w:sz="0" w:space="0" w:color="auto"/>
                <w:right w:val="none" w:sz="0" w:space="0" w:color="auto"/>
              </w:divBdr>
            </w:div>
            <w:div w:id="676544023">
              <w:marLeft w:val="0"/>
              <w:marRight w:val="0"/>
              <w:marTop w:val="0"/>
              <w:marBottom w:val="0"/>
              <w:divBdr>
                <w:top w:val="none" w:sz="0" w:space="0" w:color="auto"/>
                <w:left w:val="none" w:sz="0" w:space="0" w:color="auto"/>
                <w:bottom w:val="none" w:sz="0" w:space="0" w:color="auto"/>
                <w:right w:val="none" w:sz="0" w:space="0" w:color="auto"/>
              </w:divBdr>
            </w:div>
            <w:div w:id="110324927">
              <w:marLeft w:val="0"/>
              <w:marRight w:val="0"/>
              <w:marTop w:val="0"/>
              <w:marBottom w:val="0"/>
              <w:divBdr>
                <w:top w:val="none" w:sz="0" w:space="0" w:color="auto"/>
                <w:left w:val="none" w:sz="0" w:space="0" w:color="auto"/>
                <w:bottom w:val="none" w:sz="0" w:space="0" w:color="auto"/>
                <w:right w:val="none" w:sz="0" w:space="0" w:color="auto"/>
              </w:divBdr>
            </w:div>
            <w:div w:id="2057503271">
              <w:marLeft w:val="0"/>
              <w:marRight w:val="0"/>
              <w:marTop w:val="0"/>
              <w:marBottom w:val="0"/>
              <w:divBdr>
                <w:top w:val="none" w:sz="0" w:space="0" w:color="auto"/>
                <w:left w:val="none" w:sz="0" w:space="0" w:color="auto"/>
                <w:bottom w:val="none" w:sz="0" w:space="0" w:color="auto"/>
                <w:right w:val="none" w:sz="0" w:space="0" w:color="auto"/>
              </w:divBdr>
            </w:div>
            <w:div w:id="757946335">
              <w:marLeft w:val="0"/>
              <w:marRight w:val="0"/>
              <w:marTop w:val="0"/>
              <w:marBottom w:val="0"/>
              <w:divBdr>
                <w:top w:val="none" w:sz="0" w:space="0" w:color="auto"/>
                <w:left w:val="none" w:sz="0" w:space="0" w:color="auto"/>
                <w:bottom w:val="none" w:sz="0" w:space="0" w:color="auto"/>
                <w:right w:val="none" w:sz="0" w:space="0" w:color="auto"/>
              </w:divBdr>
            </w:div>
            <w:div w:id="498621810">
              <w:marLeft w:val="0"/>
              <w:marRight w:val="0"/>
              <w:marTop w:val="0"/>
              <w:marBottom w:val="0"/>
              <w:divBdr>
                <w:top w:val="none" w:sz="0" w:space="0" w:color="auto"/>
                <w:left w:val="none" w:sz="0" w:space="0" w:color="auto"/>
                <w:bottom w:val="none" w:sz="0" w:space="0" w:color="auto"/>
                <w:right w:val="none" w:sz="0" w:space="0" w:color="auto"/>
              </w:divBdr>
            </w:div>
            <w:div w:id="344290703">
              <w:marLeft w:val="0"/>
              <w:marRight w:val="0"/>
              <w:marTop w:val="0"/>
              <w:marBottom w:val="0"/>
              <w:divBdr>
                <w:top w:val="none" w:sz="0" w:space="0" w:color="auto"/>
                <w:left w:val="none" w:sz="0" w:space="0" w:color="auto"/>
                <w:bottom w:val="none" w:sz="0" w:space="0" w:color="auto"/>
                <w:right w:val="none" w:sz="0" w:space="0" w:color="auto"/>
              </w:divBdr>
            </w:div>
            <w:div w:id="609242916">
              <w:marLeft w:val="0"/>
              <w:marRight w:val="0"/>
              <w:marTop w:val="0"/>
              <w:marBottom w:val="0"/>
              <w:divBdr>
                <w:top w:val="none" w:sz="0" w:space="0" w:color="auto"/>
                <w:left w:val="none" w:sz="0" w:space="0" w:color="auto"/>
                <w:bottom w:val="none" w:sz="0" w:space="0" w:color="auto"/>
                <w:right w:val="none" w:sz="0" w:space="0" w:color="auto"/>
              </w:divBdr>
            </w:div>
            <w:div w:id="1248661163">
              <w:marLeft w:val="0"/>
              <w:marRight w:val="0"/>
              <w:marTop w:val="0"/>
              <w:marBottom w:val="0"/>
              <w:divBdr>
                <w:top w:val="none" w:sz="0" w:space="0" w:color="auto"/>
                <w:left w:val="none" w:sz="0" w:space="0" w:color="auto"/>
                <w:bottom w:val="none" w:sz="0" w:space="0" w:color="auto"/>
                <w:right w:val="none" w:sz="0" w:space="0" w:color="auto"/>
              </w:divBdr>
            </w:div>
            <w:div w:id="1169712057">
              <w:marLeft w:val="0"/>
              <w:marRight w:val="0"/>
              <w:marTop w:val="0"/>
              <w:marBottom w:val="0"/>
              <w:divBdr>
                <w:top w:val="none" w:sz="0" w:space="0" w:color="auto"/>
                <w:left w:val="none" w:sz="0" w:space="0" w:color="auto"/>
                <w:bottom w:val="none" w:sz="0" w:space="0" w:color="auto"/>
                <w:right w:val="none" w:sz="0" w:space="0" w:color="auto"/>
              </w:divBdr>
            </w:div>
            <w:div w:id="1229851283">
              <w:marLeft w:val="0"/>
              <w:marRight w:val="0"/>
              <w:marTop w:val="0"/>
              <w:marBottom w:val="0"/>
              <w:divBdr>
                <w:top w:val="none" w:sz="0" w:space="0" w:color="auto"/>
                <w:left w:val="none" w:sz="0" w:space="0" w:color="auto"/>
                <w:bottom w:val="none" w:sz="0" w:space="0" w:color="auto"/>
                <w:right w:val="none" w:sz="0" w:space="0" w:color="auto"/>
              </w:divBdr>
            </w:div>
            <w:div w:id="580604969">
              <w:marLeft w:val="0"/>
              <w:marRight w:val="0"/>
              <w:marTop w:val="0"/>
              <w:marBottom w:val="0"/>
              <w:divBdr>
                <w:top w:val="none" w:sz="0" w:space="0" w:color="auto"/>
                <w:left w:val="none" w:sz="0" w:space="0" w:color="auto"/>
                <w:bottom w:val="none" w:sz="0" w:space="0" w:color="auto"/>
                <w:right w:val="none" w:sz="0" w:space="0" w:color="auto"/>
              </w:divBdr>
            </w:div>
            <w:div w:id="1514146546">
              <w:marLeft w:val="0"/>
              <w:marRight w:val="0"/>
              <w:marTop w:val="0"/>
              <w:marBottom w:val="0"/>
              <w:divBdr>
                <w:top w:val="none" w:sz="0" w:space="0" w:color="auto"/>
                <w:left w:val="none" w:sz="0" w:space="0" w:color="auto"/>
                <w:bottom w:val="none" w:sz="0" w:space="0" w:color="auto"/>
                <w:right w:val="none" w:sz="0" w:space="0" w:color="auto"/>
              </w:divBdr>
            </w:div>
            <w:div w:id="58603858">
              <w:marLeft w:val="0"/>
              <w:marRight w:val="0"/>
              <w:marTop w:val="0"/>
              <w:marBottom w:val="0"/>
              <w:divBdr>
                <w:top w:val="none" w:sz="0" w:space="0" w:color="auto"/>
                <w:left w:val="none" w:sz="0" w:space="0" w:color="auto"/>
                <w:bottom w:val="none" w:sz="0" w:space="0" w:color="auto"/>
                <w:right w:val="none" w:sz="0" w:space="0" w:color="auto"/>
              </w:divBdr>
            </w:div>
            <w:div w:id="164445975">
              <w:marLeft w:val="0"/>
              <w:marRight w:val="0"/>
              <w:marTop w:val="0"/>
              <w:marBottom w:val="0"/>
              <w:divBdr>
                <w:top w:val="none" w:sz="0" w:space="0" w:color="auto"/>
                <w:left w:val="none" w:sz="0" w:space="0" w:color="auto"/>
                <w:bottom w:val="none" w:sz="0" w:space="0" w:color="auto"/>
                <w:right w:val="none" w:sz="0" w:space="0" w:color="auto"/>
              </w:divBdr>
            </w:div>
            <w:div w:id="1846895951">
              <w:marLeft w:val="0"/>
              <w:marRight w:val="0"/>
              <w:marTop w:val="0"/>
              <w:marBottom w:val="0"/>
              <w:divBdr>
                <w:top w:val="none" w:sz="0" w:space="0" w:color="auto"/>
                <w:left w:val="none" w:sz="0" w:space="0" w:color="auto"/>
                <w:bottom w:val="none" w:sz="0" w:space="0" w:color="auto"/>
                <w:right w:val="none" w:sz="0" w:space="0" w:color="auto"/>
              </w:divBdr>
            </w:div>
            <w:div w:id="812868904">
              <w:marLeft w:val="0"/>
              <w:marRight w:val="0"/>
              <w:marTop w:val="0"/>
              <w:marBottom w:val="0"/>
              <w:divBdr>
                <w:top w:val="none" w:sz="0" w:space="0" w:color="auto"/>
                <w:left w:val="none" w:sz="0" w:space="0" w:color="auto"/>
                <w:bottom w:val="none" w:sz="0" w:space="0" w:color="auto"/>
                <w:right w:val="none" w:sz="0" w:space="0" w:color="auto"/>
              </w:divBdr>
            </w:div>
            <w:div w:id="1690638430">
              <w:marLeft w:val="0"/>
              <w:marRight w:val="0"/>
              <w:marTop w:val="0"/>
              <w:marBottom w:val="0"/>
              <w:divBdr>
                <w:top w:val="none" w:sz="0" w:space="0" w:color="auto"/>
                <w:left w:val="none" w:sz="0" w:space="0" w:color="auto"/>
                <w:bottom w:val="none" w:sz="0" w:space="0" w:color="auto"/>
                <w:right w:val="none" w:sz="0" w:space="0" w:color="auto"/>
              </w:divBdr>
            </w:div>
            <w:div w:id="1881867320">
              <w:marLeft w:val="0"/>
              <w:marRight w:val="0"/>
              <w:marTop w:val="0"/>
              <w:marBottom w:val="0"/>
              <w:divBdr>
                <w:top w:val="none" w:sz="0" w:space="0" w:color="auto"/>
                <w:left w:val="none" w:sz="0" w:space="0" w:color="auto"/>
                <w:bottom w:val="none" w:sz="0" w:space="0" w:color="auto"/>
                <w:right w:val="none" w:sz="0" w:space="0" w:color="auto"/>
              </w:divBdr>
            </w:div>
            <w:div w:id="1432896016">
              <w:marLeft w:val="0"/>
              <w:marRight w:val="0"/>
              <w:marTop w:val="0"/>
              <w:marBottom w:val="0"/>
              <w:divBdr>
                <w:top w:val="none" w:sz="0" w:space="0" w:color="auto"/>
                <w:left w:val="none" w:sz="0" w:space="0" w:color="auto"/>
                <w:bottom w:val="none" w:sz="0" w:space="0" w:color="auto"/>
                <w:right w:val="none" w:sz="0" w:space="0" w:color="auto"/>
              </w:divBdr>
            </w:div>
            <w:div w:id="177038519">
              <w:marLeft w:val="0"/>
              <w:marRight w:val="0"/>
              <w:marTop w:val="0"/>
              <w:marBottom w:val="0"/>
              <w:divBdr>
                <w:top w:val="none" w:sz="0" w:space="0" w:color="auto"/>
                <w:left w:val="none" w:sz="0" w:space="0" w:color="auto"/>
                <w:bottom w:val="none" w:sz="0" w:space="0" w:color="auto"/>
                <w:right w:val="none" w:sz="0" w:space="0" w:color="auto"/>
              </w:divBdr>
            </w:div>
            <w:div w:id="1520047435">
              <w:marLeft w:val="0"/>
              <w:marRight w:val="0"/>
              <w:marTop w:val="0"/>
              <w:marBottom w:val="0"/>
              <w:divBdr>
                <w:top w:val="none" w:sz="0" w:space="0" w:color="auto"/>
                <w:left w:val="none" w:sz="0" w:space="0" w:color="auto"/>
                <w:bottom w:val="none" w:sz="0" w:space="0" w:color="auto"/>
                <w:right w:val="none" w:sz="0" w:space="0" w:color="auto"/>
              </w:divBdr>
            </w:div>
            <w:div w:id="2065135402">
              <w:marLeft w:val="0"/>
              <w:marRight w:val="0"/>
              <w:marTop w:val="0"/>
              <w:marBottom w:val="0"/>
              <w:divBdr>
                <w:top w:val="none" w:sz="0" w:space="0" w:color="auto"/>
                <w:left w:val="none" w:sz="0" w:space="0" w:color="auto"/>
                <w:bottom w:val="none" w:sz="0" w:space="0" w:color="auto"/>
                <w:right w:val="none" w:sz="0" w:space="0" w:color="auto"/>
              </w:divBdr>
            </w:div>
            <w:div w:id="872497467">
              <w:marLeft w:val="0"/>
              <w:marRight w:val="0"/>
              <w:marTop w:val="0"/>
              <w:marBottom w:val="0"/>
              <w:divBdr>
                <w:top w:val="none" w:sz="0" w:space="0" w:color="auto"/>
                <w:left w:val="none" w:sz="0" w:space="0" w:color="auto"/>
                <w:bottom w:val="none" w:sz="0" w:space="0" w:color="auto"/>
                <w:right w:val="none" w:sz="0" w:space="0" w:color="auto"/>
              </w:divBdr>
            </w:div>
            <w:div w:id="419446355">
              <w:marLeft w:val="0"/>
              <w:marRight w:val="0"/>
              <w:marTop w:val="0"/>
              <w:marBottom w:val="0"/>
              <w:divBdr>
                <w:top w:val="none" w:sz="0" w:space="0" w:color="auto"/>
                <w:left w:val="none" w:sz="0" w:space="0" w:color="auto"/>
                <w:bottom w:val="none" w:sz="0" w:space="0" w:color="auto"/>
                <w:right w:val="none" w:sz="0" w:space="0" w:color="auto"/>
              </w:divBdr>
            </w:div>
            <w:div w:id="334380518">
              <w:marLeft w:val="0"/>
              <w:marRight w:val="0"/>
              <w:marTop w:val="0"/>
              <w:marBottom w:val="0"/>
              <w:divBdr>
                <w:top w:val="none" w:sz="0" w:space="0" w:color="auto"/>
                <w:left w:val="none" w:sz="0" w:space="0" w:color="auto"/>
                <w:bottom w:val="none" w:sz="0" w:space="0" w:color="auto"/>
                <w:right w:val="none" w:sz="0" w:space="0" w:color="auto"/>
              </w:divBdr>
            </w:div>
            <w:div w:id="1296564534">
              <w:marLeft w:val="0"/>
              <w:marRight w:val="0"/>
              <w:marTop w:val="0"/>
              <w:marBottom w:val="0"/>
              <w:divBdr>
                <w:top w:val="none" w:sz="0" w:space="0" w:color="auto"/>
                <w:left w:val="none" w:sz="0" w:space="0" w:color="auto"/>
                <w:bottom w:val="none" w:sz="0" w:space="0" w:color="auto"/>
                <w:right w:val="none" w:sz="0" w:space="0" w:color="auto"/>
              </w:divBdr>
            </w:div>
            <w:div w:id="1788809929">
              <w:marLeft w:val="0"/>
              <w:marRight w:val="0"/>
              <w:marTop w:val="0"/>
              <w:marBottom w:val="0"/>
              <w:divBdr>
                <w:top w:val="none" w:sz="0" w:space="0" w:color="auto"/>
                <w:left w:val="none" w:sz="0" w:space="0" w:color="auto"/>
                <w:bottom w:val="none" w:sz="0" w:space="0" w:color="auto"/>
                <w:right w:val="none" w:sz="0" w:space="0" w:color="auto"/>
              </w:divBdr>
            </w:div>
            <w:div w:id="690882242">
              <w:marLeft w:val="0"/>
              <w:marRight w:val="0"/>
              <w:marTop w:val="0"/>
              <w:marBottom w:val="0"/>
              <w:divBdr>
                <w:top w:val="none" w:sz="0" w:space="0" w:color="auto"/>
                <w:left w:val="none" w:sz="0" w:space="0" w:color="auto"/>
                <w:bottom w:val="none" w:sz="0" w:space="0" w:color="auto"/>
                <w:right w:val="none" w:sz="0" w:space="0" w:color="auto"/>
              </w:divBdr>
            </w:div>
            <w:div w:id="1107693633">
              <w:marLeft w:val="0"/>
              <w:marRight w:val="0"/>
              <w:marTop w:val="0"/>
              <w:marBottom w:val="0"/>
              <w:divBdr>
                <w:top w:val="none" w:sz="0" w:space="0" w:color="auto"/>
                <w:left w:val="none" w:sz="0" w:space="0" w:color="auto"/>
                <w:bottom w:val="none" w:sz="0" w:space="0" w:color="auto"/>
                <w:right w:val="none" w:sz="0" w:space="0" w:color="auto"/>
              </w:divBdr>
            </w:div>
            <w:div w:id="643857709">
              <w:marLeft w:val="0"/>
              <w:marRight w:val="0"/>
              <w:marTop w:val="0"/>
              <w:marBottom w:val="0"/>
              <w:divBdr>
                <w:top w:val="none" w:sz="0" w:space="0" w:color="auto"/>
                <w:left w:val="none" w:sz="0" w:space="0" w:color="auto"/>
                <w:bottom w:val="none" w:sz="0" w:space="0" w:color="auto"/>
                <w:right w:val="none" w:sz="0" w:space="0" w:color="auto"/>
              </w:divBdr>
            </w:div>
            <w:div w:id="1648244591">
              <w:marLeft w:val="0"/>
              <w:marRight w:val="0"/>
              <w:marTop w:val="0"/>
              <w:marBottom w:val="0"/>
              <w:divBdr>
                <w:top w:val="none" w:sz="0" w:space="0" w:color="auto"/>
                <w:left w:val="none" w:sz="0" w:space="0" w:color="auto"/>
                <w:bottom w:val="none" w:sz="0" w:space="0" w:color="auto"/>
                <w:right w:val="none" w:sz="0" w:space="0" w:color="auto"/>
              </w:divBdr>
            </w:div>
            <w:div w:id="647323870">
              <w:marLeft w:val="0"/>
              <w:marRight w:val="0"/>
              <w:marTop w:val="0"/>
              <w:marBottom w:val="0"/>
              <w:divBdr>
                <w:top w:val="none" w:sz="0" w:space="0" w:color="auto"/>
                <w:left w:val="none" w:sz="0" w:space="0" w:color="auto"/>
                <w:bottom w:val="none" w:sz="0" w:space="0" w:color="auto"/>
                <w:right w:val="none" w:sz="0" w:space="0" w:color="auto"/>
              </w:divBdr>
            </w:div>
            <w:div w:id="934097925">
              <w:marLeft w:val="0"/>
              <w:marRight w:val="0"/>
              <w:marTop w:val="0"/>
              <w:marBottom w:val="0"/>
              <w:divBdr>
                <w:top w:val="none" w:sz="0" w:space="0" w:color="auto"/>
                <w:left w:val="none" w:sz="0" w:space="0" w:color="auto"/>
                <w:bottom w:val="none" w:sz="0" w:space="0" w:color="auto"/>
                <w:right w:val="none" w:sz="0" w:space="0" w:color="auto"/>
              </w:divBdr>
            </w:div>
            <w:div w:id="1197766897">
              <w:marLeft w:val="0"/>
              <w:marRight w:val="0"/>
              <w:marTop w:val="0"/>
              <w:marBottom w:val="0"/>
              <w:divBdr>
                <w:top w:val="none" w:sz="0" w:space="0" w:color="auto"/>
                <w:left w:val="none" w:sz="0" w:space="0" w:color="auto"/>
                <w:bottom w:val="none" w:sz="0" w:space="0" w:color="auto"/>
                <w:right w:val="none" w:sz="0" w:space="0" w:color="auto"/>
              </w:divBdr>
            </w:div>
            <w:div w:id="1899855335">
              <w:marLeft w:val="0"/>
              <w:marRight w:val="0"/>
              <w:marTop w:val="0"/>
              <w:marBottom w:val="0"/>
              <w:divBdr>
                <w:top w:val="none" w:sz="0" w:space="0" w:color="auto"/>
                <w:left w:val="none" w:sz="0" w:space="0" w:color="auto"/>
                <w:bottom w:val="none" w:sz="0" w:space="0" w:color="auto"/>
                <w:right w:val="none" w:sz="0" w:space="0" w:color="auto"/>
              </w:divBdr>
            </w:div>
            <w:div w:id="1092356581">
              <w:marLeft w:val="0"/>
              <w:marRight w:val="0"/>
              <w:marTop w:val="0"/>
              <w:marBottom w:val="0"/>
              <w:divBdr>
                <w:top w:val="none" w:sz="0" w:space="0" w:color="auto"/>
                <w:left w:val="none" w:sz="0" w:space="0" w:color="auto"/>
                <w:bottom w:val="none" w:sz="0" w:space="0" w:color="auto"/>
                <w:right w:val="none" w:sz="0" w:space="0" w:color="auto"/>
              </w:divBdr>
            </w:div>
            <w:div w:id="860556143">
              <w:marLeft w:val="0"/>
              <w:marRight w:val="0"/>
              <w:marTop w:val="0"/>
              <w:marBottom w:val="0"/>
              <w:divBdr>
                <w:top w:val="none" w:sz="0" w:space="0" w:color="auto"/>
                <w:left w:val="none" w:sz="0" w:space="0" w:color="auto"/>
                <w:bottom w:val="none" w:sz="0" w:space="0" w:color="auto"/>
                <w:right w:val="none" w:sz="0" w:space="0" w:color="auto"/>
              </w:divBdr>
            </w:div>
            <w:div w:id="436681631">
              <w:marLeft w:val="0"/>
              <w:marRight w:val="0"/>
              <w:marTop w:val="0"/>
              <w:marBottom w:val="0"/>
              <w:divBdr>
                <w:top w:val="none" w:sz="0" w:space="0" w:color="auto"/>
                <w:left w:val="none" w:sz="0" w:space="0" w:color="auto"/>
                <w:bottom w:val="none" w:sz="0" w:space="0" w:color="auto"/>
                <w:right w:val="none" w:sz="0" w:space="0" w:color="auto"/>
              </w:divBdr>
            </w:div>
            <w:div w:id="1659924190">
              <w:marLeft w:val="0"/>
              <w:marRight w:val="0"/>
              <w:marTop w:val="0"/>
              <w:marBottom w:val="0"/>
              <w:divBdr>
                <w:top w:val="none" w:sz="0" w:space="0" w:color="auto"/>
                <w:left w:val="none" w:sz="0" w:space="0" w:color="auto"/>
                <w:bottom w:val="none" w:sz="0" w:space="0" w:color="auto"/>
                <w:right w:val="none" w:sz="0" w:space="0" w:color="auto"/>
              </w:divBdr>
            </w:div>
            <w:div w:id="1588537085">
              <w:marLeft w:val="0"/>
              <w:marRight w:val="0"/>
              <w:marTop w:val="0"/>
              <w:marBottom w:val="0"/>
              <w:divBdr>
                <w:top w:val="none" w:sz="0" w:space="0" w:color="auto"/>
                <w:left w:val="none" w:sz="0" w:space="0" w:color="auto"/>
                <w:bottom w:val="none" w:sz="0" w:space="0" w:color="auto"/>
                <w:right w:val="none" w:sz="0" w:space="0" w:color="auto"/>
              </w:divBdr>
            </w:div>
            <w:div w:id="1200509923">
              <w:marLeft w:val="0"/>
              <w:marRight w:val="0"/>
              <w:marTop w:val="0"/>
              <w:marBottom w:val="0"/>
              <w:divBdr>
                <w:top w:val="none" w:sz="0" w:space="0" w:color="auto"/>
                <w:left w:val="none" w:sz="0" w:space="0" w:color="auto"/>
                <w:bottom w:val="none" w:sz="0" w:space="0" w:color="auto"/>
                <w:right w:val="none" w:sz="0" w:space="0" w:color="auto"/>
              </w:divBdr>
            </w:div>
            <w:div w:id="1455438113">
              <w:marLeft w:val="0"/>
              <w:marRight w:val="0"/>
              <w:marTop w:val="0"/>
              <w:marBottom w:val="0"/>
              <w:divBdr>
                <w:top w:val="none" w:sz="0" w:space="0" w:color="auto"/>
                <w:left w:val="none" w:sz="0" w:space="0" w:color="auto"/>
                <w:bottom w:val="none" w:sz="0" w:space="0" w:color="auto"/>
                <w:right w:val="none" w:sz="0" w:space="0" w:color="auto"/>
              </w:divBdr>
            </w:div>
            <w:div w:id="829173836">
              <w:marLeft w:val="0"/>
              <w:marRight w:val="0"/>
              <w:marTop w:val="0"/>
              <w:marBottom w:val="0"/>
              <w:divBdr>
                <w:top w:val="none" w:sz="0" w:space="0" w:color="auto"/>
                <w:left w:val="none" w:sz="0" w:space="0" w:color="auto"/>
                <w:bottom w:val="none" w:sz="0" w:space="0" w:color="auto"/>
                <w:right w:val="none" w:sz="0" w:space="0" w:color="auto"/>
              </w:divBdr>
            </w:div>
            <w:div w:id="1854373569">
              <w:marLeft w:val="0"/>
              <w:marRight w:val="0"/>
              <w:marTop w:val="0"/>
              <w:marBottom w:val="0"/>
              <w:divBdr>
                <w:top w:val="none" w:sz="0" w:space="0" w:color="auto"/>
                <w:left w:val="none" w:sz="0" w:space="0" w:color="auto"/>
                <w:bottom w:val="none" w:sz="0" w:space="0" w:color="auto"/>
                <w:right w:val="none" w:sz="0" w:space="0" w:color="auto"/>
              </w:divBdr>
            </w:div>
            <w:div w:id="1868835145">
              <w:marLeft w:val="0"/>
              <w:marRight w:val="0"/>
              <w:marTop w:val="0"/>
              <w:marBottom w:val="0"/>
              <w:divBdr>
                <w:top w:val="none" w:sz="0" w:space="0" w:color="auto"/>
                <w:left w:val="none" w:sz="0" w:space="0" w:color="auto"/>
                <w:bottom w:val="none" w:sz="0" w:space="0" w:color="auto"/>
                <w:right w:val="none" w:sz="0" w:space="0" w:color="auto"/>
              </w:divBdr>
            </w:div>
            <w:div w:id="1960641374">
              <w:marLeft w:val="0"/>
              <w:marRight w:val="0"/>
              <w:marTop w:val="0"/>
              <w:marBottom w:val="0"/>
              <w:divBdr>
                <w:top w:val="none" w:sz="0" w:space="0" w:color="auto"/>
                <w:left w:val="none" w:sz="0" w:space="0" w:color="auto"/>
                <w:bottom w:val="none" w:sz="0" w:space="0" w:color="auto"/>
                <w:right w:val="none" w:sz="0" w:space="0" w:color="auto"/>
              </w:divBdr>
            </w:div>
            <w:div w:id="910701393">
              <w:marLeft w:val="0"/>
              <w:marRight w:val="0"/>
              <w:marTop w:val="0"/>
              <w:marBottom w:val="0"/>
              <w:divBdr>
                <w:top w:val="none" w:sz="0" w:space="0" w:color="auto"/>
                <w:left w:val="none" w:sz="0" w:space="0" w:color="auto"/>
                <w:bottom w:val="none" w:sz="0" w:space="0" w:color="auto"/>
                <w:right w:val="none" w:sz="0" w:space="0" w:color="auto"/>
              </w:divBdr>
            </w:div>
            <w:div w:id="901059175">
              <w:marLeft w:val="0"/>
              <w:marRight w:val="0"/>
              <w:marTop w:val="0"/>
              <w:marBottom w:val="0"/>
              <w:divBdr>
                <w:top w:val="none" w:sz="0" w:space="0" w:color="auto"/>
                <w:left w:val="none" w:sz="0" w:space="0" w:color="auto"/>
                <w:bottom w:val="none" w:sz="0" w:space="0" w:color="auto"/>
                <w:right w:val="none" w:sz="0" w:space="0" w:color="auto"/>
              </w:divBdr>
            </w:div>
            <w:div w:id="1969122278">
              <w:marLeft w:val="0"/>
              <w:marRight w:val="0"/>
              <w:marTop w:val="0"/>
              <w:marBottom w:val="0"/>
              <w:divBdr>
                <w:top w:val="none" w:sz="0" w:space="0" w:color="auto"/>
                <w:left w:val="none" w:sz="0" w:space="0" w:color="auto"/>
                <w:bottom w:val="none" w:sz="0" w:space="0" w:color="auto"/>
                <w:right w:val="none" w:sz="0" w:space="0" w:color="auto"/>
              </w:divBdr>
            </w:div>
            <w:div w:id="1836218717">
              <w:marLeft w:val="0"/>
              <w:marRight w:val="0"/>
              <w:marTop w:val="0"/>
              <w:marBottom w:val="0"/>
              <w:divBdr>
                <w:top w:val="none" w:sz="0" w:space="0" w:color="auto"/>
                <w:left w:val="none" w:sz="0" w:space="0" w:color="auto"/>
                <w:bottom w:val="none" w:sz="0" w:space="0" w:color="auto"/>
                <w:right w:val="none" w:sz="0" w:space="0" w:color="auto"/>
              </w:divBdr>
            </w:div>
            <w:div w:id="411125880">
              <w:marLeft w:val="0"/>
              <w:marRight w:val="0"/>
              <w:marTop w:val="0"/>
              <w:marBottom w:val="0"/>
              <w:divBdr>
                <w:top w:val="none" w:sz="0" w:space="0" w:color="auto"/>
                <w:left w:val="none" w:sz="0" w:space="0" w:color="auto"/>
                <w:bottom w:val="none" w:sz="0" w:space="0" w:color="auto"/>
                <w:right w:val="none" w:sz="0" w:space="0" w:color="auto"/>
              </w:divBdr>
            </w:div>
            <w:div w:id="1365055363">
              <w:marLeft w:val="0"/>
              <w:marRight w:val="0"/>
              <w:marTop w:val="0"/>
              <w:marBottom w:val="0"/>
              <w:divBdr>
                <w:top w:val="none" w:sz="0" w:space="0" w:color="auto"/>
                <w:left w:val="none" w:sz="0" w:space="0" w:color="auto"/>
                <w:bottom w:val="none" w:sz="0" w:space="0" w:color="auto"/>
                <w:right w:val="none" w:sz="0" w:space="0" w:color="auto"/>
              </w:divBdr>
            </w:div>
            <w:div w:id="2121341185">
              <w:marLeft w:val="0"/>
              <w:marRight w:val="0"/>
              <w:marTop w:val="0"/>
              <w:marBottom w:val="0"/>
              <w:divBdr>
                <w:top w:val="none" w:sz="0" w:space="0" w:color="auto"/>
                <w:left w:val="none" w:sz="0" w:space="0" w:color="auto"/>
                <w:bottom w:val="none" w:sz="0" w:space="0" w:color="auto"/>
                <w:right w:val="none" w:sz="0" w:space="0" w:color="auto"/>
              </w:divBdr>
            </w:div>
            <w:div w:id="1194730960">
              <w:marLeft w:val="0"/>
              <w:marRight w:val="0"/>
              <w:marTop w:val="0"/>
              <w:marBottom w:val="0"/>
              <w:divBdr>
                <w:top w:val="none" w:sz="0" w:space="0" w:color="auto"/>
                <w:left w:val="none" w:sz="0" w:space="0" w:color="auto"/>
                <w:bottom w:val="none" w:sz="0" w:space="0" w:color="auto"/>
                <w:right w:val="none" w:sz="0" w:space="0" w:color="auto"/>
              </w:divBdr>
            </w:div>
            <w:div w:id="856117439">
              <w:marLeft w:val="0"/>
              <w:marRight w:val="0"/>
              <w:marTop w:val="0"/>
              <w:marBottom w:val="0"/>
              <w:divBdr>
                <w:top w:val="none" w:sz="0" w:space="0" w:color="auto"/>
                <w:left w:val="none" w:sz="0" w:space="0" w:color="auto"/>
                <w:bottom w:val="none" w:sz="0" w:space="0" w:color="auto"/>
                <w:right w:val="none" w:sz="0" w:space="0" w:color="auto"/>
              </w:divBdr>
            </w:div>
            <w:div w:id="1020276321">
              <w:marLeft w:val="0"/>
              <w:marRight w:val="0"/>
              <w:marTop w:val="0"/>
              <w:marBottom w:val="0"/>
              <w:divBdr>
                <w:top w:val="none" w:sz="0" w:space="0" w:color="auto"/>
                <w:left w:val="none" w:sz="0" w:space="0" w:color="auto"/>
                <w:bottom w:val="none" w:sz="0" w:space="0" w:color="auto"/>
                <w:right w:val="none" w:sz="0" w:space="0" w:color="auto"/>
              </w:divBdr>
            </w:div>
            <w:div w:id="1280070634">
              <w:marLeft w:val="0"/>
              <w:marRight w:val="0"/>
              <w:marTop w:val="0"/>
              <w:marBottom w:val="0"/>
              <w:divBdr>
                <w:top w:val="none" w:sz="0" w:space="0" w:color="auto"/>
                <w:left w:val="none" w:sz="0" w:space="0" w:color="auto"/>
                <w:bottom w:val="none" w:sz="0" w:space="0" w:color="auto"/>
                <w:right w:val="none" w:sz="0" w:space="0" w:color="auto"/>
              </w:divBdr>
            </w:div>
            <w:div w:id="1587885714">
              <w:marLeft w:val="0"/>
              <w:marRight w:val="0"/>
              <w:marTop w:val="0"/>
              <w:marBottom w:val="0"/>
              <w:divBdr>
                <w:top w:val="none" w:sz="0" w:space="0" w:color="auto"/>
                <w:left w:val="none" w:sz="0" w:space="0" w:color="auto"/>
                <w:bottom w:val="none" w:sz="0" w:space="0" w:color="auto"/>
                <w:right w:val="none" w:sz="0" w:space="0" w:color="auto"/>
              </w:divBdr>
            </w:div>
            <w:div w:id="521552462">
              <w:marLeft w:val="0"/>
              <w:marRight w:val="0"/>
              <w:marTop w:val="0"/>
              <w:marBottom w:val="0"/>
              <w:divBdr>
                <w:top w:val="none" w:sz="0" w:space="0" w:color="auto"/>
                <w:left w:val="none" w:sz="0" w:space="0" w:color="auto"/>
                <w:bottom w:val="none" w:sz="0" w:space="0" w:color="auto"/>
                <w:right w:val="none" w:sz="0" w:space="0" w:color="auto"/>
              </w:divBdr>
            </w:div>
            <w:div w:id="1307779739">
              <w:marLeft w:val="0"/>
              <w:marRight w:val="0"/>
              <w:marTop w:val="0"/>
              <w:marBottom w:val="0"/>
              <w:divBdr>
                <w:top w:val="none" w:sz="0" w:space="0" w:color="auto"/>
                <w:left w:val="none" w:sz="0" w:space="0" w:color="auto"/>
                <w:bottom w:val="none" w:sz="0" w:space="0" w:color="auto"/>
                <w:right w:val="none" w:sz="0" w:space="0" w:color="auto"/>
              </w:divBdr>
            </w:div>
            <w:div w:id="536505427">
              <w:marLeft w:val="0"/>
              <w:marRight w:val="0"/>
              <w:marTop w:val="0"/>
              <w:marBottom w:val="0"/>
              <w:divBdr>
                <w:top w:val="none" w:sz="0" w:space="0" w:color="auto"/>
                <w:left w:val="none" w:sz="0" w:space="0" w:color="auto"/>
                <w:bottom w:val="none" w:sz="0" w:space="0" w:color="auto"/>
                <w:right w:val="none" w:sz="0" w:space="0" w:color="auto"/>
              </w:divBdr>
            </w:div>
            <w:div w:id="1372926489">
              <w:marLeft w:val="0"/>
              <w:marRight w:val="0"/>
              <w:marTop w:val="0"/>
              <w:marBottom w:val="0"/>
              <w:divBdr>
                <w:top w:val="none" w:sz="0" w:space="0" w:color="auto"/>
                <w:left w:val="none" w:sz="0" w:space="0" w:color="auto"/>
                <w:bottom w:val="none" w:sz="0" w:space="0" w:color="auto"/>
                <w:right w:val="none" w:sz="0" w:space="0" w:color="auto"/>
              </w:divBdr>
            </w:div>
            <w:div w:id="2126925469">
              <w:marLeft w:val="0"/>
              <w:marRight w:val="0"/>
              <w:marTop w:val="0"/>
              <w:marBottom w:val="0"/>
              <w:divBdr>
                <w:top w:val="none" w:sz="0" w:space="0" w:color="auto"/>
                <w:left w:val="none" w:sz="0" w:space="0" w:color="auto"/>
                <w:bottom w:val="none" w:sz="0" w:space="0" w:color="auto"/>
                <w:right w:val="none" w:sz="0" w:space="0" w:color="auto"/>
              </w:divBdr>
            </w:div>
            <w:div w:id="92824549">
              <w:marLeft w:val="0"/>
              <w:marRight w:val="0"/>
              <w:marTop w:val="0"/>
              <w:marBottom w:val="0"/>
              <w:divBdr>
                <w:top w:val="none" w:sz="0" w:space="0" w:color="auto"/>
                <w:left w:val="none" w:sz="0" w:space="0" w:color="auto"/>
                <w:bottom w:val="none" w:sz="0" w:space="0" w:color="auto"/>
                <w:right w:val="none" w:sz="0" w:space="0" w:color="auto"/>
              </w:divBdr>
            </w:div>
            <w:div w:id="1650478592">
              <w:marLeft w:val="0"/>
              <w:marRight w:val="0"/>
              <w:marTop w:val="0"/>
              <w:marBottom w:val="0"/>
              <w:divBdr>
                <w:top w:val="none" w:sz="0" w:space="0" w:color="auto"/>
                <w:left w:val="none" w:sz="0" w:space="0" w:color="auto"/>
                <w:bottom w:val="none" w:sz="0" w:space="0" w:color="auto"/>
                <w:right w:val="none" w:sz="0" w:space="0" w:color="auto"/>
              </w:divBdr>
            </w:div>
            <w:div w:id="2122456241">
              <w:marLeft w:val="0"/>
              <w:marRight w:val="0"/>
              <w:marTop w:val="0"/>
              <w:marBottom w:val="0"/>
              <w:divBdr>
                <w:top w:val="none" w:sz="0" w:space="0" w:color="auto"/>
                <w:left w:val="none" w:sz="0" w:space="0" w:color="auto"/>
                <w:bottom w:val="none" w:sz="0" w:space="0" w:color="auto"/>
                <w:right w:val="none" w:sz="0" w:space="0" w:color="auto"/>
              </w:divBdr>
            </w:div>
            <w:div w:id="918640801">
              <w:marLeft w:val="0"/>
              <w:marRight w:val="0"/>
              <w:marTop w:val="0"/>
              <w:marBottom w:val="0"/>
              <w:divBdr>
                <w:top w:val="none" w:sz="0" w:space="0" w:color="auto"/>
                <w:left w:val="none" w:sz="0" w:space="0" w:color="auto"/>
                <w:bottom w:val="none" w:sz="0" w:space="0" w:color="auto"/>
                <w:right w:val="none" w:sz="0" w:space="0" w:color="auto"/>
              </w:divBdr>
            </w:div>
            <w:div w:id="1302425851">
              <w:marLeft w:val="0"/>
              <w:marRight w:val="0"/>
              <w:marTop w:val="0"/>
              <w:marBottom w:val="0"/>
              <w:divBdr>
                <w:top w:val="none" w:sz="0" w:space="0" w:color="auto"/>
                <w:left w:val="none" w:sz="0" w:space="0" w:color="auto"/>
                <w:bottom w:val="none" w:sz="0" w:space="0" w:color="auto"/>
                <w:right w:val="none" w:sz="0" w:space="0" w:color="auto"/>
              </w:divBdr>
            </w:div>
            <w:div w:id="1890804329">
              <w:marLeft w:val="0"/>
              <w:marRight w:val="0"/>
              <w:marTop w:val="0"/>
              <w:marBottom w:val="0"/>
              <w:divBdr>
                <w:top w:val="none" w:sz="0" w:space="0" w:color="auto"/>
                <w:left w:val="none" w:sz="0" w:space="0" w:color="auto"/>
                <w:bottom w:val="none" w:sz="0" w:space="0" w:color="auto"/>
                <w:right w:val="none" w:sz="0" w:space="0" w:color="auto"/>
              </w:divBdr>
            </w:div>
            <w:div w:id="2096590288">
              <w:marLeft w:val="0"/>
              <w:marRight w:val="0"/>
              <w:marTop w:val="0"/>
              <w:marBottom w:val="0"/>
              <w:divBdr>
                <w:top w:val="none" w:sz="0" w:space="0" w:color="auto"/>
                <w:left w:val="none" w:sz="0" w:space="0" w:color="auto"/>
                <w:bottom w:val="none" w:sz="0" w:space="0" w:color="auto"/>
                <w:right w:val="none" w:sz="0" w:space="0" w:color="auto"/>
              </w:divBdr>
            </w:div>
            <w:div w:id="1715537832">
              <w:marLeft w:val="0"/>
              <w:marRight w:val="0"/>
              <w:marTop w:val="0"/>
              <w:marBottom w:val="0"/>
              <w:divBdr>
                <w:top w:val="none" w:sz="0" w:space="0" w:color="auto"/>
                <w:left w:val="none" w:sz="0" w:space="0" w:color="auto"/>
                <w:bottom w:val="none" w:sz="0" w:space="0" w:color="auto"/>
                <w:right w:val="none" w:sz="0" w:space="0" w:color="auto"/>
              </w:divBdr>
            </w:div>
            <w:div w:id="1031416870">
              <w:marLeft w:val="0"/>
              <w:marRight w:val="0"/>
              <w:marTop w:val="0"/>
              <w:marBottom w:val="0"/>
              <w:divBdr>
                <w:top w:val="none" w:sz="0" w:space="0" w:color="auto"/>
                <w:left w:val="none" w:sz="0" w:space="0" w:color="auto"/>
                <w:bottom w:val="none" w:sz="0" w:space="0" w:color="auto"/>
                <w:right w:val="none" w:sz="0" w:space="0" w:color="auto"/>
              </w:divBdr>
            </w:div>
            <w:div w:id="1407799033">
              <w:marLeft w:val="0"/>
              <w:marRight w:val="0"/>
              <w:marTop w:val="0"/>
              <w:marBottom w:val="0"/>
              <w:divBdr>
                <w:top w:val="none" w:sz="0" w:space="0" w:color="auto"/>
                <w:left w:val="none" w:sz="0" w:space="0" w:color="auto"/>
                <w:bottom w:val="none" w:sz="0" w:space="0" w:color="auto"/>
                <w:right w:val="none" w:sz="0" w:space="0" w:color="auto"/>
              </w:divBdr>
            </w:div>
            <w:div w:id="1021124783">
              <w:marLeft w:val="0"/>
              <w:marRight w:val="0"/>
              <w:marTop w:val="0"/>
              <w:marBottom w:val="0"/>
              <w:divBdr>
                <w:top w:val="none" w:sz="0" w:space="0" w:color="auto"/>
                <w:left w:val="none" w:sz="0" w:space="0" w:color="auto"/>
                <w:bottom w:val="none" w:sz="0" w:space="0" w:color="auto"/>
                <w:right w:val="none" w:sz="0" w:space="0" w:color="auto"/>
              </w:divBdr>
            </w:div>
            <w:div w:id="1773746416">
              <w:marLeft w:val="0"/>
              <w:marRight w:val="0"/>
              <w:marTop w:val="0"/>
              <w:marBottom w:val="0"/>
              <w:divBdr>
                <w:top w:val="none" w:sz="0" w:space="0" w:color="auto"/>
                <w:left w:val="none" w:sz="0" w:space="0" w:color="auto"/>
                <w:bottom w:val="none" w:sz="0" w:space="0" w:color="auto"/>
                <w:right w:val="none" w:sz="0" w:space="0" w:color="auto"/>
              </w:divBdr>
            </w:div>
            <w:div w:id="1702364929">
              <w:marLeft w:val="0"/>
              <w:marRight w:val="0"/>
              <w:marTop w:val="0"/>
              <w:marBottom w:val="0"/>
              <w:divBdr>
                <w:top w:val="none" w:sz="0" w:space="0" w:color="auto"/>
                <w:left w:val="none" w:sz="0" w:space="0" w:color="auto"/>
                <w:bottom w:val="none" w:sz="0" w:space="0" w:color="auto"/>
                <w:right w:val="none" w:sz="0" w:space="0" w:color="auto"/>
              </w:divBdr>
            </w:div>
            <w:div w:id="1171023143">
              <w:marLeft w:val="0"/>
              <w:marRight w:val="0"/>
              <w:marTop w:val="0"/>
              <w:marBottom w:val="0"/>
              <w:divBdr>
                <w:top w:val="none" w:sz="0" w:space="0" w:color="auto"/>
                <w:left w:val="none" w:sz="0" w:space="0" w:color="auto"/>
                <w:bottom w:val="none" w:sz="0" w:space="0" w:color="auto"/>
                <w:right w:val="none" w:sz="0" w:space="0" w:color="auto"/>
              </w:divBdr>
            </w:div>
            <w:div w:id="652417024">
              <w:marLeft w:val="0"/>
              <w:marRight w:val="0"/>
              <w:marTop w:val="0"/>
              <w:marBottom w:val="0"/>
              <w:divBdr>
                <w:top w:val="none" w:sz="0" w:space="0" w:color="auto"/>
                <w:left w:val="none" w:sz="0" w:space="0" w:color="auto"/>
                <w:bottom w:val="none" w:sz="0" w:space="0" w:color="auto"/>
                <w:right w:val="none" w:sz="0" w:space="0" w:color="auto"/>
              </w:divBdr>
            </w:div>
            <w:div w:id="1375079238">
              <w:marLeft w:val="0"/>
              <w:marRight w:val="0"/>
              <w:marTop w:val="0"/>
              <w:marBottom w:val="0"/>
              <w:divBdr>
                <w:top w:val="none" w:sz="0" w:space="0" w:color="auto"/>
                <w:left w:val="none" w:sz="0" w:space="0" w:color="auto"/>
                <w:bottom w:val="none" w:sz="0" w:space="0" w:color="auto"/>
                <w:right w:val="none" w:sz="0" w:space="0" w:color="auto"/>
              </w:divBdr>
            </w:div>
            <w:div w:id="2115007086">
              <w:marLeft w:val="0"/>
              <w:marRight w:val="0"/>
              <w:marTop w:val="0"/>
              <w:marBottom w:val="0"/>
              <w:divBdr>
                <w:top w:val="none" w:sz="0" w:space="0" w:color="auto"/>
                <w:left w:val="none" w:sz="0" w:space="0" w:color="auto"/>
                <w:bottom w:val="none" w:sz="0" w:space="0" w:color="auto"/>
                <w:right w:val="none" w:sz="0" w:space="0" w:color="auto"/>
              </w:divBdr>
            </w:div>
            <w:div w:id="228853027">
              <w:marLeft w:val="0"/>
              <w:marRight w:val="0"/>
              <w:marTop w:val="0"/>
              <w:marBottom w:val="0"/>
              <w:divBdr>
                <w:top w:val="none" w:sz="0" w:space="0" w:color="auto"/>
                <w:left w:val="none" w:sz="0" w:space="0" w:color="auto"/>
                <w:bottom w:val="none" w:sz="0" w:space="0" w:color="auto"/>
                <w:right w:val="none" w:sz="0" w:space="0" w:color="auto"/>
              </w:divBdr>
            </w:div>
            <w:div w:id="326708557">
              <w:marLeft w:val="0"/>
              <w:marRight w:val="0"/>
              <w:marTop w:val="0"/>
              <w:marBottom w:val="0"/>
              <w:divBdr>
                <w:top w:val="none" w:sz="0" w:space="0" w:color="auto"/>
                <w:left w:val="none" w:sz="0" w:space="0" w:color="auto"/>
                <w:bottom w:val="none" w:sz="0" w:space="0" w:color="auto"/>
                <w:right w:val="none" w:sz="0" w:space="0" w:color="auto"/>
              </w:divBdr>
            </w:div>
            <w:div w:id="1908225310">
              <w:marLeft w:val="0"/>
              <w:marRight w:val="0"/>
              <w:marTop w:val="0"/>
              <w:marBottom w:val="0"/>
              <w:divBdr>
                <w:top w:val="none" w:sz="0" w:space="0" w:color="auto"/>
                <w:left w:val="none" w:sz="0" w:space="0" w:color="auto"/>
                <w:bottom w:val="none" w:sz="0" w:space="0" w:color="auto"/>
                <w:right w:val="none" w:sz="0" w:space="0" w:color="auto"/>
              </w:divBdr>
            </w:div>
            <w:div w:id="1760980111">
              <w:marLeft w:val="0"/>
              <w:marRight w:val="0"/>
              <w:marTop w:val="0"/>
              <w:marBottom w:val="0"/>
              <w:divBdr>
                <w:top w:val="none" w:sz="0" w:space="0" w:color="auto"/>
                <w:left w:val="none" w:sz="0" w:space="0" w:color="auto"/>
                <w:bottom w:val="none" w:sz="0" w:space="0" w:color="auto"/>
                <w:right w:val="none" w:sz="0" w:space="0" w:color="auto"/>
              </w:divBdr>
            </w:div>
            <w:div w:id="1306736838">
              <w:marLeft w:val="0"/>
              <w:marRight w:val="0"/>
              <w:marTop w:val="0"/>
              <w:marBottom w:val="0"/>
              <w:divBdr>
                <w:top w:val="none" w:sz="0" w:space="0" w:color="auto"/>
                <w:left w:val="none" w:sz="0" w:space="0" w:color="auto"/>
                <w:bottom w:val="none" w:sz="0" w:space="0" w:color="auto"/>
                <w:right w:val="none" w:sz="0" w:space="0" w:color="auto"/>
              </w:divBdr>
            </w:div>
            <w:div w:id="534267957">
              <w:marLeft w:val="0"/>
              <w:marRight w:val="0"/>
              <w:marTop w:val="0"/>
              <w:marBottom w:val="0"/>
              <w:divBdr>
                <w:top w:val="none" w:sz="0" w:space="0" w:color="auto"/>
                <w:left w:val="none" w:sz="0" w:space="0" w:color="auto"/>
                <w:bottom w:val="none" w:sz="0" w:space="0" w:color="auto"/>
                <w:right w:val="none" w:sz="0" w:space="0" w:color="auto"/>
              </w:divBdr>
            </w:div>
            <w:div w:id="1049376687">
              <w:marLeft w:val="0"/>
              <w:marRight w:val="0"/>
              <w:marTop w:val="0"/>
              <w:marBottom w:val="0"/>
              <w:divBdr>
                <w:top w:val="none" w:sz="0" w:space="0" w:color="auto"/>
                <w:left w:val="none" w:sz="0" w:space="0" w:color="auto"/>
                <w:bottom w:val="none" w:sz="0" w:space="0" w:color="auto"/>
                <w:right w:val="none" w:sz="0" w:space="0" w:color="auto"/>
              </w:divBdr>
            </w:div>
            <w:div w:id="1450778759">
              <w:marLeft w:val="0"/>
              <w:marRight w:val="0"/>
              <w:marTop w:val="0"/>
              <w:marBottom w:val="0"/>
              <w:divBdr>
                <w:top w:val="none" w:sz="0" w:space="0" w:color="auto"/>
                <w:left w:val="none" w:sz="0" w:space="0" w:color="auto"/>
                <w:bottom w:val="none" w:sz="0" w:space="0" w:color="auto"/>
                <w:right w:val="none" w:sz="0" w:space="0" w:color="auto"/>
              </w:divBdr>
            </w:div>
            <w:div w:id="1582324428">
              <w:marLeft w:val="0"/>
              <w:marRight w:val="0"/>
              <w:marTop w:val="0"/>
              <w:marBottom w:val="0"/>
              <w:divBdr>
                <w:top w:val="none" w:sz="0" w:space="0" w:color="auto"/>
                <w:left w:val="none" w:sz="0" w:space="0" w:color="auto"/>
                <w:bottom w:val="none" w:sz="0" w:space="0" w:color="auto"/>
                <w:right w:val="none" w:sz="0" w:space="0" w:color="auto"/>
              </w:divBdr>
            </w:div>
            <w:div w:id="1633056264">
              <w:marLeft w:val="0"/>
              <w:marRight w:val="0"/>
              <w:marTop w:val="0"/>
              <w:marBottom w:val="0"/>
              <w:divBdr>
                <w:top w:val="none" w:sz="0" w:space="0" w:color="auto"/>
                <w:left w:val="none" w:sz="0" w:space="0" w:color="auto"/>
                <w:bottom w:val="none" w:sz="0" w:space="0" w:color="auto"/>
                <w:right w:val="none" w:sz="0" w:space="0" w:color="auto"/>
              </w:divBdr>
            </w:div>
            <w:div w:id="876283003">
              <w:marLeft w:val="0"/>
              <w:marRight w:val="0"/>
              <w:marTop w:val="0"/>
              <w:marBottom w:val="0"/>
              <w:divBdr>
                <w:top w:val="none" w:sz="0" w:space="0" w:color="auto"/>
                <w:left w:val="none" w:sz="0" w:space="0" w:color="auto"/>
                <w:bottom w:val="none" w:sz="0" w:space="0" w:color="auto"/>
                <w:right w:val="none" w:sz="0" w:space="0" w:color="auto"/>
              </w:divBdr>
            </w:div>
            <w:div w:id="1633510991">
              <w:marLeft w:val="0"/>
              <w:marRight w:val="0"/>
              <w:marTop w:val="0"/>
              <w:marBottom w:val="0"/>
              <w:divBdr>
                <w:top w:val="none" w:sz="0" w:space="0" w:color="auto"/>
                <w:left w:val="none" w:sz="0" w:space="0" w:color="auto"/>
                <w:bottom w:val="none" w:sz="0" w:space="0" w:color="auto"/>
                <w:right w:val="none" w:sz="0" w:space="0" w:color="auto"/>
              </w:divBdr>
            </w:div>
            <w:div w:id="170073734">
              <w:marLeft w:val="0"/>
              <w:marRight w:val="0"/>
              <w:marTop w:val="0"/>
              <w:marBottom w:val="0"/>
              <w:divBdr>
                <w:top w:val="none" w:sz="0" w:space="0" w:color="auto"/>
                <w:left w:val="none" w:sz="0" w:space="0" w:color="auto"/>
                <w:bottom w:val="none" w:sz="0" w:space="0" w:color="auto"/>
                <w:right w:val="none" w:sz="0" w:space="0" w:color="auto"/>
              </w:divBdr>
            </w:div>
            <w:div w:id="44452616">
              <w:marLeft w:val="0"/>
              <w:marRight w:val="0"/>
              <w:marTop w:val="0"/>
              <w:marBottom w:val="0"/>
              <w:divBdr>
                <w:top w:val="none" w:sz="0" w:space="0" w:color="auto"/>
                <w:left w:val="none" w:sz="0" w:space="0" w:color="auto"/>
                <w:bottom w:val="none" w:sz="0" w:space="0" w:color="auto"/>
                <w:right w:val="none" w:sz="0" w:space="0" w:color="auto"/>
              </w:divBdr>
            </w:div>
            <w:div w:id="56362224">
              <w:marLeft w:val="0"/>
              <w:marRight w:val="0"/>
              <w:marTop w:val="0"/>
              <w:marBottom w:val="0"/>
              <w:divBdr>
                <w:top w:val="none" w:sz="0" w:space="0" w:color="auto"/>
                <w:left w:val="none" w:sz="0" w:space="0" w:color="auto"/>
                <w:bottom w:val="none" w:sz="0" w:space="0" w:color="auto"/>
                <w:right w:val="none" w:sz="0" w:space="0" w:color="auto"/>
              </w:divBdr>
            </w:div>
            <w:div w:id="1880361354">
              <w:marLeft w:val="0"/>
              <w:marRight w:val="0"/>
              <w:marTop w:val="0"/>
              <w:marBottom w:val="0"/>
              <w:divBdr>
                <w:top w:val="none" w:sz="0" w:space="0" w:color="auto"/>
                <w:left w:val="none" w:sz="0" w:space="0" w:color="auto"/>
                <w:bottom w:val="none" w:sz="0" w:space="0" w:color="auto"/>
                <w:right w:val="none" w:sz="0" w:space="0" w:color="auto"/>
              </w:divBdr>
            </w:div>
            <w:div w:id="2121417142">
              <w:marLeft w:val="0"/>
              <w:marRight w:val="0"/>
              <w:marTop w:val="0"/>
              <w:marBottom w:val="0"/>
              <w:divBdr>
                <w:top w:val="none" w:sz="0" w:space="0" w:color="auto"/>
                <w:left w:val="none" w:sz="0" w:space="0" w:color="auto"/>
                <w:bottom w:val="none" w:sz="0" w:space="0" w:color="auto"/>
                <w:right w:val="none" w:sz="0" w:space="0" w:color="auto"/>
              </w:divBdr>
            </w:div>
            <w:div w:id="138234669">
              <w:marLeft w:val="0"/>
              <w:marRight w:val="0"/>
              <w:marTop w:val="0"/>
              <w:marBottom w:val="0"/>
              <w:divBdr>
                <w:top w:val="none" w:sz="0" w:space="0" w:color="auto"/>
                <w:left w:val="none" w:sz="0" w:space="0" w:color="auto"/>
                <w:bottom w:val="none" w:sz="0" w:space="0" w:color="auto"/>
                <w:right w:val="none" w:sz="0" w:space="0" w:color="auto"/>
              </w:divBdr>
            </w:div>
            <w:div w:id="331375350">
              <w:marLeft w:val="0"/>
              <w:marRight w:val="0"/>
              <w:marTop w:val="0"/>
              <w:marBottom w:val="0"/>
              <w:divBdr>
                <w:top w:val="none" w:sz="0" w:space="0" w:color="auto"/>
                <w:left w:val="none" w:sz="0" w:space="0" w:color="auto"/>
                <w:bottom w:val="none" w:sz="0" w:space="0" w:color="auto"/>
                <w:right w:val="none" w:sz="0" w:space="0" w:color="auto"/>
              </w:divBdr>
            </w:div>
            <w:div w:id="679235844">
              <w:marLeft w:val="0"/>
              <w:marRight w:val="0"/>
              <w:marTop w:val="0"/>
              <w:marBottom w:val="0"/>
              <w:divBdr>
                <w:top w:val="none" w:sz="0" w:space="0" w:color="auto"/>
                <w:left w:val="none" w:sz="0" w:space="0" w:color="auto"/>
                <w:bottom w:val="none" w:sz="0" w:space="0" w:color="auto"/>
                <w:right w:val="none" w:sz="0" w:space="0" w:color="auto"/>
              </w:divBdr>
            </w:div>
            <w:div w:id="783615166">
              <w:marLeft w:val="0"/>
              <w:marRight w:val="0"/>
              <w:marTop w:val="0"/>
              <w:marBottom w:val="0"/>
              <w:divBdr>
                <w:top w:val="none" w:sz="0" w:space="0" w:color="auto"/>
                <w:left w:val="none" w:sz="0" w:space="0" w:color="auto"/>
                <w:bottom w:val="none" w:sz="0" w:space="0" w:color="auto"/>
                <w:right w:val="none" w:sz="0" w:space="0" w:color="auto"/>
              </w:divBdr>
            </w:div>
            <w:div w:id="2026589349">
              <w:marLeft w:val="0"/>
              <w:marRight w:val="0"/>
              <w:marTop w:val="0"/>
              <w:marBottom w:val="0"/>
              <w:divBdr>
                <w:top w:val="none" w:sz="0" w:space="0" w:color="auto"/>
                <w:left w:val="none" w:sz="0" w:space="0" w:color="auto"/>
                <w:bottom w:val="none" w:sz="0" w:space="0" w:color="auto"/>
                <w:right w:val="none" w:sz="0" w:space="0" w:color="auto"/>
              </w:divBdr>
            </w:div>
            <w:div w:id="198816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4610">
      <w:bodyDiv w:val="1"/>
      <w:marLeft w:val="0"/>
      <w:marRight w:val="0"/>
      <w:marTop w:val="0"/>
      <w:marBottom w:val="0"/>
      <w:divBdr>
        <w:top w:val="none" w:sz="0" w:space="0" w:color="auto"/>
        <w:left w:val="none" w:sz="0" w:space="0" w:color="auto"/>
        <w:bottom w:val="none" w:sz="0" w:space="0" w:color="auto"/>
        <w:right w:val="none" w:sz="0" w:space="0" w:color="auto"/>
      </w:divBdr>
    </w:div>
    <w:div w:id="400521946">
      <w:bodyDiv w:val="1"/>
      <w:marLeft w:val="0"/>
      <w:marRight w:val="0"/>
      <w:marTop w:val="0"/>
      <w:marBottom w:val="0"/>
      <w:divBdr>
        <w:top w:val="none" w:sz="0" w:space="0" w:color="auto"/>
        <w:left w:val="none" w:sz="0" w:space="0" w:color="auto"/>
        <w:bottom w:val="none" w:sz="0" w:space="0" w:color="auto"/>
        <w:right w:val="none" w:sz="0" w:space="0" w:color="auto"/>
      </w:divBdr>
    </w:div>
    <w:div w:id="401876119">
      <w:bodyDiv w:val="1"/>
      <w:marLeft w:val="0"/>
      <w:marRight w:val="0"/>
      <w:marTop w:val="0"/>
      <w:marBottom w:val="0"/>
      <w:divBdr>
        <w:top w:val="none" w:sz="0" w:space="0" w:color="auto"/>
        <w:left w:val="none" w:sz="0" w:space="0" w:color="auto"/>
        <w:bottom w:val="none" w:sz="0" w:space="0" w:color="auto"/>
        <w:right w:val="none" w:sz="0" w:space="0" w:color="auto"/>
      </w:divBdr>
    </w:div>
    <w:div w:id="403340086">
      <w:bodyDiv w:val="1"/>
      <w:marLeft w:val="0"/>
      <w:marRight w:val="0"/>
      <w:marTop w:val="0"/>
      <w:marBottom w:val="0"/>
      <w:divBdr>
        <w:top w:val="none" w:sz="0" w:space="0" w:color="auto"/>
        <w:left w:val="none" w:sz="0" w:space="0" w:color="auto"/>
        <w:bottom w:val="none" w:sz="0" w:space="0" w:color="auto"/>
        <w:right w:val="none" w:sz="0" w:space="0" w:color="auto"/>
      </w:divBdr>
    </w:div>
    <w:div w:id="407194420">
      <w:bodyDiv w:val="1"/>
      <w:marLeft w:val="0"/>
      <w:marRight w:val="0"/>
      <w:marTop w:val="0"/>
      <w:marBottom w:val="0"/>
      <w:divBdr>
        <w:top w:val="none" w:sz="0" w:space="0" w:color="auto"/>
        <w:left w:val="none" w:sz="0" w:space="0" w:color="auto"/>
        <w:bottom w:val="none" w:sz="0" w:space="0" w:color="auto"/>
        <w:right w:val="none" w:sz="0" w:space="0" w:color="auto"/>
      </w:divBdr>
    </w:div>
    <w:div w:id="448865317">
      <w:bodyDiv w:val="1"/>
      <w:marLeft w:val="0"/>
      <w:marRight w:val="0"/>
      <w:marTop w:val="0"/>
      <w:marBottom w:val="0"/>
      <w:divBdr>
        <w:top w:val="none" w:sz="0" w:space="0" w:color="auto"/>
        <w:left w:val="none" w:sz="0" w:space="0" w:color="auto"/>
        <w:bottom w:val="none" w:sz="0" w:space="0" w:color="auto"/>
        <w:right w:val="none" w:sz="0" w:space="0" w:color="auto"/>
      </w:divBdr>
    </w:div>
    <w:div w:id="449016228">
      <w:bodyDiv w:val="1"/>
      <w:marLeft w:val="0"/>
      <w:marRight w:val="0"/>
      <w:marTop w:val="0"/>
      <w:marBottom w:val="0"/>
      <w:divBdr>
        <w:top w:val="none" w:sz="0" w:space="0" w:color="auto"/>
        <w:left w:val="none" w:sz="0" w:space="0" w:color="auto"/>
        <w:bottom w:val="none" w:sz="0" w:space="0" w:color="auto"/>
        <w:right w:val="none" w:sz="0" w:space="0" w:color="auto"/>
      </w:divBdr>
    </w:div>
    <w:div w:id="459616747">
      <w:bodyDiv w:val="1"/>
      <w:marLeft w:val="0"/>
      <w:marRight w:val="0"/>
      <w:marTop w:val="0"/>
      <w:marBottom w:val="0"/>
      <w:divBdr>
        <w:top w:val="none" w:sz="0" w:space="0" w:color="auto"/>
        <w:left w:val="none" w:sz="0" w:space="0" w:color="auto"/>
        <w:bottom w:val="none" w:sz="0" w:space="0" w:color="auto"/>
        <w:right w:val="none" w:sz="0" w:space="0" w:color="auto"/>
      </w:divBdr>
    </w:div>
    <w:div w:id="461271228">
      <w:bodyDiv w:val="1"/>
      <w:marLeft w:val="0"/>
      <w:marRight w:val="0"/>
      <w:marTop w:val="0"/>
      <w:marBottom w:val="0"/>
      <w:divBdr>
        <w:top w:val="none" w:sz="0" w:space="0" w:color="auto"/>
        <w:left w:val="none" w:sz="0" w:space="0" w:color="auto"/>
        <w:bottom w:val="none" w:sz="0" w:space="0" w:color="auto"/>
        <w:right w:val="none" w:sz="0" w:space="0" w:color="auto"/>
      </w:divBdr>
    </w:div>
    <w:div w:id="472799113">
      <w:bodyDiv w:val="1"/>
      <w:marLeft w:val="0"/>
      <w:marRight w:val="0"/>
      <w:marTop w:val="0"/>
      <w:marBottom w:val="0"/>
      <w:divBdr>
        <w:top w:val="none" w:sz="0" w:space="0" w:color="auto"/>
        <w:left w:val="none" w:sz="0" w:space="0" w:color="auto"/>
        <w:bottom w:val="none" w:sz="0" w:space="0" w:color="auto"/>
        <w:right w:val="none" w:sz="0" w:space="0" w:color="auto"/>
      </w:divBdr>
    </w:div>
    <w:div w:id="498152356">
      <w:bodyDiv w:val="1"/>
      <w:marLeft w:val="0"/>
      <w:marRight w:val="0"/>
      <w:marTop w:val="0"/>
      <w:marBottom w:val="0"/>
      <w:divBdr>
        <w:top w:val="none" w:sz="0" w:space="0" w:color="auto"/>
        <w:left w:val="none" w:sz="0" w:space="0" w:color="auto"/>
        <w:bottom w:val="none" w:sz="0" w:space="0" w:color="auto"/>
        <w:right w:val="none" w:sz="0" w:space="0" w:color="auto"/>
      </w:divBdr>
    </w:div>
    <w:div w:id="501971477">
      <w:bodyDiv w:val="1"/>
      <w:marLeft w:val="0"/>
      <w:marRight w:val="0"/>
      <w:marTop w:val="0"/>
      <w:marBottom w:val="0"/>
      <w:divBdr>
        <w:top w:val="none" w:sz="0" w:space="0" w:color="auto"/>
        <w:left w:val="none" w:sz="0" w:space="0" w:color="auto"/>
        <w:bottom w:val="none" w:sz="0" w:space="0" w:color="auto"/>
        <w:right w:val="none" w:sz="0" w:space="0" w:color="auto"/>
      </w:divBdr>
    </w:div>
    <w:div w:id="528378693">
      <w:bodyDiv w:val="1"/>
      <w:marLeft w:val="0"/>
      <w:marRight w:val="0"/>
      <w:marTop w:val="0"/>
      <w:marBottom w:val="0"/>
      <w:divBdr>
        <w:top w:val="none" w:sz="0" w:space="0" w:color="auto"/>
        <w:left w:val="none" w:sz="0" w:space="0" w:color="auto"/>
        <w:bottom w:val="none" w:sz="0" w:space="0" w:color="auto"/>
        <w:right w:val="none" w:sz="0" w:space="0" w:color="auto"/>
      </w:divBdr>
    </w:div>
    <w:div w:id="573586323">
      <w:bodyDiv w:val="1"/>
      <w:marLeft w:val="0"/>
      <w:marRight w:val="0"/>
      <w:marTop w:val="0"/>
      <w:marBottom w:val="0"/>
      <w:divBdr>
        <w:top w:val="none" w:sz="0" w:space="0" w:color="auto"/>
        <w:left w:val="none" w:sz="0" w:space="0" w:color="auto"/>
        <w:bottom w:val="none" w:sz="0" w:space="0" w:color="auto"/>
        <w:right w:val="none" w:sz="0" w:space="0" w:color="auto"/>
      </w:divBdr>
    </w:div>
    <w:div w:id="600187849">
      <w:bodyDiv w:val="1"/>
      <w:marLeft w:val="0"/>
      <w:marRight w:val="0"/>
      <w:marTop w:val="0"/>
      <w:marBottom w:val="0"/>
      <w:divBdr>
        <w:top w:val="none" w:sz="0" w:space="0" w:color="auto"/>
        <w:left w:val="none" w:sz="0" w:space="0" w:color="auto"/>
        <w:bottom w:val="none" w:sz="0" w:space="0" w:color="auto"/>
        <w:right w:val="none" w:sz="0" w:space="0" w:color="auto"/>
      </w:divBdr>
    </w:div>
    <w:div w:id="625280622">
      <w:bodyDiv w:val="1"/>
      <w:marLeft w:val="0"/>
      <w:marRight w:val="0"/>
      <w:marTop w:val="0"/>
      <w:marBottom w:val="0"/>
      <w:divBdr>
        <w:top w:val="none" w:sz="0" w:space="0" w:color="auto"/>
        <w:left w:val="none" w:sz="0" w:space="0" w:color="auto"/>
        <w:bottom w:val="none" w:sz="0" w:space="0" w:color="auto"/>
        <w:right w:val="none" w:sz="0" w:space="0" w:color="auto"/>
      </w:divBdr>
    </w:div>
    <w:div w:id="626619371">
      <w:bodyDiv w:val="1"/>
      <w:marLeft w:val="0"/>
      <w:marRight w:val="0"/>
      <w:marTop w:val="0"/>
      <w:marBottom w:val="0"/>
      <w:divBdr>
        <w:top w:val="none" w:sz="0" w:space="0" w:color="auto"/>
        <w:left w:val="none" w:sz="0" w:space="0" w:color="auto"/>
        <w:bottom w:val="none" w:sz="0" w:space="0" w:color="auto"/>
        <w:right w:val="none" w:sz="0" w:space="0" w:color="auto"/>
      </w:divBdr>
    </w:div>
    <w:div w:id="636496818">
      <w:bodyDiv w:val="1"/>
      <w:marLeft w:val="0"/>
      <w:marRight w:val="0"/>
      <w:marTop w:val="0"/>
      <w:marBottom w:val="0"/>
      <w:divBdr>
        <w:top w:val="none" w:sz="0" w:space="0" w:color="auto"/>
        <w:left w:val="none" w:sz="0" w:space="0" w:color="auto"/>
        <w:bottom w:val="none" w:sz="0" w:space="0" w:color="auto"/>
        <w:right w:val="none" w:sz="0" w:space="0" w:color="auto"/>
      </w:divBdr>
      <w:divsChild>
        <w:div w:id="1651208729">
          <w:marLeft w:val="0"/>
          <w:marRight w:val="0"/>
          <w:marTop w:val="0"/>
          <w:marBottom w:val="0"/>
          <w:divBdr>
            <w:top w:val="none" w:sz="0" w:space="0" w:color="auto"/>
            <w:left w:val="none" w:sz="0" w:space="0" w:color="auto"/>
            <w:bottom w:val="none" w:sz="0" w:space="0" w:color="auto"/>
            <w:right w:val="none" w:sz="0" w:space="0" w:color="auto"/>
          </w:divBdr>
          <w:divsChild>
            <w:div w:id="236596843">
              <w:marLeft w:val="0"/>
              <w:marRight w:val="0"/>
              <w:marTop w:val="0"/>
              <w:marBottom w:val="0"/>
              <w:divBdr>
                <w:top w:val="none" w:sz="0" w:space="0" w:color="auto"/>
                <w:left w:val="none" w:sz="0" w:space="0" w:color="auto"/>
                <w:bottom w:val="none" w:sz="0" w:space="0" w:color="auto"/>
                <w:right w:val="none" w:sz="0" w:space="0" w:color="auto"/>
              </w:divBdr>
              <w:divsChild>
                <w:div w:id="1304627241">
                  <w:marLeft w:val="0"/>
                  <w:marRight w:val="0"/>
                  <w:marTop w:val="0"/>
                  <w:marBottom w:val="0"/>
                  <w:divBdr>
                    <w:top w:val="none" w:sz="0" w:space="0" w:color="auto"/>
                    <w:left w:val="none" w:sz="0" w:space="0" w:color="auto"/>
                    <w:bottom w:val="none" w:sz="0" w:space="0" w:color="auto"/>
                    <w:right w:val="none" w:sz="0" w:space="0" w:color="auto"/>
                  </w:divBdr>
                  <w:divsChild>
                    <w:div w:id="2010062171">
                      <w:marLeft w:val="0"/>
                      <w:marRight w:val="0"/>
                      <w:marTop w:val="0"/>
                      <w:marBottom w:val="0"/>
                      <w:divBdr>
                        <w:top w:val="none" w:sz="0" w:space="0" w:color="auto"/>
                        <w:left w:val="none" w:sz="0" w:space="0" w:color="auto"/>
                        <w:bottom w:val="none" w:sz="0" w:space="0" w:color="auto"/>
                        <w:right w:val="none" w:sz="0" w:space="0" w:color="auto"/>
                      </w:divBdr>
                      <w:divsChild>
                        <w:div w:id="399908203">
                          <w:marLeft w:val="0"/>
                          <w:marRight w:val="0"/>
                          <w:marTop w:val="0"/>
                          <w:marBottom w:val="0"/>
                          <w:divBdr>
                            <w:top w:val="none" w:sz="0" w:space="0" w:color="auto"/>
                            <w:left w:val="none" w:sz="0" w:space="0" w:color="auto"/>
                            <w:bottom w:val="none" w:sz="0" w:space="0" w:color="auto"/>
                            <w:right w:val="none" w:sz="0" w:space="0" w:color="auto"/>
                          </w:divBdr>
                          <w:divsChild>
                            <w:div w:id="1886481039">
                              <w:marLeft w:val="0"/>
                              <w:marRight w:val="0"/>
                              <w:marTop w:val="0"/>
                              <w:marBottom w:val="0"/>
                              <w:divBdr>
                                <w:top w:val="none" w:sz="0" w:space="0" w:color="auto"/>
                                <w:left w:val="none" w:sz="0" w:space="0" w:color="auto"/>
                                <w:bottom w:val="none" w:sz="0" w:space="0" w:color="auto"/>
                                <w:right w:val="none" w:sz="0" w:space="0" w:color="auto"/>
                              </w:divBdr>
                            </w:div>
                          </w:divsChild>
                        </w:div>
                        <w:div w:id="1160775543">
                          <w:marLeft w:val="0"/>
                          <w:marRight w:val="0"/>
                          <w:marTop w:val="0"/>
                          <w:marBottom w:val="0"/>
                          <w:divBdr>
                            <w:top w:val="none" w:sz="0" w:space="0" w:color="auto"/>
                            <w:left w:val="none" w:sz="0" w:space="0" w:color="auto"/>
                            <w:bottom w:val="none" w:sz="0" w:space="0" w:color="auto"/>
                            <w:right w:val="none" w:sz="0" w:space="0" w:color="auto"/>
                          </w:divBdr>
                          <w:divsChild>
                            <w:div w:id="772046648">
                              <w:marLeft w:val="0"/>
                              <w:marRight w:val="300"/>
                              <w:marTop w:val="180"/>
                              <w:marBottom w:val="0"/>
                              <w:divBdr>
                                <w:top w:val="none" w:sz="0" w:space="0" w:color="auto"/>
                                <w:left w:val="none" w:sz="0" w:space="0" w:color="auto"/>
                                <w:bottom w:val="none" w:sz="0" w:space="0" w:color="auto"/>
                                <w:right w:val="none" w:sz="0" w:space="0" w:color="auto"/>
                              </w:divBdr>
                              <w:divsChild>
                                <w:div w:id="76607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200893">
          <w:marLeft w:val="0"/>
          <w:marRight w:val="0"/>
          <w:marTop w:val="0"/>
          <w:marBottom w:val="0"/>
          <w:divBdr>
            <w:top w:val="none" w:sz="0" w:space="0" w:color="auto"/>
            <w:left w:val="none" w:sz="0" w:space="0" w:color="auto"/>
            <w:bottom w:val="none" w:sz="0" w:space="0" w:color="auto"/>
            <w:right w:val="none" w:sz="0" w:space="0" w:color="auto"/>
          </w:divBdr>
          <w:divsChild>
            <w:div w:id="163667056">
              <w:marLeft w:val="0"/>
              <w:marRight w:val="0"/>
              <w:marTop w:val="0"/>
              <w:marBottom w:val="0"/>
              <w:divBdr>
                <w:top w:val="none" w:sz="0" w:space="0" w:color="auto"/>
                <w:left w:val="none" w:sz="0" w:space="0" w:color="auto"/>
                <w:bottom w:val="none" w:sz="0" w:space="0" w:color="auto"/>
                <w:right w:val="none" w:sz="0" w:space="0" w:color="auto"/>
              </w:divBdr>
              <w:divsChild>
                <w:div w:id="608465258">
                  <w:marLeft w:val="0"/>
                  <w:marRight w:val="0"/>
                  <w:marTop w:val="0"/>
                  <w:marBottom w:val="0"/>
                  <w:divBdr>
                    <w:top w:val="none" w:sz="0" w:space="0" w:color="auto"/>
                    <w:left w:val="none" w:sz="0" w:space="0" w:color="auto"/>
                    <w:bottom w:val="none" w:sz="0" w:space="0" w:color="auto"/>
                    <w:right w:val="none" w:sz="0" w:space="0" w:color="auto"/>
                  </w:divBdr>
                  <w:divsChild>
                    <w:div w:id="104465279">
                      <w:marLeft w:val="0"/>
                      <w:marRight w:val="0"/>
                      <w:marTop w:val="0"/>
                      <w:marBottom w:val="0"/>
                      <w:divBdr>
                        <w:top w:val="none" w:sz="0" w:space="0" w:color="auto"/>
                        <w:left w:val="none" w:sz="0" w:space="0" w:color="auto"/>
                        <w:bottom w:val="none" w:sz="0" w:space="0" w:color="auto"/>
                        <w:right w:val="none" w:sz="0" w:space="0" w:color="auto"/>
                      </w:divBdr>
                      <w:divsChild>
                        <w:div w:id="144908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934788">
      <w:bodyDiv w:val="1"/>
      <w:marLeft w:val="0"/>
      <w:marRight w:val="0"/>
      <w:marTop w:val="0"/>
      <w:marBottom w:val="0"/>
      <w:divBdr>
        <w:top w:val="none" w:sz="0" w:space="0" w:color="auto"/>
        <w:left w:val="none" w:sz="0" w:space="0" w:color="auto"/>
        <w:bottom w:val="none" w:sz="0" w:space="0" w:color="auto"/>
        <w:right w:val="none" w:sz="0" w:space="0" w:color="auto"/>
      </w:divBdr>
    </w:div>
    <w:div w:id="652024926">
      <w:bodyDiv w:val="1"/>
      <w:marLeft w:val="0"/>
      <w:marRight w:val="0"/>
      <w:marTop w:val="0"/>
      <w:marBottom w:val="0"/>
      <w:divBdr>
        <w:top w:val="none" w:sz="0" w:space="0" w:color="auto"/>
        <w:left w:val="none" w:sz="0" w:space="0" w:color="auto"/>
        <w:bottom w:val="none" w:sz="0" w:space="0" w:color="auto"/>
        <w:right w:val="none" w:sz="0" w:space="0" w:color="auto"/>
      </w:divBdr>
    </w:div>
    <w:div w:id="659382103">
      <w:bodyDiv w:val="1"/>
      <w:marLeft w:val="0"/>
      <w:marRight w:val="0"/>
      <w:marTop w:val="0"/>
      <w:marBottom w:val="0"/>
      <w:divBdr>
        <w:top w:val="none" w:sz="0" w:space="0" w:color="auto"/>
        <w:left w:val="none" w:sz="0" w:space="0" w:color="auto"/>
        <w:bottom w:val="none" w:sz="0" w:space="0" w:color="auto"/>
        <w:right w:val="none" w:sz="0" w:space="0" w:color="auto"/>
      </w:divBdr>
    </w:div>
    <w:div w:id="671641945">
      <w:bodyDiv w:val="1"/>
      <w:marLeft w:val="0"/>
      <w:marRight w:val="0"/>
      <w:marTop w:val="0"/>
      <w:marBottom w:val="0"/>
      <w:divBdr>
        <w:top w:val="none" w:sz="0" w:space="0" w:color="auto"/>
        <w:left w:val="none" w:sz="0" w:space="0" w:color="auto"/>
        <w:bottom w:val="none" w:sz="0" w:space="0" w:color="auto"/>
        <w:right w:val="none" w:sz="0" w:space="0" w:color="auto"/>
      </w:divBdr>
    </w:div>
    <w:div w:id="672612103">
      <w:bodyDiv w:val="1"/>
      <w:marLeft w:val="0"/>
      <w:marRight w:val="0"/>
      <w:marTop w:val="0"/>
      <w:marBottom w:val="0"/>
      <w:divBdr>
        <w:top w:val="none" w:sz="0" w:space="0" w:color="auto"/>
        <w:left w:val="none" w:sz="0" w:space="0" w:color="auto"/>
        <w:bottom w:val="none" w:sz="0" w:space="0" w:color="auto"/>
        <w:right w:val="none" w:sz="0" w:space="0" w:color="auto"/>
      </w:divBdr>
    </w:div>
    <w:div w:id="718744444">
      <w:bodyDiv w:val="1"/>
      <w:marLeft w:val="0"/>
      <w:marRight w:val="0"/>
      <w:marTop w:val="0"/>
      <w:marBottom w:val="0"/>
      <w:divBdr>
        <w:top w:val="none" w:sz="0" w:space="0" w:color="auto"/>
        <w:left w:val="none" w:sz="0" w:space="0" w:color="auto"/>
        <w:bottom w:val="none" w:sz="0" w:space="0" w:color="auto"/>
        <w:right w:val="none" w:sz="0" w:space="0" w:color="auto"/>
      </w:divBdr>
      <w:divsChild>
        <w:div w:id="748386674">
          <w:marLeft w:val="0"/>
          <w:marRight w:val="0"/>
          <w:marTop w:val="0"/>
          <w:marBottom w:val="0"/>
          <w:divBdr>
            <w:top w:val="none" w:sz="0" w:space="0" w:color="auto"/>
            <w:left w:val="none" w:sz="0" w:space="0" w:color="auto"/>
            <w:bottom w:val="none" w:sz="0" w:space="0" w:color="auto"/>
            <w:right w:val="none" w:sz="0" w:space="0" w:color="auto"/>
          </w:divBdr>
        </w:div>
      </w:divsChild>
    </w:div>
    <w:div w:id="721371366">
      <w:bodyDiv w:val="1"/>
      <w:marLeft w:val="0"/>
      <w:marRight w:val="0"/>
      <w:marTop w:val="0"/>
      <w:marBottom w:val="0"/>
      <w:divBdr>
        <w:top w:val="none" w:sz="0" w:space="0" w:color="auto"/>
        <w:left w:val="none" w:sz="0" w:space="0" w:color="auto"/>
        <w:bottom w:val="none" w:sz="0" w:space="0" w:color="auto"/>
        <w:right w:val="none" w:sz="0" w:space="0" w:color="auto"/>
      </w:divBdr>
    </w:div>
    <w:div w:id="735056634">
      <w:bodyDiv w:val="1"/>
      <w:marLeft w:val="0"/>
      <w:marRight w:val="0"/>
      <w:marTop w:val="0"/>
      <w:marBottom w:val="0"/>
      <w:divBdr>
        <w:top w:val="none" w:sz="0" w:space="0" w:color="auto"/>
        <w:left w:val="none" w:sz="0" w:space="0" w:color="auto"/>
        <w:bottom w:val="none" w:sz="0" w:space="0" w:color="auto"/>
        <w:right w:val="none" w:sz="0" w:space="0" w:color="auto"/>
      </w:divBdr>
    </w:div>
    <w:div w:id="752706938">
      <w:bodyDiv w:val="1"/>
      <w:marLeft w:val="0"/>
      <w:marRight w:val="0"/>
      <w:marTop w:val="0"/>
      <w:marBottom w:val="0"/>
      <w:divBdr>
        <w:top w:val="none" w:sz="0" w:space="0" w:color="auto"/>
        <w:left w:val="none" w:sz="0" w:space="0" w:color="auto"/>
        <w:bottom w:val="none" w:sz="0" w:space="0" w:color="auto"/>
        <w:right w:val="none" w:sz="0" w:space="0" w:color="auto"/>
      </w:divBdr>
    </w:div>
    <w:div w:id="776829013">
      <w:bodyDiv w:val="1"/>
      <w:marLeft w:val="0"/>
      <w:marRight w:val="0"/>
      <w:marTop w:val="0"/>
      <w:marBottom w:val="0"/>
      <w:divBdr>
        <w:top w:val="none" w:sz="0" w:space="0" w:color="auto"/>
        <w:left w:val="none" w:sz="0" w:space="0" w:color="auto"/>
        <w:bottom w:val="none" w:sz="0" w:space="0" w:color="auto"/>
        <w:right w:val="none" w:sz="0" w:space="0" w:color="auto"/>
      </w:divBdr>
    </w:div>
    <w:div w:id="784545983">
      <w:bodyDiv w:val="1"/>
      <w:marLeft w:val="0"/>
      <w:marRight w:val="0"/>
      <w:marTop w:val="0"/>
      <w:marBottom w:val="0"/>
      <w:divBdr>
        <w:top w:val="none" w:sz="0" w:space="0" w:color="auto"/>
        <w:left w:val="none" w:sz="0" w:space="0" w:color="auto"/>
        <w:bottom w:val="none" w:sz="0" w:space="0" w:color="auto"/>
        <w:right w:val="none" w:sz="0" w:space="0" w:color="auto"/>
      </w:divBdr>
    </w:div>
    <w:div w:id="813645792">
      <w:bodyDiv w:val="1"/>
      <w:marLeft w:val="0"/>
      <w:marRight w:val="0"/>
      <w:marTop w:val="0"/>
      <w:marBottom w:val="0"/>
      <w:divBdr>
        <w:top w:val="none" w:sz="0" w:space="0" w:color="auto"/>
        <w:left w:val="none" w:sz="0" w:space="0" w:color="auto"/>
        <w:bottom w:val="none" w:sz="0" w:space="0" w:color="auto"/>
        <w:right w:val="none" w:sz="0" w:space="0" w:color="auto"/>
      </w:divBdr>
    </w:div>
    <w:div w:id="826357377">
      <w:bodyDiv w:val="1"/>
      <w:marLeft w:val="0"/>
      <w:marRight w:val="0"/>
      <w:marTop w:val="0"/>
      <w:marBottom w:val="0"/>
      <w:divBdr>
        <w:top w:val="none" w:sz="0" w:space="0" w:color="auto"/>
        <w:left w:val="none" w:sz="0" w:space="0" w:color="auto"/>
        <w:bottom w:val="none" w:sz="0" w:space="0" w:color="auto"/>
        <w:right w:val="none" w:sz="0" w:space="0" w:color="auto"/>
      </w:divBdr>
    </w:div>
    <w:div w:id="865868765">
      <w:bodyDiv w:val="1"/>
      <w:marLeft w:val="0"/>
      <w:marRight w:val="0"/>
      <w:marTop w:val="0"/>
      <w:marBottom w:val="0"/>
      <w:divBdr>
        <w:top w:val="none" w:sz="0" w:space="0" w:color="auto"/>
        <w:left w:val="none" w:sz="0" w:space="0" w:color="auto"/>
        <w:bottom w:val="none" w:sz="0" w:space="0" w:color="auto"/>
        <w:right w:val="none" w:sz="0" w:space="0" w:color="auto"/>
      </w:divBdr>
    </w:div>
    <w:div w:id="865872434">
      <w:bodyDiv w:val="1"/>
      <w:marLeft w:val="0"/>
      <w:marRight w:val="0"/>
      <w:marTop w:val="0"/>
      <w:marBottom w:val="0"/>
      <w:divBdr>
        <w:top w:val="none" w:sz="0" w:space="0" w:color="auto"/>
        <w:left w:val="none" w:sz="0" w:space="0" w:color="auto"/>
        <w:bottom w:val="none" w:sz="0" w:space="0" w:color="auto"/>
        <w:right w:val="none" w:sz="0" w:space="0" w:color="auto"/>
      </w:divBdr>
    </w:div>
    <w:div w:id="887494015">
      <w:bodyDiv w:val="1"/>
      <w:marLeft w:val="0"/>
      <w:marRight w:val="0"/>
      <w:marTop w:val="0"/>
      <w:marBottom w:val="0"/>
      <w:divBdr>
        <w:top w:val="none" w:sz="0" w:space="0" w:color="auto"/>
        <w:left w:val="none" w:sz="0" w:space="0" w:color="auto"/>
        <w:bottom w:val="none" w:sz="0" w:space="0" w:color="auto"/>
        <w:right w:val="none" w:sz="0" w:space="0" w:color="auto"/>
      </w:divBdr>
    </w:div>
    <w:div w:id="901673120">
      <w:bodyDiv w:val="1"/>
      <w:marLeft w:val="0"/>
      <w:marRight w:val="0"/>
      <w:marTop w:val="0"/>
      <w:marBottom w:val="0"/>
      <w:divBdr>
        <w:top w:val="none" w:sz="0" w:space="0" w:color="auto"/>
        <w:left w:val="none" w:sz="0" w:space="0" w:color="auto"/>
        <w:bottom w:val="none" w:sz="0" w:space="0" w:color="auto"/>
        <w:right w:val="none" w:sz="0" w:space="0" w:color="auto"/>
      </w:divBdr>
    </w:div>
    <w:div w:id="903872660">
      <w:bodyDiv w:val="1"/>
      <w:marLeft w:val="0"/>
      <w:marRight w:val="0"/>
      <w:marTop w:val="0"/>
      <w:marBottom w:val="0"/>
      <w:divBdr>
        <w:top w:val="none" w:sz="0" w:space="0" w:color="auto"/>
        <w:left w:val="none" w:sz="0" w:space="0" w:color="auto"/>
        <w:bottom w:val="none" w:sz="0" w:space="0" w:color="auto"/>
        <w:right w:val="none" w:sz="0" w:space="0" w:color="auto"/>
      </w:divBdr>
    </w:div>
    <w:div w:id="913976078">
      <w:bodyDiv w:val="1"/>
      <w:marLeft w:val="0"/>
      <w:marRight w:val="0"/>
      <w:marTop w:val="0"/>
      <w:marBottom w:val="0"/>
      <w:divBdr>
        <w:top w:val="none" w:sz="0" w:space="0" w:color="auto"/>
        <w:left w:val="none" w:sz="0" w:space="0" w:color="auto"/>
        <w:bottom w:val="none" w:sz="0" w:space="0" w:color="auto"/>
        <w:right w:val="none" w:sz="0" w:space="0" w:color="auto"/>
      </w:divBdr>
    </w:div>
    <w:div w:id="921140358">
      <w:bodyDiv w:val="1"/>
      <w:marLeft w:val="0"/>
      <w:marRight w:val="0"/>
      <w:marTop w:val="0"/>
      <w:marBottom w:val="0"/>
      <w:divBdr>
        <w:top w:val="none" w:sz="0" w:space="0" w:color="auto"/>
        <w:left w:val="none" w:sz="0" w:space="0" w:color="auto"/>
        <w:bottom w:val="none" w:sz="0" w:space="0" w:color="auto"/>
        <w:right w:val="none" w:sz="0" w:space="0" w:color="auto"/>
      </w:divBdr>
    </w:div>
    <w:div w:id="936713537">
      <w:bodyDiv w:val="1"/>
      <w:marLeft w:val="0"/>
      <w:marRight w:val="0"/>
      <w:marTop w:val="0"/>
      <w:marBottom w:val="0"/>
      <w:divBdr>
        <w:top w:val="none" w:sz="0" w:space="0" w:color="auto"/>
        <w:left w:val="none" w:sz="0" w:space="0" w:color="auto"/>
        <w:bottom w:val="none" w:sz="0" w:space="0" w:color="auto"/>
        <w:right w:val="none" w:sz="0" w:space="0" w:color="auto"/>
      </w:divBdr>
      <w:divsChild>
        <w:div w:id="1840342368">
          <w:marLeft w:val="0"/>
          <w:marRight w:val="0"/>
          <w:marTop w:val="0"/>
          <w:marBottom w:val="0"/>
          <w:divBdr>
            <w:top w:val="none" w:sz="0" w:space="0" w:color="auto"/>
            <w:left w:val="none" w:sz="0" w:space="0" w:color="auto"/>
            <w:bottom w:val="none" w:sz="0" w:space="0" w:color="auto"/>
            <w:right w:val="none" w:sz="0" w:space="0" w:color="auto"/>
          </w:divBdr>
        </w:div>
      </w:divsChild>
    </w:div>
    <w:div w:id="943267057">
      <w:bodyDiv w:val="1"/>
      <w:marLeft w:val="0"/>
      <w:marRight w:val="0"/>
      <w:marTop w:val="0"/>
      <w:marBottom w:val="0"/>
      <w:divBdr>
        <w:top w:val="none" w:sz="0" w:space="0" w:color="auto"/>
        <w:left w:val="none" w:sz="0" w:space="0" w:color="auto"/>
        <w:bottom w:val="none" w:sz="0" w:space="0" w:color="auto"/>
        <w:right w:val="none" w:sz="0" w:space="0" w:color="auto"/>
      </w:divBdr>
    </w:div>
    <w:div w:id="1000159086">
      <w:bodyDiv w:val="1"/>
      <w:marLeft w:val="0"/>
      <w:marRight w:val="0"/>
      <w:marTop w:val="0"/>
      <w:marBottom w:val="0"/>
      <w:divBdr>
        <w:top w:val="none" w:sz="0" w:space="0" w:color="auto"/>
        <w:left w:val="none" w:sz="0" w:space="0" w:color="auto"/>
        <w:bottom w:val="none" w:sz="0" w:space="0" w:color="auto"/>
        <w:right w:val="none" w:sz="0" w:space="0" w:color="auto"/>
      </w:divBdr>
    </w:div>
    <w:div w:id="1008754989">
      <w:bodyDiv w:val="1"/>
      <w:marLeft w:val="0"/>
      <w:marRight w:val="0"/>
      <w:marTop w:val="0"/>
      <w:marBottom w:val="0"/>
      <w:divBdr>
        <w:top w:val="none" w:sz="0" w:space="0" w:color="auto"/>
        <w:left w:val="none" w:sz="0" w:space="0" w:color="auto"/>
        <w:bottom w:val="none" w:sz="0" w:space="0" w:color="auto"/>
        <w:right w:val="none" w:sz="0" w:space="0" w:color="auto"/>
      </w:divBdr>
    </w:div>
    <w:div w:id="1019741088">
      <w:bodyDiv w:val="1"/>
      <w:marLeft w:val="0"/>
      <w:marRight w:val="0"/>
      <w:marTop w:val="0"/>
      <w:marBottom w:val="0"/>
      <w:divBdr>
        <w:top w:val="none" w:sz="0" w:space="0" w:color="auto"/>
        <w:left w:val="none" w:sz="0" w:space="0" w:color="auto"/>
        <w:bottom w:val="none" w:sz="0" w:space="0" w:color="auto"/>
        <w:right w:val="none" w:sz="0" w:space="0" w:color="auto"/>
      </w:divBdr>
      <w:divsChild>
        <w:div w:id="911081567">
          <w:marLeft w:val="0"/>
          <w:marRight w:val="0"/>
          <w:marTop w:val="0"/>
          <w:marBottom w:val="0"/>
          <w:divBdr>
            <w:top w:val="none" w:sz="0" w:space="0" w:color="auto"/>
            <w:left w:val="none" w:sz="0" w:space="0" w:color="auto"/>
            <w:bottom w:val="none" w:sz="0" w:space="0" w:color="auto"/>
            <w:right w:val="none" w:sz="0" w:space="0" w:color="auto"/>
          </w:divBdr>
          <w:divsChild>
            <w:div w:id="1331059980">
              <w:marLeft w:val="0"/>
              <w:marRight w:val="0"/>
              <w:marTop w:val="0"/>
              <w:marBottom w:val="0"/>
              <w:divBdr>
                <w:top w:val="none" w:sz="0" w:space="0" w:color="auto"/>
                <w:left w:val="none" w:sz="0" w:space="0" w:color="auto"/>
                <w:bottom w:val="none" w:sz="0" w:space="0" w:color="auto"/>
                <w:right w:val="none" w:sz="0" w:space="0" w:color="auto"/>
              </w:divBdr>
            </w:div>
            <w:div w:id="1561209905">
              <w:marLeft w:val="0"/>
              <w:marRight w:val="0"/>
              <w:marTop w:val="0"/>
              <w:marBottom w:val="0"/>
              <w:divBdr>
                <w:top w:val="none" w:sz="0" w:space="0" w:color="auto"/>
                <w:left w:val="none" w:sz="0" w:space="0" w:color="auto"/>
                <w:bottom w:val="none" w:sz="0" w:space="0" w:color="auto"/>
                <w:right w:val="none" w:sz="0" w:space="0" w:color="auto"/>
              </w:divBdr>
            </w:div>
            <w:div w:id="1902985733">
              <w:marLeft w:val="0"/>
              <w:marRight w:val="0"/>
              <w:marTop w:val="0"/>
              <w:marBottom w:val="0"/>
              <w:divBdr>
                <w:top w:val="none" w:sz="0" w:space="0" w:color="auto"/>
                <w:left w:val="none" w:sz="0" w:space="0" w:color="auto"/>
                <w:bottom w:val="none" w:sz="0" w:space="0" w:color="auto"/>
                <w:right w:val="none" w:sz="0" w:space="0" w:color="auto"/>
              </w:divBdr>
            </w:div>
          </w:divsChild>
        </w:div>
        <w:div w:id="2140343279">
          <w:marLeft w:val="0"/>
          <w:marRight w:val="0"/>
          <w:marTop w:val="0"/>
          <w:marBottom w:val="0"/>
          <w:divBdr>
            <w:top w:val="none" w:sz="0" w:space="0" w:color="auto"/>
            <w:left w:val="none" w:sz="0" w:space="0" w:color="auto"/>
            <w:bottom w:val="none" w:sz="0" w:space="0" w:color="auto"/>
            <w:right w:val="none" w:sz="0" w:space="0" w:color="auto"/>
          </w:divBdr>
        </w:div>
      </w:divsChild>
    </w:div>
    <w:div w:id="1023557218">
      <w:bodyDiv w:val="1"/>
      <w:marLeft w:val="0"/>
      <w:marRight w:val="0"/>
      <w:marTop w:val="0"/>
      <w:marBottom w:val="0"/>
      <w:divBdr>
        <w:top w:val="none" w:sz="0" w:space="0" w:color="auto"/>
        <w:left w:val="none" w:sz="0" w:space="0" w:color="auto"/>
        <w:bottom w:val="none" w:sz="0" w:space="0" w:color="auto"/>
        <w:right w:val="none" w:sz="0" w:space="0" w:color="auto"/>
      </w:divBdr>
    </w:div>
    <w:div w:id="1026978371">
      <w:bodyDiv w:val="1"/>
      <w:marLeft w:val="0"/>
      <w:marRight w:val="0"/>
      <w:marTop w:val="0"/>
      <w:marBottom w:val="0"/>
      <w:divBdr>
        <w:top w:val="none" w:sz="0" w:space="0" w:color="auto"/>
        <w:left w:val="none" w:sz="0" w:space="0" w:color="auto"/>
        <w:bottom w:val="none" w:sz="0" w:space="0" w:color="auto"/>
        <w:right w:val="none" w:sz="0" w:space="0" w:color="auto"/>
      </w:divBdr>
    </w:div>
    <w:div w:id="1036273628">
      <w:bodyDiv w:val="1"/>
      <w:marLeft w:val="0"/>
      <w:marRight w:val="0"/>
      <w:marTop w:val="0"/>
      <w:marBottom w:val="0"/>
      <w:divBdr>
        <w:top w:val="none" w:sz="0" w:space="0" w:color="auto"/>
        <w:left w:val="none" w:sz="0" w:space="0" w:color="auto"/>
        <w:bottom w:val="none" w:sz="0" w:space="0" w:color="auto"/>
        <w:right w:val="none" w:sz="0" w:space="0" w:color="auto"/>
      </w:divBdr>
      <w:divsChild>
        <w:div w:id="1196187863">
          <w:marLeft w:val="0"/>
          <w:marRight w:val="0"/>
          <w:marTop w:val="0"/>
          <w:marBottom w:val="0"/>
          <w:divBdr>
            <w:top w:val="none" w:sz="0" w:space="0" w:color="auto"/>
            <w:left w:val="none" w:sz="0" w:space="0" w:color="auto"/>
            <w:bottom w:val="none" w:sz="0" w:space="0" w:color="auto"/>
            <w:right w:val="none" w:sz="0" w:space="0" w:color="auto"/>
          </w:divBdr>
          <w:divsChild>
            <w:div w:id="239291192">
              <w:marLeft w:val="0"/>
              <w:marRight w:val="0"/>
              <w:marTop w:val="0"/>
              <w:marBottom w:val="0"/>
              <w:divBdr>
                <w:top w:val="none" w:sz="0" w:space="0" w:color="auto"/>
                <w:left w:val="none" w:sz="0" w:space="0" w:color="auto"/>
                <w:bottom w:val="none" w:sz="0" w:space="0" w:color="auto"/>
                <w:right w:val="none" w:sz="0" w:space="0" w:color="auto"/>
              </w:divBdr>
              <w:divsChild>
                <w:div w:id="1352415023">
                  <w:marLeft w:val="0"/>
                  <w:marRight w:val="0"/>
                  <w:marTop w:val="0"/>
                  <w:marBottom w:val="0"/>
                  <w:divBdr>
                    <w:top w:val="none" w:sz="0" w:space="0" w:color="auto"/>
                    <w:left w:val="none" w:sz="0" w:space="0" w:color="auto"/>
                    <w:bottom w:val="none" w:sz="0" w:space="0" w:color="auto"/>
                    <w:right w:val="none" w:sz="0" w:space="0" w:color="auto"/>
                  </w:divBdr>
                  <w:divsChild>
                    <w:div w:id="1244531578">
                      <w:marLeft w:val="0"/>
                      <w:marRight w:val="0"/>
                      <w:marTop w:val="0"/>
                      <w:marBottom w:val="0"/>
                      <w:divBdr>
                        <w:top w:val="none" w:sz="0" w:space="0" w:color="auto"/>
                        <w:left w:val="none" w:sz="0" w:space="0" w:color="auto"/>
                        <w:bottom w:val="none" w:sz="0" w:space="0" w:color="auto"/>
                        <w:right w:val="none" w:sz="0" w:space="0" w:color="auto"/>
                      </w:divBdr>
                      <w:divsChild>
                        <w:div w:id="162957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589820">
          <w:marLeft w:val="0"/>
          <w:marRight w:val="0"/>
          <w:marTop w:val="0"/>
          <w:marBottom w:val="0"/>
          <w:divBdr>
            <w:top w:val="none" w:sz="0" w:space="0" w:color="auto"/>
            <w:left w:val="none" w:sz="0" w:space="0" w:color="auto"/>
            <w:bottom w:val="none" w:sz="0" w:space="0" w:color="auto"/>
            <w:right w:val="none" w:sz="0" w:space="0" w:color="auto"/>
          </w:divBdr>
          <w:divsChild>
            <w:div w:id="2015306306">
              <w:marLeft w:val="0"/>
              <w:marRight w:val="0"/>
              <w:marTop w:val="0"/>
              <w:marBottom w:val="0"/>
              <w:divBdr>
                <w:top w:val="none" w:sz="0" w:space="0" w:color="auto"/>
                <w:left w:val="none" w:sz="0" w:space="0" w:color="auto"/>
                <w:bottom w:val="none" w:sz="0" w:space="0" w:color="auto"/>
                <w:right w:val="none" w:sz="0" w:space="0" w:color="auto"/>
              </w:divBdr>
              <w:divsChild>
                <w:div w:id="1990399631">
                  <w:marLeft w:val="0"/>
                  <w:marRight w:val="0"/>
                  <w:marTop w:val="0"/>
                  <w:marBottom w:val="0"/>
                  <w:divBdr>
                    <w:top w:val="none" w:sz="0" w:space="0" w:color="auto"/>
                    <w:left w:val="none" w:sz="0" w:space="0" w:color="auto"/>
                    <w:bottom w:val="none" w:sz="0" w:space="0" w:color="auto"/>
                    <w:right w:val="none" w:sz="0" w:space="0" w:color="auto"/>
                  </w:divBdr>
                  <w:divsChild>
                    <w:div w:id="2000303821">
                      <w:marLeft w:val="0"/>
                      <w:marRight w:val="0"/>
                      <w:marTop w:val="0"/>
                      <w:marBottom w:val="0"/>
                      <w:divBdr>
                        <w:top w:val="none" w:sz="0" w:space="0" w:color="auto"/>
                        <w:left w:val="none" w:sz="0" w:space="0" w:color="auto"/>
                        <w:bottom w:val="none" w:sz="0" w:space="0" w:color="auto"/>
                        <w:right w:val="none" w:sz="0" w:space="0" w:color="auto"/>
                      </w:divBdr>
                      <w:divsChild>
                        <w:div w:id="2139494181">
                          <w:marLeft w:val="0"/>
                          <w:marRight w:val="0"/>
                          <w:marTop w:val="0"/>
                          <w:marBottom w:val="0"/>
                          <w:divBdr>
                            <w:top w:val="none" w:sz="0" w:space="0" w:color="auto"/>
                            <w:left w:val="none" w:sz="0" w:space="0" w:color="auto"/>
                            <w:bottom w:val="none" w:sz="0" w:space="0" w:color="auto"/>
                            <w:right w:val="none" w:sz="0" w:space="0" w:color="auto"/>
                          </w:divBdr>
                          <w:divsChild>
                            <w:div w:id="1576084045">
                              <w:marLeft w:val="0"/>
                              <w:marRight w:val="300"/>
                              <w:marTop w:val="180"/>
                              <w:marBottom w:val="0"/>
                              <w:divBdr>
                                <w:top w:val="none" w:sz="0" w:space="0" w:color="auto"/>
                                <w:left w:val="none" w:sz="0" w:space="0" w:color="auto"/>
                                <w:bottom w:val="none" w:sz="0" w:space="0" w:color="auto"/>
                                <w:right w:val="none" w:sz="0" w:space="0" w:color="auto"/>
                              </w:divBdr>
                              <w:divsChild>
                                <w:div w:id="1964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2482065">
      <w:bodyDiv w:val="1"/>
      <w:marLeft w:val="0"/>
      <w:marRight w:val="0"/>
      <w:marTop w:val="0"/>
      <w:marBottom w:val="0"/>
      <w:divBdr>
        <w:top w:val="none" w:sz="0" w:space="0" w:color="auto"/>
        <w:left w:val="none" w:sz="0" w:space="0" w:color="auto"/>
        <w:bottom w:val="none" w:sz="0" w:space="0" w:color="auto"/>
        <w:right w:val="none" w:sz="0" w:space="0" w:color="auto"/>
      </w:divBdr>
    </w:div>
    <w:div w:id="1045330754">
      <w:bodyDiv w:val="1"/>
      <w:marLeft w:val="0"/>
      <w:marRight w:val="0"/>
      <w:marTop w:val="0"/>
      <w:marBottom w:val="0"/>
      <w:divBdr>
        <w:top w:val="none" w:sz="0" w:space="0" w:color="auto"/>
        <w:left w:val="none" w:sz="0" w:space="0" w:color="auto"/>
        <w:bottom w:val="none" w:sz="0" w:space="0" w:color="auto"/>
        <w:right w:val="none" w:sz="0" w:space="0" w:color="auto"/>
      </w:divBdr>
    </w:div>
    <w:div w:id="1053622534">
      <w:bodyDiv w:val="1"/>
      <w:marLeft w:val="0"/>
      <w:marRight w:val="0"/>
      <w:marTop w:val="0"/>
      <w:marBottom w:val="0"/>
      <w:divBdr>
        <w:top w:val="none" w:sz="0" w:space="0" w:color="auto"/>
        <w:left w:val="none" w:sz="0" w:space="0" w:color="auto"/>
        <w:bottom w:val="none" w:sz="0" w:space="0" w:color="auto"/>
        <w:right w:val="none" w:sz="0" w:space="0" w:color="auto"/>
      </w:divBdr>
    </w:div>
    <w:div w:id="1100369706">
      <w:bodyDiv w:val="1"/>
      <w:marLeft w:val="0"/>
      <w:marRight w:val="0"/>
      <w:marTop w:val="0"/>
      <w:marBottom w:val="0"/>
      <w:divBdr>
        <w:top w:val="none" w:sz="0" w:space="0" w:color="auto"/>
        <w:left w:val="none" w:sz="0" w:space="0" w:color="auto"/>
        <w:bottom w:val="none" w:sz="0" w:space="0" w:color="auto"/>
        <w:right w:val="none" w:sz="0" w:space="0" w:color="auto"/>
      </w:divBdr>
    </w:div>
    <w:div w:id="1101798908">
      <w:bodyDiv w:val="1"/>
      <w:marLeft w:val="0"/>
      <w:marRight w:val="0"/>
      <w:marTop w:val="0"/>
      <w:marBottom w:val="0"/>
      <w:divBdr>
        <w:top w:val="none" w:sz="0" w:space="0" w:color="auto"/>
        <w:left w:val="none" w:sz="0" w:space="0" w:color="auto"/>
        <w:bottom w:val="none" w:sz="0" w:space="0" w:color="auto"/>
        <w:right w:val="none" w:sz="0" w:space="0" w:color="auto"/>
      </w:divBdr>
    </w:div>
    <w:div w:id="1110321172">
      <w:bodyDiv w:val="1"/>
      <w:marLeft w:val="0"/>
      <w:marRight w:val="0"/>
      <w:marTop w:val="0"/>
      <w:marBottom w:val="0"/>
      <w:divBdr>
        <w:top w:val="none" w:sz="0" w:space="0" w:color="auto"/>
        <w:left w:val="none" w:sz="0" w:space="0" w:color="auto"/>
        <w:bottom w:val="none" w:sz="0" w:space="0" w:color="auto"/>
        <w:right w:val="none" w:sz="0" w:space="0" w:color="auto"/>
      </w:divBdr>
      <w:divsChild>
        <w:div w:id="1360277622">
          <w:marLeft w:val="0"/>
          <w:marRight w:val="0"/>
          <w:marTop w:val="0"/>
          <w:marBottom w:val="0"/>
          <w:divBdr>
            <w:top w:val="none" w:sz="0" w:space="0" w:color="auto"/>
            <w:left w:val="none" w:sz="0" w:space="0" w:color="auto"/>
            <w:bottom w:val="none" w:sz="0" w:space="0" w:color="auto"/>
            <w:right w:val="none" w:sz="0" w:space="0" w:color="auto"/>
          </w:divBdr>
          <w:divsChild>
            <w:div w:id="163698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230">
      <w:bodyDiv w:val="1"/>
      <w:marLeft w:val="0"/>
      <w:marRight w:val="0"/>
      <w:marTop w:val="0"/>
      <w:marBottom w:val="0"/>
      <w:divBdr>
        <w:top w:val="none" w:sz="0" w:space="0" w:color="auto"/>
        <w:left w:val="none" w:sz="0" w:space="0" w:color="auto"/>
        <w:bottom w:val="none" w:sz="0" w:space="0" w:color="auto"/>
        <w:right w:val="none" w:sz="0" w:space="0" w:color="auto"/>
      </w:divBdr>
      <w:divsChild>
        <w:div w:id="510295090">
          <w:marLeft w:val="0"/>
          <w:marRight w:val="0"/>
          <w:marTop w:val="0"/>
          <w:marBottom w:val="0"/>
          <w:divBdr>
            <w:top w:val="none" w:sz="0" w:space="0" w:color="auto"/>
            <w:left w:val="none" w:sz="0" w:space="0" w:color="auto"/>
            <w:bottom w:val="none" w:sz="0" w:space="0" w:color="auto"/>
            <w:right w:val="none" w:sz="0" w:space="0" w:color="auto"/>
          </w:divBdr>
        </w:div>
      </w:divsChild>
    </w:div>
    <w:div w:id="1118913900">
      <w:bodyDiv w:val="1"/>
      <w:marLeft w:val="0"/>
      <w:marRight w:val="0"/>
      <w:marTop w:val="0"/>
      <w:marBottom w:val="0"/>
      <w:divBdr>
        <w:top w:val="none" w:sz="0" w:space="0" w:color="auto"/>
        <w:left w:val="none" w:sz="0" w:space="0" w:color="auto"/>
        <w:bottom w:val="none" w:sz="0" w:space="0" w:color="auto"/>
        <w:right w:val="none" w:sz="0" w:space="0" w:color="auto"/>
      </w:divBdr>
    </w:div>
    <w:div w:id="1130978948">
      <w:bodyDiv w:val="1"/>
      <w:marLeft w:val="0"/>
      <w:marRight w:val="0"/>
      <w:marTop w:val="0"/>
      <w:marBottom w:val="0"/>
      <w:divBdr>
        <w:top w:val="none" w:sz="0" w:space="0" w:color="auto"/>
        <w:left w:val="none" w:sz="0" w:space="0" w:color="auto"/>
        <w:bottom w:val="none" w:sz="0" w:space="0" w:color="auto"/>
        <w:right w:val="none" w:sz="0" w:space="0" w:color="auto"/>
      </w:divBdr>
      <w:divsChild>
        <w:div w:id="883907046">
          <w:marLeft w:val="0"/>
          <w:marRight w:val="0"/>
          <w:marTop w:val="0"/>
          <w:marBottom w:val="0"/>
          <w:divBdr>
            <w:top w:val="none" w:sz="0" w:space="0" w:color="auto"/>
            <w:left w:val="none" w:sz="0" w:space="0" w:color="auto"/>
            <w:bottom w:val="none" w:sz="0" w:space="0" w:color="auto"/>
            <w:right w:val="none" w:sz="0" w:space="0" w:color="auto"/>
          </w:divBdr>
        </w:div>
        <w:div w:id="1745486325">
          <w:marLeft w:val="0"/>
          <w:marRight w:val="0"/>
          <w:marTop w:val="0"/>
          <w:marBottom w:val="0"/>
          <w:divBdr>
            <w:top w:val="none" w:sz="0" w:space="0" w:color="auto"/>
            <w:left w:val="none" w:sz="0" w:space="0" w:color="auto"/>
            <w:bottom w:val="none" w:sz="0" w:space="0" w:color="auto"/>
            <w:right w:val="none" w:sz="0" w:space="0" w:color="auto"/>
          </w:divBdr>
        </w:div>
      </w:divsChild>
    </w:div>
    <w:div w:id="1132015710">
      <w:bodyDiv w:val="1"/>
      <w:marLeft w:val="0"/>
      <w:marRight w:val="0"/>
      <w:marTop w:val="0"/>
      <w:marBottom w:val="0"/>
      <w:divBdr>
        <w:top w:val="none" w:sz="0" w:space="0" w:color="auto"/>
        <w:left w:val="none" w:sz="0" w:space="0" w:color="auto"/>
        <w:bottom w:val="none" w:sz="0" w:space="0" w:color="auto"/>
        <w:right w:val="none" w:sz="0" w:space="0" w:color="auto"/>
      </w:divBdr>
    </w:div>
    <w:div w:id="1149327114">
      <w:bodyDiv w:val="1"/>
      <w:marLeft w:val="0"/>
      <w:marRight w:val="0"/>
      <w:marTop w:val="0"/>
      <w:marBottom w:val="0"/>
      <w:divBdr>
        <w:top w:val="none" w:sz="0" w:space="0" w:color="auto"/>
        <w:left w:val="none" w:sz="0" w:space="0" w:color="auto"/>
        <w:bottom w:val="none" w:sz="0" w:space="0" w:color="auto"/>
        <w:right w:val="none" w:sz="0" w:space="0" w:color="auto"/>
      </w:divBdr>
    </w:div>
    <w:div w:id="1159542464">
      <w:bodyDiv w:val="1"/>
      <w:marLeft w:val="0"/>
      <w:marRight w:val="0"/>
      <w:marTop w:val="0"/>
      <w:marBottom w:val="0"/>
      <w:divBdr>
        <w:top w:val="none" w:sz="0" w:space="0" w:color="auto"/>
        <w:left w:val="none" w:sz="0" w:space="0" w:color="auto"/>
        <w:bottom w:val="none" w:sz="0" w:space="0" w:color="auto"/>
        <w:right w:val="none" w:sz="0" w:space="0" w:color="auto"/>
      </w:divBdr>
    </w:div>
    <w:div w:id="1160386001">
      <w:bodyDiv w:val="1"/>
      <w:marLeft w:val="0"/>
      <w:marRight w:val="0"/>
      <w:marTop w:val="0"/>
      <w:marBottom w:val="0"/>
      <w:divBdr>
        <w:top w:val="none" w:sz="0" w:space="0" w:color="auto"/>
        <w:left w:val="none" w:sz="0" w:space="0" w:color="auto"/>
        <w:bottom w:val="none" w:sz="0" w:space="0" w:color="auto"/>
        <w:right w:val="none" w:sz="0" w:space="0" w:color="auto"/>
      </w:divBdr>
    </w:div>
    <w:div w:id="1182665203">
      <w:bodyDiv w:val="1"/>
      <w:marLeft w:val="0"/>
      <w:marRight w:val="0"/>
      <w:marTop w:val="0"/>
      <w:marBottom w:val="0"/>
      <w:divBdr>
        <w:top w:val="none" w:sz="0" w:space="0" w:color="auto"/>
        <w:left w:val="none" w:sz="0" w:space="0" w:color="auto"/>
        <w:bottom w:val="none" w:sz="0" w:space="0" w:color="auto"/>
        <w:right w:val="none" w:sz="0" w:space="0" w:color="auto"/>
      </w:divBdr>
    </w:div>
    <w:div w:id="1192112093">
      <w:bodyDiv w:val="1"/>
      <w:marLeft w:val="0"/>
      <w:marRight w:val="0"/>
      <w:marTop w:val="0"/>
      <w:marBottom w:val="0"/>
      <w:divBdr>
        <w:top w:val="none" w:sz="0" w:space="0" w:color="auto"/>
        <w:left w:val="none" w:sz="0" w:space="0" w:color="auto"/>
        <w:bottom w:val="none" w:sz="0" w:space="0" w:color="auto"/>
        <w:right w:val="none" w:sz="0" w:space="0" w:color="auto"/>
      </w:divBdr>
    </w:div>
    <w:div w:id="1208106368">
      <w:bodyDiv w:val="1"/>
      <w:marLeft w:val="0"/>
      <w:marRight w:val="0"/>
      <w:marTop w:val="0"/>
      <w:marBottom w:val="0"/>
      <w:divBdr>
        <w:top w:val="none" w:sz="0" w:space="0" w:color="auto"/>
        <w:left w:val="none" w:sz="0" w:space="0" w:color="auto"/>
        <w:bottom w:val="none" w:sz="0" w:space="0" w:color="auto"/>
        <w:right w:val="none" w:sz="0" w:space="0" w:color="auto"/>
      </w:divBdr>
    </w:div>
    <w:div w:id="1212496835">
      <w:bodyDiv w:val="1"/>
      <w:marLeft w:val="0"/>
      <w:marRight w:val="0"/>
      <w:marTop w:val="0"/>
      <w:marBottom w:val="0"/>
      <w:divBdr>
        <w:top w:val="none" w:sz="0" w:space="0" w:color="auto"/>
        <w:left w:val="none" w:sz="0" w:space="0" w:color="auto"/>
        <w:bottom w:val="none" w:sz="0" w:space="0" w:color="auto"/>
        <w:right w:val="none" w:sz="0" w:space="0" w:color="auto"/>
      </w:divBdr>
    </w:div>
    <w:div w:id="1281305985">
      <w:bodyDiv w:val="1"/>
      <w:marLeft w:val="0"/>
      <w:marRight w:val="0"/>
      <w:marTop w:val="0"/>
      <w:marBottom w:val="0"/>
      <w:divBdr>
        <w:top w:val="none" w:sz="0" w:space="0" w:color="auto"/>
        <w:left w:val="none" w:sz="0" w:space="0" w:color="auto"/>
        <w:bottom w:val="none" w:sz="0" w:space="0" w:color="auto"/>
        <w:right w:val="none" w:sz="0" w:space="0" w:color="auto"/>
      </w:divBdr>
      <w:divsChild>
        <w:div w:id="1621647672">
          <w:marLeft w:val="0"/>
          <w:marRight w:val="0"/>
          <w:marTop w:val="0"/>
          <w:marBottom w:val="0"/>
          <w:divBdr>
            <w:top w:val="none" w:sz="0" w:space="0" w:color="auto"/>
            <w:left w:val="none" w:sz="0" w:space="0" w:color="auto"/>
            <w:bottom w:val="none" w:sz="0" w:space="0" w:color="auto"/>
            <w:right w:val="none" w:sz="0" w:space="0" w:color="auto"/>
          </w:divBdr>
          <w:divsChild>
            <w:div w:id="15442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5091">
      <w:bodyDiv w:val="1"/>
      <w:marLeft w:val="0"/>
      <w:marRight w:val="0"/>
      <w:marTop w:val="0"/>
      <w:marBottom w:val="0"/>
      <w:divBdr>
        <w:top w:val="none" w:sz="0" w:space="0" w:color="auto"/>
        <w:left w:val="none" w:sz="0" w:space="0" w:color="auto"/>
        <w:bottom w:val="none" w:sz="0" w:space="0" w:color="auto"/>
        <w:right w:val="none" w:sz="0" w:space="0" w:color="auto"/>
      </w:divBdr>
      <w:divsChild>
        <w:div w:id="1541090469">
          <w:marLeft w:val="0"/>
          <w:marRight w:val="0"/>
          <w:marTop w:val="0"/>
          <w:marBottom w:val="0"/>
          <w:divBdr>
            <w:top w:val="none" w:sz="0" w:space="0" w:color="auto"/>
            <w:left w:val="none" w:sz="0" w:space="0" w:color="auto"/>
            <w:bottom w:val="none" w:sz="0" w:space="0" w:color="auto"/>
            <w:right w:val="none" w:sz="0" w:space="0" w:color="auto"/>
          </w:divBdr>
          <w:divsChild>
            <w:div w:id="1508709408">
              <w:marLeft w:val="0"/>
              <w:marRight w:val="0"/>
              <w:marTop w:val="0"/>
              <w:marBottom w:val="0"/>
              <w:divBdr>
                <w:top w:val="none" w:sz="0" w:space="0" w:color="auto"/>
                <w:left w:val="none" w:sz="0" w:space="0" w:color="auto"/>
                <w:bottom w:val="none" w:sz="0" w:space="0" w:color="auto"/>
                <w:right w:val="none" w:sz="0" w:space="0" w:color="auto"/>
              </w:divBdr>
            </w:div>
            <w:div w:id="367074329">
              <w:marLeft w:val="0"/>
              <w:marRight w:val="0"/>
              <w:marTop w:val="0"/>
              <w:marBottom w:val="0"/>
              <w:divBdr>
                <w:top w:val="none" w:sz="0" w:space="0" w:color="auto"/>
                <w:left w:val="none" w:sz="0" w:space="0" w:color="auto"/>
                <w:bottom w:val="none" w:sz="0" w:space="0" w:color="auto"/>
                <w:right w:val="none" w:sz="0" w:space="0" w:color="auto"/>
              </w:divBdr>
            </w:div>
            <w:div w:id="182322611">
              <w:marLeft w:val="0"/>
              <w:marRight w:val="0"/>
              <w:marTop w:val="0"/>
              <w:marBottom w:val="0"/>
              <w:divBdr>
                <w:top w:val="none" w:sz="0" w:space="0" w:color="auto"/>
                <w:left w:val="none" w:sz="0" w:space="0" w:color="auto"/>
                <w:bottom w:val="none" w:sz="0" w:space="0" w:color="auto"/>
                <w:right w:val="none" w:sz="0" w:space="0" w:color="auto"/>
              </w:divBdr>
            </w:div>
            <w:div w:id="673150811">
              <w:marLeft w:val="0"/>
              <w:marRight w:val="0"/>
              <w:marTop w:val="0"/>
              <w:marBottom w:val="0"/>
              <w:divBdr>
                <w:top w:val="none" w:sz="0" w:space="0" w:color="auto"/>
                <w:left w:val="none" w:sz="0" w:space="0" w:color="auto"/>
                <w:bottom w:val="none" w:sz="0" w:space="0" w:color="auto"/>
                <w:right w:val="none" w:sz="0" w:space="0" w:color="auto"/>
              </w:divBdr>
            </w:div>
            <w:div w:id="396516521">
              <w:marLeft w:val="0"/>
              <w:marRight w:val="0"/>
              <w:marTop w:val="0"/>
              <w:marBottom w:val="0"/>
              <w:divBdr>
                <w:top w:val="none" w:sz="0" w:space="0" w:color="auto"/>
                <w:left w:val="none" w:sz="0" w:space="0" w:color="auto"/>
                <w:bottom w:val="none" w:sz="0" w:space="0" w:color="auto"/>
                <w:right w:val="none" w:sz="0" w:space="0" w:color="auto"/>
              </w:divBdr>
            </w:div>
            <w:div w:id="1923835304">
              <w:marLeft w:val="0"/>
              <w:marRight w:val="0"/>
              <w:marTop w:val="0"/>
              <w:marBottom w:val="0"/>
              <w:divBdr>
                <w:top w:val="none" w:sz="0" w:space="0" w:color="auto"/>
                <w:left w:val="none" w:sz="0" w:space="0" w:color="auto"/>
                <w:bottom w:val="none" w:sz="0" w:space="0" w:color="auto"/>
                <w:right w:val="none" w:sz="0" w:space="0" w:color="auto"/>
              </w:divBdr>
            </w:div>
            <w:div w:id="1992558513">
              <w:marLeft w:val="0"/>
              <w:marRight w:val="0"/>
              <w:marTop w:val="0"/>
              <w:marBottom w:val="0"/>
              <w:divBdr>
                <w:top w:val="none" w:sz="0" w:space="0" w:color="auto"/>
                <w:left w:val="none" w:sz="0" w:space="0" w:color="auto"/>
                <w:bottom w:val="none" w:sz="0" w:space="0" w:color="auto"/>
                <w:right w:val="none" w:sz="0" w:space="0" w:color="auto"/>
              </w:divBdr>
            </w:div>
            <w:div w:id="579218918">
              <w:marLeft w:val="0"/>
              <w:marRight w:val="0"/>
              <w:marTop w:val="0"/>
              <w:marBottom w:val="0"/>
              <w:divBdr>
                <w:top w:val="none" w:sz="0" w:space="0" w:color="auto"/>
                <w:left w:val="none" w:sz="0" w:space="0" w:color="auto"/>
                <w:bottom w:val="none" w:sz="0" w:space="0" w:color="auto"/>
                <w:right w:val="none" w:sz="0" w:space="0" w:color="auto"/>
              </w:divBdr>
            </w:div>
            <w:div w:id="1863087997">
              <w:marLeft w:val="0"/>
              <w:marRight w:val="0"/>
              <w:marTop w:val="0"/>
              <w:marBottom w:val="0"/>
              <w:divBdr>
                <w:top w:val="none" w:sz="0" w:space="0" w:color="auto"/>
                <w:left w:val="none" w:sz="0" w:space="0" w:color="auto"/>
                <w:bottom w:val="none" w:sz="0" w:space="0" w:color="auto"/>
                <w:right w:val="none" w:sz="0" w:space="0" w:color="auto"/>
              </w:divBdr>
            </w:div>
            <w:div w:id="623079121">
              <w:marLeft w:val="0"/>
              <w:marRight w:val="0"/>
              <w:marTop w:val="0"/>
              <w:marBottom w:val="0"/>
              <w:divBdr>
                <w:top w:val="none" w:sz="0" w:space="0" w:color="auto"/>
                <w:left w:val="none" w:sz="0" w:space="0" w:color="auto"/>
                <w:bottom w:val="none" w:sz="0" w:space="0" w:color="auto"/>
                <w:right w:val="none" w:sz="0" w:space="0" w:color="auto"/>
              </w:divBdr>
            </w:div>
            <w:div w:id="1758793033">
              <w:marLeft w:val="0"/>
              <w:marRight w:val="0"/>
              <w:marTop w:val="0"/>
              <w:marBottom w:val="0"/>
              <w:divBdr>
                <w:top w:val="none" w:sz="0" w:space="0" w:color="auto"/>
                <w:left w:val="none" w:sz="0" w:space="0" w:color="auto"/>
                <w:bottom w:val="none" w:sz="0" w:space="0" w:color="auto"/>
                <w:right w:val="none" w:sz="0" w:space="0" w:color="auto"/>
              </w:divBdr>
            </w:div>
            <w:div w:id="920992182">
              <w:marLeft w:val="0"/>
              <w:marRight w:val="0"/>
              <w:marTop w:val="0"/>
              <w:marBottom w:val="0"/>
              <w:divBdr>
                <w:top w:val="none" w:sz="0" w:space="0" w:color="auto"/>
                <w:left w:val="none" w:sz="0" w:space="0" w:color="auto"/>
                <w:bottom w:val="none" w:sz="0" w:space="0" w:color="auto"/>
                <w:right w:val="none" w:sz="0" w:space="0" w:color="auto"/>
              </w:divBdr>
            </w:div>
            <w:div w:id="250817123">
              <w:marLeft w:val="0"/>
              <w:marRight w:val="0"/>
              <w:marTop w:val="0"/>
              <w:marBottom w:val="0"/>
              <w:divBdr>
                <w:top w:val="none" w:sz="0" w:space="0" w:color="auto"/>
                <w:left w:val="none" w:sz="0" w:space="0" w:color="auto"/>
                <w:bottom w:val="none" w:sz="0" w:space="0" w:color="auto"/>
                <w:right w:val="none" w:sz="0" w:space="0" w:color="auto"/>
              </w:divBdr>
            </w:div>
            <w:div w:id="823543488">
              <w:marLeft w:val="0"/>
              <w:marRight w:val="0"/>
              <w:marTop w:val="0"/>
              <w:marBottom w:val="0"/>
              <w:divBdr>
                <w:top w:val="none" w:sz="0" w:space="0" w:color="auto"/>
                <w:left w:val="none" w:sz="0" w:space="0" w:color="auto"/>
                <w:bottom w:val="none" w:sz="0" w:space="0" w:color="auto"/>
                <w:right w:val="none" w:sz="0" w:space="0" w:color="auto"/>
              </w:divBdr>
            </w:div>
            <w:div w:id="1668168157">
              <w:marLeft w:val="0"/>
              <w:marRight w:val="0"/>
              <w:marTop w:val="0"/>
              <w:marBottom w:val="0"/>
              <w:divBdr>
                <w:top w:val="none" w:sz="0" w:space="0" w:color="auto"/>
                <w:left w:val="none" w:sz="0" w:space="0" w:color="auto"/>
                <w:bottom w:val="none" w:sz="0" w:space="0" w:color="auto"/>
                <w:right w:val="none" w:sz="0" w:space="0" w:color="auto"/>
              </w:divBdr>
            </w:div>
            <w:div w:id="1550995955">
              <w:marLeft w:val="0"/>
              <w:marRight w:val="0"/>
              <w:marTop w:val="0"/>
              <w:marBottom w:val="0"/>
              <w:divBdr>
                <w:top w:val="none" w:sz="0" w:space="0" w:color="auto"/>
                <w:left w:val="none" w:sz="0" w:space="0" w:color="auto"/>
                <w:bottom w:val="none" w:sz="0" w:space="0" w:color="auto"/>
                <w:right w:val="none" w:sz="0" w:space="0" w:color="auto"/>
              </w:divBdr>
            </w:div>
            <w:div w:id="1847358004">
              <w:marLeft w:val="0"/>
              <w:marRight w:val="0"/>
              <w:marTop w:val="0"/>
              <w:marBottom w:val="0"/>
              <w:divBdr>
                <w:top w:val="none" w:sz="0" w:space="0" w:color="auto"/>
                <w:left w:val="none" w:sz="0" w:space="0" w:color="auto"/>
                <w:bottom w:val="none" w:sz="0" w:space="0" w:color="auto"/>
                <w:right w:val="none" w:sz="0" w:space="0" w:color="auto"/>
              </w:divBdr>
            </w:div>
            <w:div w:id="1308432154">
              <w:marLeft w:val="0"/>
              <w:marRight w:val="0"/>
              <w:marTop w:val="0"/>
              <w:marBottom w:val="0"/>
              <w:divBdr>
                <w:top w:val="none" w:sz="0" w:space="0" w:color="auto"/>
                <w:left w:val="none" w:sz="0" w:space="0" w:color="auto"/>
                <w:bottom w:val="none" w:sz="0" w:space="0" w:color="auto"/>
                <w:right w:val="none" w:sz="0" w:space="0" w:color="auto"/>
              </w:divBdr>
            </w:div>
            <w:div w:id="1200170893">
              <w:marLeft w:val="0"/>
              <w:marRight w:val="0"/>
              <w:marTop w:val="0"/>
              <w:marBottom w:val="0"/>
              <w:divBdr>
                <w:top w:val="none" w:sz="0" w:space="0" w:color="auto"/>
                <w:left w:val="none" w:sz="0" w:space="0" w:color="auto"/>
                <w:bottom w:val="none" w:sz="0" w:space="0" w:color="auto"/>
                <w:right w:val="none" w:sz="0" w:space="0" w:color="auto"/>
              </w:divBdr>
            </w:div>
            <w:div w:id="1717509115">
              <w:marLeft w:val="0"/>
              <w:marRight w:val="0"/>
              <w:marTop w:val="0"/>
              <w:marBottom w:val="0"/>
              <w:divBdr>
                <w:top w:val="none" w:sz="0" w:space="0" w:color="auto"/>
                <w:left w:val="none" w:sz="0" w:space="0" w:color="auto"/>
                <w:bottom w:val="none" w:sz="0" w:space="0" w:color="auto"/>
                <w:right w:val="none" w:sz="0" w:space="0" w:color="auto"/>
              </w:divBdr>
            </w:div>
            <w:div w:id="2104372877">
              <w:marLeft w:val="0"/>
              <w:marRight w:val="0"/>
              <w:marTop w:val="0"/>
              <w:marBottom w:val="0"/>
              <w:divBdr>
                <w:top w:val="none" w:sz="0" w:space="0" w:color="auto"/>
                <w:left w:val="none" w:sz="0" w:space="0" w:color="auto"/>
                <w:bottom w:val="none" w:sz="0" w:space="0" w:color="auto"/>
                <w:right w:val="none" w:sz="0" w:space="0" w:color="auto"/>
              </w:divBdr>
            </w:div>
            <w:div w:id="1526091030">
              <w:marLeft w:val="0"/>
              <w:marRight w:val="0"/>
              <w:marTop w:val="0"/>
              <w:marBottom w:val="0"/>
              <w:divBdr>
                <w:top w:val="none" w:sz="0" w:space="0" w:color="auto"/>
                <w:left w:val="none" w:sz="0" w:space="0" w:color="auto"/>
                <w:bottom w:val="none" w:sz="0" w:space="0" w:color="auto"/>
                <w:right w:val="none" w:sz="0" w:space="0" w:color="auto"/>
              </w:divBdr>
            </w:div>
            <w:div w:id="1639068401">
              <w:marLeft w:val="0"/>
              <w:marRight w:val="0"/>
              <w:marTop w:val="0"/>
              <w:marBottom w:val="0"/>
              <w:divBdr>
                <w:top w:val="none" w:sz="0" w:space="0" w:color="auto"/>
                <w:left w:val="none" w:sz="0" w:space="0" w:color="auto"/>
                <w:bottom w:val="none" w:sz="0" w:space="0" w:color="auto"/>
                <w:right w:val="none" w:sz="0" w:space="0" w:color="auto"/>
              </w:divBdr>
            </w:div>
            <w:div w:id="1292009146">
              <w:marLeft w:val="0"/>
              <w:marRight w:val="0"/>
              <w:marTop w:val="0"/>
              <w:marBottom w:val="0"/>
              <w:divBdr>
                <w:top w:val="none" w:sz="0" w:space="0" w:color="auto"/>
                <w:left w:val="none" w:sz="0" w:space="0" w:color="auto"/>
                <w:bottom w:val="none" w:sz="0" w:space="0" w:color="auto"/>
                <w:right w:val="none" w:sz="0" w:space="0" w:color="auto"/>
              </w:divBdr>
            </w:div>
            <w:div w:id="1288468606">
              <w:marLeft w:val="0"/>
              <w:marRight w:val="0"/>
              <w:marTop w:val="0"/>
              <w:marBottom w:val="0"/>
              <w:divBdr>
                <w:top w:val="none" w:sz="0" w:space="0" w:color="auto"/>
                <w:left w:val="none" w:sz="0" w:space="0" w:color="auto"/>
                <w:bottom w:val="none" w:sz="0" w:space="0" w:color="auto"/>
                <w:right w:val="none" w:sz="0" w:space="0" w:color="auto"/>
              </w:divBdr>
            </w:div>
            <w:div w:id="385568364">
              <w:marLeft w:val="0"/>
              <w:marRight w:val="0"/>
              <w:marTop w:val="0"/>
              <w:marBottom w:val="0"/>
              <w:divBdr>
                <w:top w:val="none" w:sz="0" w:space="0" w:color="auto"/>
                <w:left w:val="none" w:sz="0" w:space="0" w:color="auto"/>
                <w:bottom w:val="none" w:sz="0" w:space="0" w:color="auto"/>
                <w:right w:val="none" w:sz="0" w:space="0" w:color="auto"/>
              </w:divBdr>
            </w:div>
            <w:div w:id="799540142">
              <w:marLeft w:val="0"/>
              <w:marRight w:val="0"/>
              <w:marTop w:val="0"/>
              <w:marBottom w:val="0"/>
              <w:divBdr>
                <w:top w:val="none" w:sz="0" w:space="0" w:color="auto"/>
                <w:left w:val="none" w:sz="0" w:space="0" w:color="auto"/>
                <w:bottom w:val="none" w:sz="0" w:space="0" w:color="auto"/>
                <w:right w:val="none" w:sz="0" w:space="0" w:color="auto"/>
              </w:divBdr>
            </w:div>
            <w:div w:id="595526879">
              <w:marLeft w:val="0"/>
              <w:marRight w:val="0"/>
              <w:marTop w:val="0"/>
              <w:marBottom w:val="0"/>
              <w:divBdr>
                <w:top w:val="none" w:sz="0" w:space="0" w:color="auto"/>
                <w:left w:val="none" w:sz="0" w:space="0" w:color="auto"/>
                <w:bottom w:val="none" w:sz="0" w:space="0" w:color="auto"/>
                <w:right w:val="none" w:sz="0" w:space="0" w:color="auto"/>
              </w:divBdr>
            </w:div>
            <w:div w:id="1450008367">
              <w:marLeft w:val="0"/>
              <w:marRight w:val="0"/>
              <w:marTop w:val="0"/>
              <w:marBottom w:val="0"/>
              <w:divBdr>
                <w:top w:val="none" w:sz="0" w:space="0" w:color="auto"/>
                <w:left w:val="none" w:sz="0" w:space="0" w:color="auto"/>
                <w:bottom w:val="none" w:sz="0" w:space="0" w:color="auto"/>
                <w:right w:val="none" w:sz="0" w:space="0" w:color="auto"/>
              </w:divBdr>
            </w:div>
            <w:div w:id="889078429">
              <w:marLeft w:val="0"/>
              <w:marRight w:val="0"/>
              <w:marTop w:val="0"/>
              <w:marBottom w:val="0"/>
              <w:divBdr>
                <w:top w:val="none" w:sz="0" w:space="0" w:color="auto"/>
                <w:left w:val="none" w:sz="0" w:space="0" w:color="auto"/>
                <w:bottom w:val="none" w:sz="0" w:space="0" w:color="auto"/>
                <w:right w:val="none" w:sz="0" w:space="0" w:color="auto"/>
              </w:divBdr>
            </w:div>
            <w:div w:id="539781748">
              <w:marLeft w:val="0"/>
              <w:marRight w:val="0"/>
              <w:marTop w:val="0"/>
              <w:marBottom w:val="0"/>
              <w:divBdr>
                <w:top w:val="none" w:sz="0" w:space="0" w:color="auto"/>
                <w:left w:val="none" w:sz="0" w:space="0" w:color="auto"/>
                <w:bottom w:val="none" w:sz="0" w:space="0" w:color="auto"/>
                <w:right w:val="none" w:sz="0" w:space="0" w:color="auto"/>
              </w:divBdr>
            </w:div>
            <w:div w:id="175048273">
              <w:marLeft w:val="0"/>
              <w:marRight w:val="0"/>
              <w:marTop w:val="0"/>
              <w:marBottom w:val="0"/>
              <w:divBdr>
                <w:top w:val="none" w:sz="0" w:space="0" w:color="auto"/>
                <w:left w:val="none" w:sz="0" w:space="0" w:color="auto"/>
                <w:bottom w:val="none" w:sz="0" w:space="0" w:color="auto"/>
                <w:right w:val="none" w:sz="0" w:space="0" w:color="auto"/>
              </w:divBdr>
            </w:div>
            <w:div w:id="1383139170">
              <w:marLeft w:val="0"/>
              <w:marRight w:val="0"/>
              <w:marTop w:val="0"/>
              <w:marBottom w:val="0"/>
              <w:divBdr>
                <w:top w:val="none" w:sz="0" w:space="0" w:color="auto"/>
                <w:left w:val="none" w:sz="0" w:space="0" w:color="auto"/>
                <w:bottom w:val="none" w:sz="0" w:space="0" w:color="auto"/>
                <w:right w:val="none" w:sz="0" w:space="0" w:color="auto"/>
              </w:divBdr>
            </w:div>
            <w:div w:id="1237129808">
              <w:marLeft w:val="0"/>
              <w:marRight w:val="0"/>
              <w:marTop w:val="0"/>
              <w:marBottom w:val="0"/>
              <w:divBdr>
                <w:top w:val="none" w:sz="0" w:space="0" w:color="auto"/>
                <w:left w:val="none" w:sz="0" w:space="0" w:color="auto"/>
                <w:bottom w:val="none" w:sz="0" w:space="0" w:color="auto"/>
                <w:right w:val="none" w:sz="0" w:space="0" w:color="auto"/>
              </w:divBdr>
            </w:div>
            <w:div w:id="1990094180">
              <w:marLeft w:val="0"/>
              <w:marRight w:val="0"/>
              <w:marTop w:val="0"/>
              <w:marBottom w:val="0"/>
              <w:divBdr>
                <w:top w:val="none" w:sz="0" w:space="0" w:color="auto"/>
                <w:left w:val="none" w:sz="0" w:space="0" w:color="auto"/>
                <w:bottom w:val="none" w:sz="0" w:space="0" w:color="auto"/>
                <w:right w:val="none" w:sz="0" w:space="0" w:color="auto"/>
              </w:divBdr>
            </w:div>
            <w:div w:id="804395893">
              <w:marLeft w:val="0"/>
              <w:marRight w:val="0"/>
              <w:marTop w:val="0"/>
              <w:marBottom w:val="0"/>
              <w:divBdr>
                <w:top w:val="none" w:sz="0" w:space="0" w:color="auto"/>
                <w:left w:val="none" w:sz="0" w:space="0" w:color="auto"/>
                <w:bottom w:val="none" w:sz="0" w:space="0" w:color="auto"/>
                <w:right w:val="none" w:sz="0" w:space="0" w:color="auto"/>
              </w:divBdr>
            </w:div>
            <w:div w:id="1974554716">
              <w:marLeft w:val="0"/>
              <w:marRight w:val="0"/>
              <w:marTop w:val="0"/>
              <w:marBottom w:val="0"/>
              <w:divBdr>
                <w:top w:val="none" w:sz="0" w:space="0" w:color="auto"/>
                <w:left w:val="none" w:sz="0" w:space="0" w:color="auto"/>
                <w:bottom w:val="none" w:sz="0" w:space="0" w:color="auto"/>
                <w:right w:val="none" w:sz="0" w:space="0" w:color="auto"/>
              </w:divBdr>
            </w:div>
            <w:div w:id="92164272">
              <w:marLeft w:val="0"/>
              <w:marRight w:val="0"/>
              <w:marTop w:val="0"/>
              <w:marBottom w:val="0"/>
              <w:divBdr>
                <w:top w:val="none" w:sz="0" w:space="0" w:color="auto"/>
                <w:left w:val="none" w:sz="0" w:space="0" w:color="auto"/>
                <w:bottom w:val="none" w:sz="0" w:space="0" w:color="auto"/>
                <w:right w:val="none" w:sz="0" w:space="0" w:color="auto"/>
              </w:divBdr>
            </w:div>
            <w:div w:id="70086535">
              <w:marLeft w:val="0"/>
              <w:marRight w:val="0"/>
              <w:marTop w:val="0"/>
              <w:marBottom w:val="0"/>
              <w:divBdr>
                <w:top w:val="none" w:sz="0" w:space="0" w:color="auto"/>
                <w:left w:val="none" w:sz="0" w:space="0" w:color="auto"/>
                <w:bottom w:val="none" w:sz="0" w:space="0" w:color="auto"/>
                <w:right w:val="none" w:sz="0" w:space="0" w:color="auto"/>
              </w:divBdr>
            </w:div>
            <w:div w:id="987512468">
              <w:marLeft w:val="0"/>
              <w:marRight w:val="0"/>
              <w:marTop w:val="0"/>
              <w:marBottom w:val="0"/>
              <w:divBdr>
                <w:top w:val="none" w:sz="0" w:space="0" w:color="auto"/>
                <w:left w:val="none" w:sz="0" w:space="0" w:color="auto"/>
                <w:bottom w:val="none" w:sz="0" w:space="0" w:color="auto"/>
                <w:right w:val="none" w:sz="0" w:space="0" w:color="auto"/>
              </w:divBdr>
            </w:div>
            <w:div w:id="1087072048">
              <w:marLeft w:val="0"/>
              <w:marRight w:val="0"/>
              <w:marTop w:val="0"/>
              <w:marBottom w:val="0"/>
              <w:divBdr>
                <w:top w:val="none" w:sz="0" w:space="0" w:color="auto"/>
                <w:left w:val="none" w:sz="0" w:space="0" w:color="auto"/>
                <w:bottom w:val="none" w:sz="0" w:space="0" w:color="auto"/>
                <w:right w:val="none" w:sz="0" w:space="0" w:color="auto"/>
              </w:divBdr>
            </w:div>
            <w:div w:id="1319455816">
              <w:marLeft w:val="0"/>
              <w:marRight w:val="0"/>
              <w:marTop w:val="0"/>
              <w:marBottom w:val="0"/>
              <w:divBdr>
                <w:top w:val="none" w:sz="0" w:space="0" w:color="auto"/>
                <w:left w:val="none" w:sz="0" w:space="0" w:color="auto"/>
                <w:bottom w:val="none" w:sz="0" w:space="0" w:color="auto"/>
                <w:right w:val="none" w:sz="0" w:space="0" w:color="auto"/>
              </w:divBdr>
            </w:div>
            <w:div w:id="206836861">
              <w:marLeft w:val="0"/>
              <w:marRight w:val="0"/>
              <w:marTop w:val="0"/>
              <w:marBottom w:val="0"/>
              <w:divBdr>
                <w:top w:val="none" w:sz="0" w:space="0" w:color="auto"/>
                <w:left w:val="none" w:sz="0" w:space="0" w:color="auto"/>
                <w:bottom w:val="none" w:sz="0" w:space="0" w:color="auto"/>
                <w:right w:val="none" w:sz="0" w:space="0" w:color="auto"/>
              </w:divBdr>
            </w:div>
            <w:div w:id="455372914">
              <w:marLeft w:val="0"/>
              <w:marRight w:val="0"/>
              <w:marTop w:val="0"/>
              <w:marBottom w:val="0"/>
              <w:divBdr>
                <w:top w:val="none" w:sz="0" w:space="0" w:color="auto"/>
                <w:left w:val="none" w:sz="0" w:space="0" w:color="auto"/>
                <w:bottom w:val="none" w:sz="0" w:space="0" w:color="auto"/>
                <w:right w:val="none" w:sz="0" w:space="0" w:color="auto"/>
              </w:divBdr>
            </w:div>
            <w:div w:id="1725055109">
              <w:marLeft w:val="0"/>
              <w:marRight w:val="0"/>
              <w:marTop w:val="0"/>
              <w:marBottom w:val="0"/>
              <w:divBdr>
                <w:top w:val="none" w:sz="0" w:space="0" w:color="auto"/>
                <w:left w:val="none" w:sz="0" w:space="0" w:color="auto"/>
                <w:bottom w:val="none" w:sz="0" w:space="0" w:color="auto"/>
                <w:right w:val="none" w:sz="0" w:space="0" w:color="auto"/>
              </w:divBdr>
            </w:div>
            <w:div w:id="1321738822">
              <w:marLeft w:val="0"/>
              <w:marRight w:val="0"/>
              <w:marTop w:val="0"/>
              <w:marBottom w:val="0"/>
              <w:divBdr>
                <w:top w:val="none" w:sz="0" w:space="0" w:color="auto"/>
                <w:left w:val="none" w:sz="0" w:space="0" w:color="auto"/>
                <w:bottom w:val="none" w:sz="0" w:space="0" w:color="auto"/>
                <w:right w:val="none" w:sz="0" w:space="0" w:color="auto"/>
              </w:divBdr>
            </w:div>
            <w:div w:id="1575313763">
              <w:marLeft w:val="0"/>
              <w:marRight w:val="0"/>
              <w:marTop w:val="0"/>
              <w:marBottom w:val="0"/>
              <w:divBdr>
                <w:top w:val="none" w:sz="0" w:space="0" w:color="auto"/>
                <w:left w:val="none" w:sz="0" w:space="0" w:color="auto"/>
                <w:bottom w:val="none" w:sz="0" w:space="0" w:color="auto"/>
                <w:right w:val="none" w:sz="0" w:space="0" w:color="auto"/>
              </w:divBdr>
            </w:div>
            <w:div w:id="770124469">
              <w:marLeft w:val="0"/>
              <w:marRight w:val="0"/>
              <w:marTop w:val="0"/>
              <w:marBottom w:val="0"/>
              <w:divBdr>
                <w:top w:val="none" w:sz="0" w:space="0" w:color="auto"/>
                <w:left w:val="none" w:sz="0" w:space="0" w:color="auto"/>
                <w:bottom w:val="none" w:sz="0" w:space="0" w:color="auto"/>
                <w:right w:val="none" w:sz="0" w:space="0" w:color="auto"/>
              </w:divBdr>
            </w:div>
            <w:div w:id="1887065130">
              <w:marLeft w:val="0"/>
              <w:marRight w:val="0"/>
              <w:marTop w:val="0"/>
              <w:marBottom w:val="0"/>
              <w:divBdr>
                <w:top w:val="none" w:sz="0" w:space="0" w:color="auto"/>
                <w:left w:val="none" w:sz="0" w:space="0" w:color="auto"/>
                <w:bottom w:val="none" w:sz="0" w:space="0" w:color="auto"/>
                <w:right w:val="none" w:sz="0" w:space="0" w:color="auto"/>
              </w:divBdr>
            </w:div>
            <w:div w:id="1663847075">
              <w:marLeft w:val="0"/>
              <w:marRight w:val="0"/>
              <w:marTop w:val="0"/>
              <w:marBottom w:val="0"/>
              <w:divBdr>
                <w:top w:val="none" w:sz="0" w:space="0" w:color="auto"/>
                <w:left w:val="none" w:sz="0" w:space="0" w:color="auto"/>
                <w:bottom w:val="none" w:sz="0" w:space="0" w:color="auto"/>
                <w:right w:val="none" w:sz="0" w:space="0" w:color="auto"/>
              </w:divBdr>
            </w:div>
            <w:div w:id="1808205409">
              <w:marLeft w:val="0"/>
              <w:marRight w:val="0"/>
              <w:marTop w:val="0"/>
              <w:marBottom w:val="0"/>
              <w:divBdr>
                <w:top w:val="none" w:sz="0" w:space="0" w:color="auto"/>
                <w:left w:val="none" w:sz="0" w:space="0" w:color="auto"/>
                <w:bottom w:val="none" w:sz="0" w:space="0" w:color="auto"/>
                <w:right w:val="none" w:sz="0" w:space="0" w:color="auto"/>
              </w:divBdr>
            </w:div>
            <w:div w:id="924724195">
              <w:marLeft w:val="0"/>
              <w:marRight w:val="0"/>
              <w:marTop w:val="0"/>
              <w:marBottom w:val="0"/>
              <w:divBdr>
                <w:top w:val="none" w:sz="0" w:space="0" w:color="auto"/>
                <w:left w:val="none" w:sz="0" w:space="0" w:color="auto"/>
                <w:bottom w:val="none" w:sz="0" w:space="0" w:color="auto"/>
                <w:right w:val="none" w:sz="0" w:space="0" w:color="auto"/>
              </w:divBdr>
            </w:div>
            <w:div w:id="794178280">
              <w:marLeft w:val="0"/>
              <w:marRight w:val="0"/>
              <w:marTop w:val="0"/>
              <w:marBottom w:val="0"/>
              <w:divBdr>
                <w:top w:val="none" w:sz="0" w:space="0" w:color="auto"/>
                <w:left w:val="none" w:sz="0" w:space="0" w:color="auto"/>
                <w:bottom w:val="none" w:sz="0" w:space="0" w:color="auto"/>
                <w:right w:val="none" w:sz="0" w:space="0" w:color="auto"/>
              </w:divBdr>
            </w:div>
            <w:div w:id="200557769">
              <w:marLeft w:val="0"/>
              <w:marRight w:val="0"/>
              <w:marTop w:val="0"/>
              <w:marBottom w:val="0"/>
              <w:divBdr>
                <w:top w:val="none" w:sz="0" w:space="0" w:color="auto"/>
                <w:left w:val="none" w:sz="0" w:space="0" w:color="auto"/>
                <w:bottom w:val="none" w:sz="0" w:space="0" w:color="auto"/>
                <w:right w:val="none" w:sz="0" w:space="0" w:color="auto"/>
              </w:divBdr>
            </w:div>
            <w:div w:id="1715350236">
              <w:marLeft w:val="0"/>
              <w:marRight w:val="0"/>
              <w:marTop w:val="0"/>
              <w:marBottom w:val="0"/>
              <w:divBdr>
                <w:top w:val="none" w:sz="0" w:space="0" w:color="auto"/>
                <w:left w:val="none" w:sz="0" w:space="0" w:color="auto"/>
                <w:bottom w:val="none" w:sz="0" w:space="0" w:color="auto"/>
                <w:right w:val="none" w:sz="0" w:space="0" w:color="auto"/>
              </w:divBdr>
            </w:div>
            <w:div w:id="1599406509">
              <w:marLeft w:val="0"/>
              <w:marRight w:val="0"/>
              <w:marTop w:val="0"/>
              <w:marBottom w:val="0"/>
              <w:divBdr>
                <w:top w:val="none" w:sz="0" w:space="0" w:color="auto"/>
                <w:left w:val="none" w:sz="0" w:space="0" w:color="auto"/>
                <w:bottom w:val="none" w:sz="0" w:space="0" w:color="auto"/>
                <w:right w:val="none" w:sz="0" w:space="0" w:color="auto"/>
              </w:divBdr>
            </w:div>
            <w:div w:id="1390375587">
              <w:marLeft w:val="0"/>
              <w:marRight w:val="0"/>
              <w:marTop w:val="0"/>
              <w:marBottom w:val="0"/>
              <w:divBdr>
                <w:top w:val="none" w:sz="0" w:space="0" w:color="auto"/>
                <w:left w:val="none" w:sz="0" w:space="0" w:color="auto"/>
                <w:bottom w:val="none" w:sz="0" w:space="0" w:color="auto"/>
                <w:right w:val="none" w:sz="0" w:space="0" w:color="auto"/>
              </w:divBdr>
            </w:div>
            <w:div w:id="2094431875">
              <w:marLeft w:val="0"/>
              <w:marRight w:val="0"/>
              <w:marTop w:val="0"/>
              <w:marBottom w:val="0"/>
              <w:divBdr>
                <w:top w:val="none" w:sz="0" w:space="0" w:color="auto"/>
                <w:left w:val="none" w:sz="0" w:space="0" w:color="auto"/>
                <w:bottom w:val="none" w:sz="0" w:space="0" w:color="auto"/>
                <w:right w:val="none" w:sz="0" w:space="0" w:color="auto"/>
              </w:divBdr>
            </w:div>
            <w:div w:id="81881895">
              <w:marLeft w:val="0"/>
              <w:marRight w:val="0"/>
              <w:marTop w:val="0"/>
              <w:marBottom w:val="0"/>
              <w:divBdr>
                <w:top w:val="none" w:sz="0" w:space="0" w:color="auto"/>
                <w:left w:val="none" w:sz="0" w:space="0" w:color="auto"/>
                <w:bottom w:val="none" w:sz="0" w:space="0" w:color="auto"/>
                <w:right w:val="none" w:sz="0" w:space="0" w:color="auto"/>
              </w:divBdr>
            </w:div>
            <w:div w:id="1689408746">
              <w:marLeft w:val="0"/>
              <w:marRight w:val="0"/>
              <w:marTop w:val="0"/>
              <w:marBottom w:val="0"/>
              <w:divBdr>
                <w:top w:val="none" w:sz="0" w:space="0" w:color="auto"/>
                <w:left w:val="none" w:sz="0" w:space="0" w:color="auto"/>
                <w:bottom w:val="none" w:sz="0" w:space="0" w:color="auto"/>
                <w:right w:val="none" w:sz="0" w:space="0" w:color="auto"/>
              </w:divBdr>
            </w:div>
            <w:div w:id="617836296">
              <w:marLeft w:val="0"/>
              <w:marRight w:val="0"/>
              <w:marTop w:val="0"/>
              <w:marBottom w:val="0"/>
              <w:divBdr>
                <w:top w:val="none" w:sz="0" w:space="0" w:color="auto"/>
                <w:left w:val="none" w:sz="0" w:space="0" w:color="auto"/>
                <w:bottom w:val="none" w:sz="0" w:space="0" w:color="auto"/>
                <w:right w:val="none" w:sz="0" w:space="0" w:color="auto"/>
              </w:divBdr>
            </w:div>
            <w:div w:id="682240318">
              <w:marLeft w:val="0"/>
              <w:marRight w:val="0"/>
              <w:marTop w:val="0"/>
              <w:marBottom w:val="0"/>
              <w:divBdr>
                <w:top w:val="none" w:sz="0" w:space="0" w:color="auto"/>
                <w:left w:val="none" w:sz="0" w:space="0" w:color="auto"/>
                <w:bottom w:val="none" w:sz="0" w:space="0" w:color="auto"/>
                <w:right w:val="none" w:sz="0" w:space="0" w:color="auto"/>
              </w:divBdr>
            </w:div>
            <w:div w:id="954941456">
              <w:marLeft w:val="0"/>
              <w:marRight w:val="0"/>
              <w:marTop w:val="0"/>
              <w:marBottom w:val="0"/>
              <w:divBdr>
                <w:top w:val="none" w:sz="0" w:space="0" w:color="auto"/>
                <w:left w:val="none" w:sz="0" w:space="0" w:color="auto"/>
                <w:bottom w:val="none" w:sz="0" w:space="0" w:color="auto"/>
                <w:right w:val="none" w:sz="0" w:space="0" w:color="auto"/>
              </w:divBdr>
            </w:div>
            <w:div w:id="935747340">
              <w:marLeft w:val="0"/>
              <w:marRight w:val="0"/>
              <w:marTop w:val="0"/>
              <w:marBottom w:val="0"/>
              <w:divBdr>
                <w:top w:val="none" w:sz="0" w:space="0" w:color="auto"/>
                <w:left w:val="none" w:sz="0" w:space="0" w:color="auto"/>
                <w:bottom w:val="none" w:sz="0" w:space="0" w:color="auto"/>
                <w:right w:val="none" w:sz="0" w:space="0" w:color="auto"/>
              </w:divBdr>
            </w:div>
            <w:div w:id="1831090707">
              <w:marLeft w:val="0"/>
              <w:marRight w:val="0"/>
              <w:marTop w:val="0"/>
              <w:marBottom w:val="0"/>
              <w:divBdr>
                <w:top w:val="none" w:sz="0" w:space="0" w:color="auto"/>
                <w:left w:val="none" w:sz="0" w:space="0" w:color="auto"/>
                <w:bottom w:val="none" w:sz="0" w:space="0" w:color="auto"/>
                <w:right w:val="none" w:sz="0" w:space="0" w:color="auto"/>
              </w:divBdr>
            </w:div>
            <w:div w:id="2108884154">
              <w:marLeft w:val="0"/>
              <w:marRight w:val="0"/>
              <w:marTop w:val="0"/>
              <w:marBottom w:val="0"/>
              <w:divBdr>
                <w:top w:val="none" w:sz="0" w:space="0" w:color="auto"/>
                <w:left w:val="none" w:sz="0" w:space="0" w:color="auto"/>
                <w:bottom w:val="none" w:sz="0" w:space="0" w:color="auto"/>
                <w:right w:val="none" w:sz="0" w:space="0" w:color="auto"/>
              </w:divBdr>
            </w:div>
            <w:div w:id="1429349977">
              <w:marLeft w:val="0"/>
              <w:marRight w:val="0"/>
              <w:marTop w:val="0"/>
              <w:marBottom w:val="0"/>
              <w:divBdr>
                <w:top w:val="none" w:sz="0" w:space="0" w:color="auto"/>
                <w:left w:val="none" w:sz="0" w:space="0" w:color="auto"/>
                <w:bottom w:val="none" w:sz="0" w:space="0" w:color="auto"/>
                <w:right w:val="none" w:sz="0" w:space="0" w:color="auto"/>
              </w:divBdr>
            </w:div>
            <w:div w:id="825783762">
              <w:marLeft w:val="0"/>
              <w:marRight w:val="0"/>
              <w:marTop w:val="0"/>
              <w:marBottom w:val="0"/>
              <w:divBdr>
                <w:top w:val="none" w:sz="0" w:space="0" w:color="auto"/>
                <w:left w:val="none" w:sz="0" w:space="0" w:color="auto"/>
                <w:bottom w:val="none" w:sz="0" w:space="0" w:color="auto"/>
                <w:right w:val="none" w:sz="0" w:space="0" w:color="auto"/>
              </w:divBdr>
            </w:div>
            <w:div w:id="636029576">
              <w:marLeft w:val="0"/>
              <w:marRight w:val="0"/>
              <w:marTop w:val="0"/>
              <w:marBottom w:val="0"/>
              <w:divBdr>
                <w:top w:val="none" w:sz="0" w:space="0" w:color="auto"/>
                <w:left w:val="none" w:sz="0" w:space="0" w:color="auto"/>
                <w:bottom w:val="none" w:sz="0" w:space="0" w:color="auto"/>
                <w:right w:val="none" w:sz="0" w:space="0" w:color="auto"/>
              </w:divBdr>
            </w:div>
            <w:div w:id="2139570683">
              <w:marLeft w:val="0"/>
              <w:marRight w:val="0"/>
              <w:marTop w:val="0"/>
              <w:marBottom w:val="0"/>
              <w:divBdr>
                <w:top w:val="none" w:sz="0" w:space="0" w:color="auto"/>
                <w:left w:val="none" w:sz="0" w:space="0" w:color="auto"/>
                <w:bottom w:val="none" w:sz="0" w:space="0" w:color="auto"/>
                <w:right w:val="none" w:sz="0" w:space="0" w:color="auto"/>
              </w:divBdr>
            </w:div>
            <w:div w:id="1358920912">
              <w:marLeft w:val="0"/>
              <w:marRight w:val="0"/>
              <w:marTop w:val="0"/>
              <w:marBottom w:val="0"/>
              <w:divBdr>
                <w:top w:val="none" w:sz="0" w:space="0" w:color="auto"/>
                <w:left w:val="none" w:sz="0" w:space="0" w:color="auto"/>
                <w:bottom w:val="none" w:sz="0" w:space="0" w:color="auto"/>
                <w:right w:val="none" w:sz="0" w:space="0" w:color="auto"/>
              </w:divBdr>
            </w:div>
            <w:div w:id="1931307304">
              <w:marLeft w:val="0"/>
              <w:marRight w:val="0"/>
              <w:marTop w:val="0"/>
              <w:marBottom w:val="0"/>
              <w:divBdr>
                <w:top w:val="none" w:sz="0" w:space="0" w:color="auto"/>
                <w:left w:val="none" w:sz="0" w:space="0" w:color="auto"/>
                <w:bottom w:val="none" w:sz="0" w:space="0" w:color="auto"/>
                <w:right w:val="none" w:sz="0" w:space="0" w:color="auto"/>
              </w:divBdr>
            </w:div>
            <w:div w:id="1524126427">
              <w:marLeft w:val="0"/>
              <w:marRight w:val="0"/>
              <w:marTop w:val="0"/>
              <w:marBottom w:val="0"/>
              <w:divBdr>
                <w:top w:val="none" w:sz="0" w:space="0" w:color="auto"/>
                <w:left w:val="none" w:sz="0" w:space="0" w:color="auto"/>
                <w:bottom w:val="none" w:sz="0" w:space="0" w:color="auto"/>
                <w:right w:val="none" w:sz="0" w:space="0" w:color="auto"/>
              </w:divBdr>
            </w:div>
            <w:div w:id="766265502">
              <w:marLeft w:val="0"/>
              <w:marRight w:val="0"/>
              <w:marTop w:val="0"/>
              <w:marBottom w:val="0"/>
              <w:divBdr>
                <w:top w:val="none" w:sz="0" w:space="0" w:color="auto"/>
                <w:left w:val="none" w:sz="0" w:space="0" w:color="auto"/>
                <w:bottom w:val="none" w:sz="0" w:space="0" w:color="auto"/>
                <w:right w:val="none" w:sz="0" w:space="0" w:color="auto"/>
              </w:divBdr>
            </w:div>
            <w:div w:id="2083796201">
              <w:marLeft w:val="0"/>
              <w:marRight w:val="0"/>
              <w:marTop w:val="0"/>
              <w:marBottom w:val="0"/>
              <w:divBdr>
                <w:top w:val="none" w:sz="0" w:space="0" w:color="auto"/>
                <w:left w:val="none" w:sz="0" w:space="0" w:color="auto"/>
                <w:bottom w:val="none" w:sz="0" w:space="0" w:color="auto"/>
                <w:right w:val="none" w:sz="0" w:space="0" w:color="auto"/>
              </w:divBdr>
            </w:div>
            <w:div w:id="1824663633">
              <w:marLeft w:val="0"/>
              <w:marRight w:val="0"/>
              <w:marTop w:val="0"/>
              <w:marBottom w:val="0"/>
              <w:divBdr>
                <w:top w:val="none" w:sz="0" w:space="0" w:color="auto"/>
                <w:left w:val="none" w:sz="0" w:space="0" w:color="auto"/>
                <w:bottom w:val="none" w:sz="0" w:space="0" w:color="auto"/>
                <w:right w:val="none" w:sz="0" w:space="0" w:color="auto"/>
              </w:divBdr>
            </w:div>
            <w:div w:id="1251619757">
              <w:marLeft w:val="0"/>
              <w:marRight w:val="0"/>
              <w:marTop w:val="0"/>
              <w:marBottom w:val="0"/>
              <w:divBdr>
                <w:top w:val="none" w:sz="0" w:space="0" w:color="auto"/>
                <w:left w:val="none" w:sz="0" w:space="0" w:color="auto"/>
                <w:bottom w:val="none" w:sz="0" w:space="0" w:color="auto"/>
                <w:right w:val="none" w:sz="0" w:space="0" w:color="auto"/>
              </w:divBdr>
            </w:div>
            <w:div w:id="508301595">
              <w:marLeft w:val="0"/>
              <w:marRight w:val="0"/>
              <w:marTop w:val="0"/>
              <w:marBottom w:val="0"/>
              <w:divBdr>
                <w:top w:val="none" w:sz="0" w:space="0" w:color="auto"/>
                <w:left w:val="none" w:sz="0" w:space="0" w:color="auto"/>
                <w:bottom w:val="none" w:sz="0" w:space="0" w:color="auto"/>
                <w:right w:val="none" w:sz="0" w:space="0" w:color="auto"/>
              </w:divBdr>
            </w:div>
            <w:div w:id="1078484611">
              <w:marLeft w:val="0"/>
              <w:marRight w:val="0"/>
              <w:marTop w:val="0"/>
              <w:marBottom w:val="0"/>
              <w:divBdr>
                <w:top w:val="none" w:sz="0" w:space="0" w:color="auto"/>
                <w:left w:val="none" w:sz="0" w:space="0" w:color="auto"/>
                <w:bottom w:val="none" w:sz="0" w:space="0" w:color="auto"/>
                <w:right w:val="none" w:sz="0" w:space="0" w:color="auto"/>
              </w:divBdr>
            </w:div>
            <w:div w:id="1798522110">
              <w:marLeft w:val="0"/>
              <w:marRight w:val="0"/>
              <w:marTop w:val="0"/>
              <w:marBottom w:val="0"/>
              <w:divBdr>
                <w:top w:val="none" w:sz="0" w:space="0" w:color="auto"/>
                <w:left w:val="none" w:sz="0" w:space="0" w:color="auto"/>
                <w:bottom w:val="none" w:sz="0" w:space="0" w:color="auto"/>
                <w:right w:val="none" w:sz="0" w:space="0" w:color="auto"/>
              </w:divBdr>
            </w:div>
            <w:div w:id="1907373806">
              <w:marLeft w:val="0"/>
              <w:marRight w:val="0"/>
              <w:marTop w:val="0"/>
              <w:marBottom w:val="0"/>
              <w:divBdr>
                <w:top w:val="none" w:sz="0" w:space="0" w:color="auto"/>
                <w:left w:val="none" w:sz="0" w:space="0" w:color="auto"/>
                <w:bottom w:val="none" w:sz="0" w:space="0" w:color="auto"/>
                <w:right w:val="none" w:sz="0" w:space="0" w:color="auto"/>
              </w:divBdr>
            </w:div>
            <w:div w:id="1410083493">
              <w:marLeft w:val="0"/>
              <w:marRight w:val="0"/>
              <w:marTop w:val="0"/>
              <w:marBottom w:val="0"/>
              <w:divBdr>
                <w:top w:val="none" w:sz="0" w:space="0" w:color="auto"/>
                <w:left w:val="none" w:sz="0" w:space="0" w:color="auto"/>
                <w:bottom w:val="none" w:sz="0" w:space="0" w:color="auto"/>
                <w:right w:val="none" w:sz="0" w:space="0" w:color="auto"/>
              </w:divBdr>
            </w:div>
            <w:div w:id="53311675">
              <w:marLeft w:val="0"/>
              <w:marRight w:val="0"/>
              <w:marTop w:val="0"/>
              <w:marBottom w:val="0"/>
              <w:divBdr>
                <w:top w:val="none" w:sz="0" w:space="0" w:color="auto"/>
                <w:left w:val="none" w:sz="0" w:space="0" w:color="auto"/>
                <w:bottom w:val="none" w:sz="0" w:space="0" w:color="auto"/>
                <w:right w:val="none" w:sz="0" w:space="0" w:color="auto"/>
              </w:divBdr>
            </w:div>
            <w:div w:id="1253469948">
              <w:marLeft w:val="0"/>
              <w:marRight w:val="0"/>
              <w:marTop w:val="0"/>
              <w:marBottom w:val="0"/>
              <w:divBdr>
                <w:top w:val="none" w:sz="0" w:space="0" w:color="auto"/>
                <w:left w:val="none" w:sz="0" w:space="0" w:color="auto"/>
                <w:bottom w:val="none" w:sz="0" w:space="0" w:color="auto"/>
                <w:right w:val="none" w:sz="0" w:space="0" w:color="auto"/>
              </w:divBdr>
            </w:div>
            <w:div w:id="1525244283">
              <w:marLeft w:val="0"/>
              <w:marRight w:val="0"/>
              <w:marTop w:val="0"/>
              <w:marBottom w:val="0"/>
              <w:divBdr>
                <w:top w:val="none" w:sz="0" w:space="0" w:color="auto"/>
                <w:left w:val="none" w:sz="0" w:space="0" w:color="auto"/>
                <w:bottom w:val="none" w:sz="0" w:space="0" w:color="auto"/>
                <w:right w:val="none" w:sz="0" w:space="0" w:color="auto"/>
              </w:divBdr>
            </w:div>
            <w:div w:id="1443763877">
              <w:marLeft w:val="0"/>
              <w:marRight w:val="0"/>
              <w:marTop w:val="0"/>
              <w:marBottom w:val="0"/>
              <w:divBdr>
                <w:top w:val="none" w:sz="0" w:space="0" w:color="auto"/>
                <w:left w:val="none" w:sz="0" w:space="0" w:color="auto"/>
                <w:bottom w:val="none" w:sz="0" w:space="0" w:color="auto"/>
                <w:right w:val="none" w:sz="0" w:space="0" w:color="auto"/>
              </w:divBdr>
            </w:div>
            <w:div w:id="904410176">
              <w:marLeft w:val="0"/>
              <w:marRight w:val="0"/>
              <w:marTop w:val="0"/>
              <w:marBottom w:val="0"/>
              <w:divBdr>
                <w:top w:val="none" w:sz="0" w:space="0" w:color="auto"/>
                <w:left w:val="none" w:sz="0" w:space="0" w:color="auto"/>
                <w:bottom w:val="none" w:sz="0" w:space="0" w:color="auto"/>
                <w:right w:val="none" w:sz="0" w:space="0" w:color="auto"/>
              </w:divBdr>
            </w:div>
            <w:div w:id="279456743">
              <w:marLeft w:val="0"/>
              <w:marRight w:val="0"/>
              <w:marTop w:val="0"/>
              <w:marBottom w:val="0"/>
              <w:divBdr>
                <w:top w:val="none" w:sz="0" w:space="0" w:color="auto"/>
                <w:left w:val="none" w:sz="0" w:space="0" w:color="auto"/>
                <w:bottom w:val="none" w:sz="0" w:space="0" w:color="auto"/>
                <w:right w:val="none" w:sz="0" w:space="0" w:color="auto"/>
              </w:divBdr>
            </w:div>
            <w:div w:id="1417481488">
              <w:marLeft w:val="0"/>
              <w:marRight w:val="0"/>
              <w:marTop w:val="0"/>
              <w:marBottom w:val="0"/>
              <w:divBdr>
                <w:top w:val="none" w:sz="0" w:space="0" w:color="auto"/>
                <w:left w:val="none" w:sz="0" w:space="0" w:color="auto"/>
                <w:bottom w:val="none" w:sz="0" w:space="0" w:color="auto"/>
                <w:right w:val="none" w:sz="0" w:space="0" w:color="auto"/>
              </w:divBdr>
            </w:div>
            <w:div w:id="1017775361">
              <w:marLeft w:val="0"/>
              <w:marRight w:val="0"/>
              <w:marTop w:val="0"/>
              <w:marBottom w:val="0"/>
              <w:divBdr>
                <w:top w:val="none" w:sz="0" w:space="0" w:color="auto"/>
                <w:left w:val="none" w:sz="0" w:space="0" w:color="auto"/>
                <w:bottom w:val="none" w:sz="0" w:space="0" w:color="auto"/>
                <w:right w:val="none" w:sz="0" w:space="0" w:color="auto"/>
              </w:divBdr>
            </w:div>
            <w:div w:id="1858418920">
              <w:marLeft w:val="0"/>
              <w:marRight w:val="0"/>
              <w:marTop w:val="0"/>
              <w:marBottom w:val="0"/>
              <w:divBdr>
                <w:top w:val="none" w:sz="0" w:space="0" w:color="auto"/>
                <w:left w:val="none" w:sz="0" w:space="0" w:color="auto"/>
                <w:bottom w:val="none" w:sz="0" w:space="0" w:color="auto"/>
                <w:right w:val="none" w:sz="0" w:space="0" w:color="auto"/>
              </w:divBdr>
            </w:div>
            <w:div w:id="1026370352">
              <w:marLeft w:val="0"/>
              <w:marRight w:val="0"/>
              <w:marTop w:val="0"/>
              <w:marBottom w:val="0"/>
              <w:divBdr>
                <w:top w:val="none" w:sz="0" w:space="0" w:color="auto"/>
                <w:left w:val="none" w:sz="0" w:space="0" w:color="auto"/>
                <w:bottom w:val="none" w:sz="0" w:space="0" w:color="auto"/>
                <w:right w:val="none" w:sz="0" w:space="0" w:color="auto"/>
              </w:divBdr>
            </w:div>
            <w:div w:id="1603026089">
              <w:marLeft w:val="0"/>
              <w:marRight w:val="0"/>
              <w:marTop w:val="0"/>
              <w:marBottom w:val="0"/>
              <w:divBdr>
                <w:top w:val="none" w:sz="0" w:space="0" w:color="auto"/>
                <w:left w:val="none" w:sz="0" w:space="0" w:color="auto"/>
                <w:bottom w:val="none" w:sz="0" w:space="0" w:color="auto"/>
                <w:right w:val="none" w:sz="0" w:space="0" w:color="auto"/>
              </w:divBdr>
            </w:div>
            <w:div w:id="1059062270">
              <w:marLeft w:val="0"/>
              <w:marRight w:val="0"/>
              <w:marTop w:val="0"/>
              <w:marBottom w:val="0"/>
              <w:divBdr>
                <w:top w:val="none" w:sz="0" w:space="0" w:color="auto"/>
                <w:left w:val="none" w:sz="0" w:space="0" w:color="auto"/>
                <w:bottom w:val="none" w:sz="0" w:space="0" w:color="auto"/>
                <w:right w:val="none" w:sz="0" w:space="0" w:color="auto"/>
              </w:divBdr>
            </w:div>
            <w:div w:id="34621466">
              <w:marLeft w:val="0"/>
              <w:marRight w:val="0"/>
              <w:marTop w:val="0"/>
              <w:marBottom w:val="0"/>
              <w:divBdr>
                <w:top w:val="none" w:sz="0" w:space="0" w:color="auto"/>
                <w:left w:val="none" w:sz="0" w:space="0" w:color="auto"/>
                <w:bottom w:val="none" w:sz="0" w:space="0" w:color="auto"/>
                <w:right w:val="none" w:sz="0" w:space="0" w:color="auto"/>
              </w:divBdr>
            </w:div>
            <w:div w:id="703678554">
              <w:marLeft w:val="0"/>
              <w:marRight w:val="0"/>
              <w:marTop w:val="0"/>
              <w:marBottom w:val="0"/>
              <w:divBdr>
                <w:top w:val="none" w:sz="0" w:space="0" w:color="auto"/>
                <w:left w:val="none" w:sz="0" w:space="0" w:color="auto"/>
                <w:bottom w:val="none" w:sz="0" w:space="0" w:color="auto"/>
                <w:right w:val="none" w:sz="0" w:space="0" w:color="auto"/>
              </w:divBdr>
            </w:div>
            <w:div w:id="1401826629">
              <w:marLeft w:val="0"/>
              <w:marRight w:val="0"/>
              <w:marTop w:val="0"/>
              <w:marBottom w:val="0"/>
              <w:divBdr>
                <w:top w:val="none" w:sz="0" w:space="0" w:color="auto"/>
                <w:left w:val="none" w:sz="0" w:space="0" w:color="auto"/>
                <w:bottom w:val="none" w:sz="0" w:space="0" w:color="auto"/>
                <w:right w:val="none" w:sz="0" w:space="0" w:color="auto"/>
              </w:divBdr>
            </w:div>
            <w:div w:id="1010836673">
              <w:marLeft w:val="0"/>
              <w:marRight w:val="0"/>
              <w:marTop w:val="0"/>
              <w:marBottom w:val="0"/>
              <w:divBdr>
                <w:top w:val="none" w:sz="0" w:space="0" w:color="auto"/>
                <w:left w:val="none" w:sz="0" w:space="0" w:color="auto"/>
                <w:bottom w:val="none" w:sz="0" w:space="0" w:color="auto"/>
                <w:right w:val="none" w:sz="0" w:space="0" w:color="auto"/>
              </w:divBdr>
            </w:div>
            <w:div w:id="388773893">
              <w:marLeft w:val="0"/>
              <w:marRight w:val="0"/>
              <w:marTop w:val="0"/>
              <w:marBottom w:val="0"/>
              <w:divBdr>
                <w:top w:val="none" w:sz="0" w:space="0" w:color="auto"/>
                <w:left w:val="none" w:sz="0" w:space="0" w:color="auto"/>
                <w:bottom w:val="none" w:sz="0" w:space="0" w:color="auto"/>
                <w:right w:val="none" w:sz="0" w:space="0" w:color="auto"/>
              </w:divBdr>
            </w:div>
            <w:div w:id="1056854212">
              <w:marLeft w:val="0"/>
              <w:marRight w:val="0"/>
              <w:marTop w:val="0"/>
              <w:marBottom w:val="0"/>
              <w:divBdr>
                <w:top w:val="none" w:sz="0" w:space="0" w:color="auto"/>
                <w:left w:val="none" w:sz="0" w:space="0" w:color="auto"/>
                <w:bottom w:val="none" w:sz="0" w:space="0" w:color="auto"/>
                <w:right w:val="none" w:sz="0" w:space="0" w:color="auto"/>
              </w:divBdr>
            </w:div>
            <w:div w:id="225992758">
              <w:marLeft w:val="0"/>
              <w:marRight w:val="0"/>
              <w:marTop w:val="0"/>
              <w:marBottom w:val="0"/>
              <w:divBdr>
                <w:top w:val="none" w:sz="0" w:space="0" w:color="auto"/>
                <w:left w:val="none" w:sz="0" w:space="0" w:color="auto"/>
                <w:bottom w:val="none" w:sz="0" w:space="0" w:color="auto"/>
                <w:right w:val="none" w:sz="0" w:space="0" w:color="auto"/>
              </w:divBdr>
            </w:div>
            <w:div w:id="633875775">
              <w:marLeft w:val="0"/>
              <w:marRight w:val="0"/>
              <w:marTop w:val="0"/>
              <w:marBottom w:val="0"/>
              <w:divBdr>
                <w:top w:val="none" w:sz="0" w:space="0" w:color="auto"/>
                <w:left w:val="none" w:sz="0" w:space="0" w:color="auto"/>
                <w:bottom w:val="none" w:sz="0" w:space="0" w:color="auto"/>
                <w:right w:val="none" w:sz="0" w:space="0" w:color="auto"/>
              </w:divBdr>
            </w:div>
            <w:div w:id="1287276892">
              <w:marLeft w:val="0"/>
              <w:marRight w:val="0"/>
              <w:marTop w:val="0"/>
              <w:marBottom w:val="0"/>
              <w:divBdr>
                <w:top w:val="none" w:sz="0" w:space="0" w:color="auto"/>
                <w:left w:val="none" w:sz="0" w:space="0" w:color="auto"/>
                <w:bottom w:val="none" w:sz="0" w:space="0" w:color="auto"/>
                <w:right w:val="none" w:sz="0" w:space="0" w:color="auto"/>
              </w:divBdr>
            </w:div>
            <w:div w:id="1559778928">
              <w:marLeft w:val="0"/>
              <w:marRight w:val="0"/>
              <w:marTop w:val="0"/>
              <w:marBottom w:val="0"/>
              <w:divBdr>
                <w:top w:val="none" w:sz="0" w:space="0" w:color="auto"/>
                <w:left w:val="none" w:sz="0" w:space="0" w:color="auto"/>
                <w:bottom w:val="none" w:sz="0" w:space="0" w:color="auto"/>
                <w:right w:val="none" w:sz="0" w:space="0" w:color="auto"/>
              </w:divBdr>
            </w:div>
            <w:div w:id="708260896">
              <w:marLeft w:val="0"/>
              <w:marRight w:val="0"/>
              <w:marTop w:val="0"/>
              <w:marBottom w:val="0"/>
              <w:divBdr>
                <w:top w:val="none" w:sz="0" w:space="0" w:color="auto"/>
                <w:left w:val="none" w:sz="0" w:space="0" w:color="auto"/>
                <w:bottom w:val="none" w:sz="0" w:space="0" w:color="auto"/>
                <w:right w:val="none" w:sz="0" w:space="0" w:color="auto"/>
              </w:divBdr>
            </w:div>
            <w:div w:id="1380931476">
              <w:marLeft w:val="0"/>
              <w:marRight w:val="0"/>
              <w:marTop w:val="0"/>
              <w:marBottom w:val="0"/>
              <w:divBdr>
                <w:top w:val="none" w:sz="0" w:space="0" w:color="auto"/>
                <w:left w:val="none" w:sz="0" w:space="0" w:color="auto"/>
                <w:bottom w:val="none" w:sz="0" w:space="0" w:color="auto"/>
                <w:right w:val="none" w:sz="0" w:space="0" w:color="auto"/>
              </w:divBdr>
            </w:div>
            <w:div w:id="2087070276">
              <w:marLeft w:val="0"/>
              <w:marRight w:val="0"/>
              <w:marTop w:val="0"/>
              <w:marBottom w:val="0"/>
              <w:divBdr>
                <w:top w:val="none" w:sz="0" w:space="0" w:color="auto"/>
                <w:left w:val="none" w:sz="0" w:space="0" w:color="auto"/>
                <w:bottom w:val="none" w:sz="0" w:space="0" w:color="auto"/>
                <w:right w:val="none" w:sz="0" w:space="0" w:color="auto"/>
              </w:divBdr>
            </w:div>
            <w:div w:id="187447096">
              <w:marLeft w:val="0"/>
              <w:marRight w:val="0"/>
              <w:marTop w:val="0"/>
              <w:marBottom w:val="0"/>
              <w:divBdr>
                <w:top w:val="none" w:sz="0" w:space="0" w:color="auto"/>
                <w:left w:val="none" w:sz="0" w:space="0" w:color="auto"/>
                <w:bottom w:val="none" w:sz="0" w:space="0" w:color="auto"/>
                <w:right w:val="none" w:sz="0" w:space="0" w:color="auto"/>
              </w:divBdr>
            </w:div>
            <w:div w:id="1739740804">
              <w:marLeft w:val="0"/>
              <w:marRight w:val="0"/>
              <w:marTop w:val="0"/>
              <w:marBottom w:val="0"/>
              <w:divBdr>
                <w:top w:val="none" w:sz="0" w:space="0" w:color="auto"/>
                <w:left w:val="none" w:sz="0" w:space="0" w:color="auto"/>
                <w:bottom w:val="none" w:sz="0" w:space="0" w:color="auto"/>
                <w:right w:val="none" w:sz="0" w:space="0" w:color="auto"/>
              </w:divBdr>
            </w:div>
            <w:div w:id="773596618">
              <w:marLeft w:val="0"/>
              <w:marRight w:val="0"/>
              <w:marTop w:val="0"/>
              <w:marBottom w:val="0"/>
              <w:divBdr>
                <w:top w:val="none" w:sz="0" w:space="0" w:color="auto"/>
                <w:left w:val="none" w:sz="0" w:space="0" w:color="auto"/>
                <w:bottom w:val="none" w:sz="0" w:space="0" w:color="auto"/>
                <w:right w:val="none" w:sz="0" w:space="0" w:color="auto"/>
              </w:divBdr>
            </w:div>
            <w:div w:id="1426270326">
              <w:marLeft w:val="0"/>
              <w:marRight w:val="0"/>
              <w:marTop w:val="0"/>
              <w:marBottom w:val="0"/>
              <w:divBdr>
                <w:top w:val="none" w:sz="0" w:space="0" w:color="auto"/>
                <w:left w:val="none" w:sz="0" w:space="0" w:color="auto"/>
                <w:bottom w:val="none" w:sz="0" w:space="0" w:color="auto"/>
                <w:right w:val="none" w:sz="0" w:space="0" w:color="auto"/>
              </w:divBdr>
            </w:div>
            <w:div w:id="1066881292">
              <w:marLeft w:val="0"/>
              <w:marRight w:val="0"/>
              <w:marTop w:val="0"/>
              <w:marBottom w:val="0"/>
              <w:divBdr>
                <w:top w:val="none" w:sz="0" w:space="0" w:color="auto"/>
                <w:left w:val="none" w:sz="0" w:space="0" w:color="auto"/>
                <w:bottom w:val="none" w:sz="0" w:space="0" w:color="auto"/>
                <w:right w:val="none" w:sz="0" w:space="0" w:color="auto"/>
              </w:divBdr>
            </w:div>
            <w:div w:id="1401296408">
              <w:marLeft w:val="0"/>
              <w:marRight w:val="0"/>
              <w:marTop w:val="0"/>
              <w:marBottom w:val="0"/>
              <w:divBdr>
                <w:top w:val="none" w:sz="0" w:space="0" w:color="auto"/>
                <w:left w:val="none" w:sz="0" w:space="0" w:color="auto"/>
                <w:bottom w:val="none" w:sz="0" w:space="0" w:color="auto"/>
                <w:right w:val="none" w:sz="0" w:space="0" w:color="auto"/>
              </w:divBdr>
            </w:div>
            <w:div w:id="553811106">
              <w:marLeft w:val="0"/>
              <w:marRight w:val="0"/>
              <w:marTop w:val="0"/>
              <w:marBottom w:val="0"/>
              <w:divBdr>
                <w:top w:val="none" w:sz="0" w:space="0" w:color="auto"/>
                <w:left w:val="none" w:sz="0" w:space="0" w:color="auto"/>
                <w:bottom w:val="none" w:sz="0" w:space="0" w:color="auto"/>
                <w:right w:val="none" w:sz="0" w:space="0" w:color="auto"/>
              </w:divBdr>
            </w:div>
            <w:div w:id="40981464">
              <w:marLeft w:val="0"/>
              <w:marRight w:val="0"/>
              <w:marTop w:val="0"/>
              <w:marBottom w:val="0"/>
              <w:divBdr>
                <w:top w:val="none" w:sz="0" w:space="0" w:color="auto"/>
                <w:left w:val="none" w:sz="0" w:space="0" w:color="auto"/>
                <w:bottom w:val="none" w:sz="0" w:space="0" w:color="auto"/>
                <w:right w:val="none" w:sz="0" w:space="0" w:color="auto"/>
              </w:divBdr>
            </w:div>
            <w:div w:id="623774053">
              <w:marLeft w:val="0"/>
              <w:marRight w:val="0"/>
              <w:marTop w:val="0"/>
              <w:marBottom w:val="0"/>
              <w:divBdr>
                <w:top w:val="none" w:sz="0" w:space="0" w:color="auto"/>
                <w:left w:val="none" w:sz="0" w:space="0" w:color="auto"/>
                <w:bottom w:val="none" w:sz="0" w:space="0" w:color="auto"/>
                <w:right w:val="none" w:sz="0" w:space="0" w:color="auto"/>
              </w:divBdr>
            </w:div>
            <w:div w:id="1618832450">
              <w:marLeft w:val="0"/>
              <w:marRight w:val="0"/>
              <w:marTop w:val="0"/>
              <w:marBottom w:val="0"/>
              <w:divBdr>
                <w:top w:val="none" w:sz="0" w:space="0" w:color="auto"/>
                <w:left w:val="none" w:sz="0" w:space="0" w:color="auto"/>
                <w:bottom w:val="none" w:sz="0" w:space="0" w:color="auto"/>
                <w:right w:val="none" w:sz="0" w:space="0" w:color="auto"/>
              </w:divBdr>
            </w:div>
            <w:div w:id="955143209">
              <w:marLeft w:val="0"/>
              <w:marRight w:val="0"/>
              <w:marTop w:val="0"/>
              <w:marBottom w:val="0"/>
              <w:divBdr>
                <w:top w:val="none" w:sz="0" w:space="0" w:color="auto"/>
                <w:left w:val="none" w:sz="0" w:space="0" w:color="auto"/>
                <w:bottom w:val="none" w:sz="0" w:space="0" w:color="auto"/>
                <w:right w:val="none" w:sz="0" w:space="0" w:color="auto"/>
              </w:divBdr>
            </w:div>
            <w:div w:id="1309748358">
              <w:marLeft w:val="0"/>
              <w:marRight w:val="0"/>
              <w:marTop w:val="0"/>
              <w:marBottom w:val="0"/>
              <w:divBdr>
                <w:top w:val="none" w:sz="0" w:space="0" w:color="auto"/>
                <w:left w:val="none" w:sz="0" w:space="0" w:color="auto"/>
                <w:bottom w:val="none" w:sz="0" w:space="0" w:color="auto"/>
                <w:right w:val="none" w:sz="0" w:space="0" w:color="auto"/>
              </w:divBdr>
            </w:div>
            <w:div w:id="608858108">
              <w:marLeft w:val="0"/>
              <w:marRight w:val="0"/>
              <w:marTop w:val="0"/>
              <w:marBottom w:val="0"/>
              <w:divBdr>
                <w:top w:val="none" w:sz="0" w:space="0" w:color="auto"/>
                <w:left w:val="none" w:sz="0" w:space="0" w:color="auto"/>
                <w:bottom w:val="none" w:sz="0" w:space="0" w:color="auto"/>
                <w:right w:val="none" w:sz="0" w:space="0" w:color="auto"/>
              </w:divBdr>
            </w:div>
            <w:div w:id="1390032805">
              <w:marLeft w:val="0"/>
              <w:marRight w:val="0"/>
              <w:marTop w:val="0"/>
              <w:marBottom w:val="0"/>
              <w:divBdr>
                <w:top w:val="none" w:sz="0" w:space="0" w:color="auto"/>
                <w:left w:val="none" w:sz="0" w:space="0" w:color="auto"/>
                <w:bottom w:val="none" w:sz="0" w:space="0" w:color="auto"/>
                <w:right w:val="none" w:sz="0" w:space="0" w:color="auto"/>
              </w:divBdr>
            </w:div>
            <w:div w:id="1546067852">
              <w:marLeft w:val="0"/>
              <w:marRight w:val="0"/>
              <w:marTop w:val="0"/>
              <w:marBottom w:val="0"/>
              <w:divBdr>
                <w:top w:val="none" w:sz="0" w:space="0" w:color="auto"/>
                <w:left w:val="none" w:sz="0" w:space="0" w:color="auto"/>
                <w:bottom w:val="none" w:sz="0" w:space="0" w:color="auto"/>
                <w:right w:val="none" w:sz="0" w:space="0" w:color="auto"/>
              </w:divBdr>
            </w:div>
            <w:div w:id="1054233397">
              <w:marLeft w:val="0"/>
              <w:marRight w:val="0"/>
              <w:marTop w:val="0"/>
              <w:marBottom w:val="0"/>
              <w:divBdr>
                <w:top w:val="none" w:sz="0" w:space="0" w:color="auto"/>
                <w:left w:val="none" w:sz="0" w:space="0" w:color="auto"/>
                <w:bottom w:val="none" w:sz="0" w:space="0" w:color="auto"/>
                <w:right w:val="none" w:sz="0" w:space="0" w:color="auto"/>
              </w:divBdr>
            </w:div>
            <w:div w:id="1213538516">
              <w:marLeft w:val="0"/>
              <w:marRight w:val="0"/>
              <w:marTop w:val="0"/>
              <w:marBottom w:val="0"/>
              <w:divBdr>
                <w:top w:val="none" w:sz="0" w:space="0" w:color="auto"/>
                <w:left w:val="none" w:sz="0" w:space="0" w:color="auto"/>
                <w:bottom w:val="none" w:sz="0" w:space="0" w:color="auto"/>
                <w:right w:val="none" w:sz="0" w:space="0" w:color="auto"/>
              </w:divBdr>
            </w:div>
            <w:div w:id="145896747">
              <w:marLeft w:val="0"/>
              <w:marRight w:val="0"/>
              <w:marTop w:val="0"/>
              <w:marBottom w:val="0"/>
              <w:divBdr>
                <w:top w:val="none" w:sz="0" w:space="0" w:color="auto"/>
                <w:left w:val="none" w:sz="0" w:space="0" w:color="auto"/>
                <w:bottom w:val="none" w:sz="0" w:space="0" w:color="auto"/>
                <w:right w:val="none" w:sz="0" w:space="0" w:color="auto"/>
              </w:divBdr>
            </w:div>
            <w:div w:id="993488030">
              <w:marLeft w:val="0"/>
              <w:marRight w:val="0"/>
              <w:marTop w:val="0"/>
              <w:marBottom w:val="0"/>
              <w:divBdr>
                <w:top w:val="none" w:sz="0" w:space="0" w:color="auto"/>
                <w:left w:val="none" w:sz="0" w:space="0" w:color="auto"/>
                <w:bottom w:val="none" w:sz="0" w:space="0" w:color="auto"/>
                <w:right w:val="none" w:sz="0" w:space="0" w:color="auto"/>
              </w:divBdr>
            </w:div>
            <w:div w:id="22949380">
              <w:marLeft w:val="0"/>
              <w:marRight w:val="0"/>
              <w:marTop w:val="0"/>
              <w:marBottom w:val="0"/>
              <w:divBdr>
                <w:top w:val="none" w:sz="0" w:space="0" w:color="auto"/>
                <w:left w:val="none" w:sz="0" w:space="0" w:color="auto"/>
                <w:bottom w:val="none" w:sz="0" w:space="0" w:color="auto"/>
                <w:right w:val="none" w:sz="0" w:space="0" w:color="auto"/>
              </w:divBdr>
            </w:div>
            <w:div w:id="1379279367">
              <w:marLeft w:val="0"/>
              <w:marRight w:val="0"/>
              <w:marTop w:val="0"/>
              <w:marBottom w:val="0"/>
              <w:divBdr>
                <w:top w:val="none" w:sz="0" w:space="0" w:color="auto"/>
                <w:left w:val="none" w:sz="0" w:space="0" w:color="auto"/>
                <w:bottom w:val="none" w:sz="0" w:space="0" w:color="auto"/>
                <w:right w:val="none" w:sz="0" w:space="0" w:color="auto"/>
              </w:divBdr>
            </w:div>
            <w:div w:id="69740076">
              <w:marLeft w:val="0"/>
              <w:marRight w:val="0"/>
              <w:marTop w:val="0"/>
              <w:marBottom w:val="0"/>
              <w:divBdr>
                <w:top w:val="none" w:sz="0" w:space="0" w:color="auto"/>
                <w:left w:val="none" w:sz="0" w:space="0" w:color="auto"/>
                <w:bottom w:val="none" w:sz="0" w:space="0" w:color="auto"/>
                <w:right w:val="none" w:sz="0" w:space="0" w:color="auto"/>
              </w:divBdr>
            </w:div>
            <w:div w:id="1925800437">
              <w:marLeft w:val="0"/>
              <w:marRight w:val="0"/>
              <w:marTop w:val="0"/>
              <w:marBottom w:val="0"/>
              <w:divBdr>
                <w:top w:val="none" w:sz="0" w:space="0" w:color="auto"/>
                <w:left w:val="none" w:sz="0" w:space="0" w:color="auto"/>
                <w:bottom w:val="none" w:sz="0" w:space="0" w:color="auto"/>
                <w:right w:val="none" w:sz="0" w:space="0" w:color="auto"/>
              </w:divBdr>
            </w:div>
            <w:div w:id="500000343">
              <w:marLeft w:val="0"/>
              <w:marRight w:val="0"/>
              <w:marTop w:val="0"/>
              <w:marBottom w:val="0"/>
              <w:divBdr>
                <w:top w:val="none" w:sz="0" w:space="0" w:color="auto"/>
                <w:left w:val="none" w:sz="0" w:space="0" w:color="auto"/>
                <w:bottom w:val="none" w:sz="0" w:space="0" w:color="auto"/>
                <w:right w:val="none" w:sz="0" w:space="0" w:color="auto"/>
              </w:divBdr>
            </w:div>
            <w:div w:id="1035737378">
              <w:marLeft w:val="0"/>
              <w:marRight w:val="0"/>
              <w:marTop w:val="0"/>
              <w:marBottom w:val="0"/>
              <w:divBdr>
                <w:top w:val="none" w:sz="0" w:space="0" w:color="auto"/>
                <w:left w:val="none" w:sz="0" w:space="0" w:color="auto"/>
                <w:bottom w:val="none" w:sz="0" w:space="0" w:color="auto"/>
                <w:right w:val="none" w:sz="0" w:space="0" w:color="auto"/>
              </w:divBdr>
            </w:div>
            <w:div w:id="799763023">
              <w:marLeft w:val="0"/>
              <w:marRight w:val="0"/>
              <w:marTop w:val="0"/>
              <w:marBottom w:val="0"/>
              <w:divBdr>
                <w:top w:val="none" w:sz="0" w:space="0" w:color="auto"/>
                <w:left w:val="none" w:sz="0" w:space="0" w:color="auto"/>
                <w:bottom w:val="none" w:sz="0" w:space="0" w:color="auto"/>
                <w:right w:val="none" w:sz="0" w:space="0" w:color="auto"/>
              </w:divBdr>
            </w:div>
            <w:div w:id="180163560">
              <w:marLeft w:val="0"/>
              <w:marRight w:val="0"/>
              <w:marTop w:val="0"/>
              <w:marBottom w:val="0"/>
              <w:divBdr>
                <w:top w:val="none" w:sz="0" w:space="0" w:color="auto"/>
                <w:left w:val="none" w:sz="0" w:space="0" w:color="auto"/>
                <w:bottom w:val="none" w:sz="0" w:space="0" w:color="auto"/>
                <w:right w:val="none" w:sz="0" w:space="0" w:color="auto"/>
              </w:divBdr>
            </w:div>
            <w:div w:id="1142456201">
              <w:marLeft w:val="0"/>
              <w:marRight w:val="0"/>
              <w:marTop w:val="0"/>
              <w:marBottom w:val="0"/>
              <w:divBdr>
                <w:top w:val="none" w:sz="0" w:space="0" w:color="auto"/>
                <w:left w:val="none" w:sz="0" w:space="0" w:color="auto"/>
                <w:bottom w:val="none" w:sz="0" w:space="0" w:color="auto"/>
                <w:right w:val="none" w:sz="0" w:space="0" w:color="auto"/>
              </w:divBdr>
            </w:div>
            <w:div w:id="1357274481">
              <w:marLeft w:val="0"/>
              <w:marRight w:val="0"/>
              <w:marTop w:val="0"/>
              <w:marBottom w:val="0"/>
              <w:divBdr>
                <w:top w:val="none" w:sz="0" w:space="0" w:color="auto"/>
                <w:left w:val="none" w:sz="0" w:space="0" w:color="auto"/>
                <w:bottom w:val="none" w:sz="0" w:space="0" w:color="auto"/>
                <w:right w:val="none" w:sz="0" w:space="0" w:color="auto"/>
              </w:divBdr>
            </w:div>
            <w:div w:id="1743798208">
              <w:marLeft w:val="0"/>
              <w:marRight w:val="0"/>
              <w:marTop w:val="0"/>
              <w:marBottom w:val="0"/>
              <w:divBdr>
                <w:top w:val="none" w:sz="0" w:space="0" w:color="auto"/>
                <w:left w:val="none" w:sz="0" w:space="0" w:color="auto"/>
                <w:bottom w:val="none" w:sz="0" w:space="0" w:color="auto"/>
                <w:right w:val="none" w:sz="0" w:space="0" w:color="auto"/>
              </w:divBdr>
            </w:div>
            <w:div w:id="1000043199">
              <w:marLeft w:val="0"/>
              <w:marRight w:val="0"/>
              <w:marTop w:val="0"/>
              <w:marBottom w:val="0"/>
              <w:divBdr>
                <w:top w:val="none" w:sz="0" w:space="0" w:color="auto"/>
                <w:left w:val="none" w:sz="0" w:space="0" w:color="auto"/>
                <w:bottom w:val="none" w:sz="0" w:space="0" w:color="auto"/>
                <w:right w:val="none" w:sz="0" w:space="0" w:color="auto"/>
              </w:divBdr>
            </w:div>
            <w:div w:id="636452230">
              <w:marLeft w:val="0"/>
              <w:marRight w:val="0"/>
              <w:marTop w:val="0"/>
              <w:marBottom w:val="0"/>
              <w:divBdr>
                <w:top w:val="none" w:sz="0" w:space="0" w:color="auto"/>
                <w:left w:val="none" w:sz="0" w:space="0" w:color="auto"/>
                <w:bottom w:val="none" w:sz="0" w:space="0" w:color="auto"/>
                <w:right w:val="none" w:sz="0" w:space="0" w:color="auto"/>
              </w:divBdr>
            </w:div>
            <w:div w:id="552229497">
              <w:marLeft w:val="0"/>
              <w:marRight w:val="0"/>
              <w:marTop w:val="0"/>
              <w:marBottom w:val="0"/>
              <w:divBdr>
                <w:top w:val="none" w:sz="0" w:space="0" w:color="auto"/>
                <w:left w:val="none" w:sz="0" w:space="0" w:color="auto"/>
                <w:bottom w:val="none" w:sz="0" w:space="0" w:color="auto"/>
                <w:right w:val="none" w:sz="0" w:space="0" w:color="auto"/>
              </w:divBdr>
            </w:div>
            <w:div w:id="120223046">
              <w:marLeft w:val="0"/>
              <w:marRight w:val="0"/>
              <w:marTop w:val="0"/>
              <w:marBottom w:val="0"/>
              <w:divBdr>
                <w:top w:val="none" w:sz="0" w:space="0" w:color="auto"/>
                <w:left w:val="none" w:sz="0" w:space="0" w:color="auto"/>
                <w:bottom w:val="none" w:sz="0" w:space="0" w:color="auto"/>
                <w:right w:val="none" w:sz="0" w:space="0" w:color="auto"/>
              </w:divBdr>
            </w:div>
            <w:div w:id="430323089">
              <w:marLeft w:val="0"/>
              <w:marRight w:val="0"/>
              <w:marTop w:val="0"/>
              <w:marBottom w:val="0"/>
              <w:divBdr>
                <w:top w:val="none" w:sz="0" w:space="0" w:color="auto"/>
                <w:left w:val="none" w:sz="0" w:space="0" w:color="auto"/>
                <w:bottom w:val="none" w:sz="0" w:space="0" w:color="auto"/>
                <w:right w:val="none" w:sz="0" w:space="0" w:color="auto"/>
              </w:divBdr>
            </w:div>
            <w:div w:id="121268605">
              <w:marLeft w:val="0"/>
              <w:marRight w:val="0"/>
              <w:marTop w:val="0"/>
              <w:marBottom w:val="0"/>
              <w:divBdr>
                <w:top w:val="none" w:sz="0" w:space="0" w:color="auto"/>
                <w:left w:val="none" w:sz="0" w:space="0" w:color="auto"/>
                <w:bottom w:val="none" w:sz="0" w:space="0" w:color="auto"/>
                <w:right w:val="none" w:sz="0" w:space="0" w:color="auto"/>
              </w:divBdr>
            </w:div>
            <w:div w:id="27414621">
              <w:marLeft w:val="0"/>
              <w:marRight w:val="0"/>
              <w:marTop w:val="0"/>
              <w:marBottom w:val="0"/>
              <w:divBdr>
                <w:top w:val="none" w:sz="0" w:space="0" w:color="auto"/>
                <w:left w:val="none" w:sz="0" w:space="0" w:color="auto"/>
                <w:bottom w:val="none" w:sz="0" w:space="0" w:color="auto"/>
                <w:right w:val="none" w:sz="0" w:space="0" w:color="auto"/>
              </w:divBdr>
            </w:div>
            <w:div w:id="533691832">
              <w:marLeft w:val="0"/>
              <w:marRight w:val="0"/>
              <w:marTop w:val="0"/>
              <w:marBottom w:val="0"/>
              <w:divBdr>
                <w:top w:val="none" w:sz="0" w:space="0" w:color="auto"/>
                <w:left w:val="none" w:sz="0" w:space="0" w:color="auto"/>
                <w:bottom w:val="none" w:sz="0" w:space="0" w:color="auto"/>
                <w:right w:val="none" w:sz="0" w:space="0" w:color="auto"/>
              </w:divBdr>
            </w:div>
            <w:div w:id="641348894">
              <w:marLeft w:val="0"/>
              <w:marRight w:val="0"/>
              <w:marTop w:val="0"/>
              <w:marBottom w:val="0"/>
              <w:divBdr>
                <w:top w:val="none" w:sz="0" w:space="0" w:color="auto"/>
                <w:left w:val="none" w:sz="0" w:space="0" w:color="auto"/>
                <w:bottom w:val="none" w:sz="0" w:space="0" w:color="auto"/>
                <w:right w:val="none" w:sz="0" w:space="0" w:color="auto"/>
              </w:divBdr>
            </w:div>
            <w:div w:id="1601134425">
              <w:marLeft w:val="0"/>
              <w:marRight w:val="0"/>
              <w:marTop w:val="0"/>
              <w:marBottom w:val="0"/>
              <w:divBdr>
                <w:top w:val="none" w:sz="0" w:space="0" w:color="auto"/>
                <w:left w:val="none" w:sz="0" w:space="0" w:color="auto"/>
                <w:bottom w:val="none" w:sz="0" w:space="0" w:color="auto"/>
                <w:right w:val="none" w:sz="0" w:space="0" w:color="auto"/>
              </w:divBdr>
            </w:div>
            <w:div w:id="2050181272">
              <w:marLeft w:val="0"/>
              <w:marRight w:val="0"/>
              <w:marTop w:val="0"/>
              <w:marBottom w:val="0"/>
              <w:divBdr>
                <w:top w:val="none" w:sz="0" w:space="0" w:color="auto"/>
                <w:left w:val="none" w:sz="0" w:space="0" w:color="auto"/>
                <w:bottom w:val="none" w:sz="0" w:space="0" w:color="auto"/>
                <w:right w:val="none" w:sz="0" w:space="0" w:color="auto"/>
              </w:divBdr>
            </w:div>
            <w:div w:id="336808777">
              <w:marLeft w:val="0"/>
              <w:marRight w:val="0"/>
              <w:marTop w:val="0"/>
              <w:marBottom w:val="0"/>
              <w:divBdr>
                <w:top w:val="none" w:sz="0" w:space="0" w:color="auto"/>
                <w:left w:val="none" w:sz="0" w:space="0" w:color="auto"/>
                <w:bottom w:val="none" w:sz="0" w:space="0" w:color="auto"/>
                <w:right w:val="none" w:sz="0" w:space="0" w:color="auto"/>
              </w:divBdr>
            </w:div>
            <w:div w:id="1408579326">
              <w:marLeft w:val="0"/>
              <w:marRight w:val="0"/>
              <w:marTop w:val="0"/>
              <w:marBottom w:val="0"/>
              <w:divBdr>
                <w:top w:val="none" w:sz="0" w:space="0" w:color="auto"/>
                <w:left w:val="none" w:sz="0" w:space="0" w:color="auto"/>
                <w:bottom w:val="none" w:sz="0" w:space="0" w:color="auto"/>
                <w:right w:val="none" w:sz="0" w:space="0" w:color="auto"/>
              </w:divBdr>
            </w:div>
            <w:div w:id="1075394487">
              <w:marLeft w:val="0"/>
              <w:marRight w:val="0"/>
              <w:marTop w:val="0"/>
              <w:marBottom w:val="0"/>
              <w:divBdr>
                <w:top w:val="none" w:sz="0" w:space="0" w:color="auto"/>
                <w:left w:val="none" w:sz="0" w:space="0" w:color="auto"/>
                <w:bottom w:val="none" w:sz="0" w:space="0" w:color="auto"/>
                <w:right w:val="none" w:sz="0" w:space="0" w:color="auto"/>
              </w:divBdr>
            </w:div>
            <w:div w:id="256644644">
              <w:marLeft w:val="0"/>
              <w:marRight w:val="0"/>
              <w:marTop w:val="0"/>
              <w:marBottom w:val="0"/>
              <w:divBdr>
                <w:top w:val="none" w:sz="0" w:space="0" w:color="auto"/>
                <w:left w:val="none" w:sz="0" w:space="0" w:color="auto"/>
                <w:bottom w:val="none" w:sz="0" w:space="0" w:color="auto"/>
                <w:right w:val="none" w:sz="0" w:space="0" w:color="auto"/>
              </w:divBdr>
            </w:div>
            <w:div w:id="1742095538">
              <w:marLeft w:val="0"/>
              <w:marRight w:val="0"/>
              <w:marTop w:val="0"/>
              <w:marBottom w:val="0"/>
              <w:divBdr>
                <w:top w:val="none" w:sz="0" w:space="0" w:color="auto"/>
                <w:left w:val="none" w:sz="0" w:space="0" w:color="auto"/>
                <w:bottom w:val="none" w:sz="0" w:space="0" w:color="auto"/>
                <w:right w:val="none" w:sz="0" w:space="0" w:color="auto"/>
              </w:divBdr>
            </w:div>
            <w:div w:id="1816797778">
              <w:marLeft w:val="0"/>
              <w:marRight w:val="0"/>
              <w:marTop w:val="0"/>
              <w:marBottom w:val="0"/>
              <w:divBdr>
                <w:top w:val="none" w:sz="0" w:space="0" w:color="auto"/>
                <w:left w:val="none" w:sz="0" w:space="0" w:color="auto"/>
                <w:bottom w:val="none" w:sz="0" w:space="0" w:color="auto"/>
                <w:right w:val="none" w:sz="0" w:space="0" w:color="auto"/>
              </w:divBdr>
            </w:div>
            <w:div w:id="868567718">
              <w:marLeft w:val="0"/>
              <w:marRight w:val="0"/>
              <w:marTop w:val="0"/>
              <w:marBottom w:val="0"/>
              <w:divBdr>
                <w:top w:val="none" w:sz="0" w:space="0" w:color="auto"/>
                <w:left w:val="none" w:sz="0" w:space="0" w:color="auto"/>
                <w:bottom w:val="none" w:sz="0" w:space="0" w:color="auto"/>
                <w:right w:val="none" w:sz="0" w:space="0" w:color="auto"/>
              </w:divBdr>
            </w:div>
            <w:div w:id="1892768701">
              <w:marLeft w:val="0"/>
              <w:marRight w:val="0"/>
              <w:marTop w:val="0"/>
              <w:marBottom w:val="0"/>
              <w:divBdr>
                <w:top w:val="none" w:sz="0" w:space="0" w:color="auto"/>
                <w:left w:val="none" w:sz="0" w:space="0" w:color="auto"/>
                <w:bottom w:val="none" w:sz="0" w:space="0" w:color="auto"/>
                <w:right w:val="none" w:sz="0" w:space="0" w:color="auto"/>
              </w:divBdr>
            </w:div>
            <w:div w:id="350567685">
              <w:marLeft w:val="0"/>
              <w:marRight w:val="0"/>
              <w:marTop w:val="0"/>
              <w:marBottom w:val="0"/>
              <w:divBdr>
                <w:top w:val="none" w:sz="0" w:space="0" w:color="auto"/>
                <w:left w:val="none" w:sz="0" w:space="0" w:color="auto"/>
                <w:bottom w:val="none" w:sz="0" w:space="0" w:color="auto"/>
                <w:right w:val="none" w:sz="0" w:space="0" w:color="auto"/>
              </w:divBdr>
            </w:div>
            <w:div w:id="1201259">
              <w:marLeft w:val="0"/>
              <w:marRight w:val="0"/>
              <w:marTop w:val="0"/>
              <w:marBottom w:val="0"/>
              <w:divBdr>
                <w:top w:val="none" w:sz="0" w:space="0" w:color="auto"/>
                <w:left w:val="none" w:sz="0" w:space="0" w:color="auto"/>
                <w:bottom w:val="none" w:sz="0" w:space="0" w:color="auto"/>
                <w:right w:val="none" w:sz="0" w:space="0" w:color="auto"/>
              </w:divBdr>
            </w:div>
            <w:div w:id="813333542">
              <w:marLeft w:val="0"/>
              <w:marRight w:val="0"/>
              <w:marTop w:val="0"/>
              <w:marBottom w:val="0"/>
              <w:divBdr>
                <w:top w:val="none" w:sz="0" w:space="0" w:color="auto"/>
                <w:left w:val="none" w:sz="0" w:space="0" w:color="auto"/>
                <w:bottom w:val="none" w:sz="0" w:space="0" w:color="auto"/>
                <w:right w:val="none" w:sz="0" w:space="0" w:color="auto"/>
              </w:divBdr>
            </w:div>
            <w:div w:id="2071030192">
              <w:marLeft w:val="0"/>
              <w:marRight w:val="0"/>
              <w:marTop w:val="0"/>
              <w:marBottom w:val="0"/>
              <w:divBdr>
                <w:top w:val="none" w:sz="0" w:space="0" w:color="auto"/>
                <w:left w:val="none" w:sz="0" w:space="0" w:color="auto"/>
                <w:bottom w:val="none" w:sz="0" w:space="0" w:color="auto"/>
                <w:right w:val="none" w:sz="0" w:space="0" w:color="auto"/>
              </w:divBdr>
            </w:div>
            <w:div w:id="835658303">
              <w:marLeft w:val="0"/>
              <w:marRight w:val="0"/>
              <w:marTop w:val="0"/>
              <w:marBottom w:val="0"/>
              <w:divBdr>
                <w:top w:val="none" w:sz="0" w:space="0" w:color="auto"/>
                <w:left w:val="none" w:sz="0" w:space="0" w:color="auto"/>
                <w:bottom w:val="none" w:sz="0" w:space="0" w:color="auto"/>
                <w:right w:val="none" w:sz="0" w:space="0" w:color="auto"/>
              </w:divBdr>
            </w:div>
            <w:div w:id="1863277929">
              <w:marLeft w:val="0"/>
              <w:marRight w:val="0"/>
              <w:marTop w:val="0"/>
              <w:marBottom w:val="0"/>
              <w:divBdr>
                <w:top w:val="none" w:sz="0" w:space="0" w:color="auto"/>
                <w:left w:val="none" w:sz="0" w:space="0" w:color="auto"/>
                <w:bottom w:val="none" w:sz="0" w:space="0" w:color="auto"/>
                <w:right w:val="none" w:sz="0" w:space="0" w:color="auto"/>
              </w:divBdr>
            </w:div>
            <w:div w:id="545486139">
              <w:marLeft w:val="0"/>
              <w:marRight w:val="0"/>
              <w:marTop w:val="0"/>
              <w:marBottom w:val="0"/>
              <w:divBdr>
                <w:top w:val="none" w:sz="0" w:space="0" w:color="auto"/>
                <w:left w:val="none" w:sz="0" w:space="0" w:color="auto"/>
                <w:bottom w:val="none" w:sz="0" w:space="0" w:color="auto"/>
                <w:right w:val="none" w:sz="0" w:space="0" w:color="auto"/>
              </w:divBdr>
            </w:div>
            <w:div w:id="2066754423">
              <w:marLeft w:val="0"/>
              <w:marRight w:val="0"/>
              <w:marTop w:val="0"/>
              <w:marBottom w:val="0"/>
              <w:divBdr>
                <w:top w:val="none" w:sz="0" w:space="0" w:color="auto"/>
                <w:left w:val="none" w:sz="0" w:space="0" w:color="auto"/>
                <w:bottom w:val="none" w:sz="0" w:space="0" w:color="auto"/>
                <w:right w:val="none" w:sz="0" w:space="0" w:color="auto"/>
              </w:divBdr>
            </w:div>
            <w:div w:id="283313962">
              <w:marLeft w:val="0"/>
              <w:marRight w:val="0"/>
              <w:marTop w:val="0"/>
              <w:marBottom w:val="0"/>
              <w:divBdr>
                <w:top w:val="none" w:sz="0" w:space="0" w:color="auto"/>
                <w:left w:val="none" w:sz="0" w:space="0" w:color="auto"/>
                <w:bottom w:val="none" w:sz="0" w:space="0" w:color="auto"/>
                <w:right w:val="none" w:sz="0" w:space="0" w:color="auto"/>
              </w:divBdr>
            </w:div>
            <w:div w:id="1524398000">
              <w:marLeft w:val="0"/>
              <w:marRight w:val="0"/>
              <w:marTop w:val="0"/>
              <w:marBottom w:val="0"/>
              <w:divBdr>
                <w:top w:val="none" w:sz="0" w:space="0" w:color="auto"/>
                <w:left w:val="none" w:sz="0" w:space="0" w:color="auto"/>
                <w:bottom w:val="none" w:sz="0" w:space="0" w:color="auto"/>
                <w:right w:val="none" w:sz="0" w:space="0" w:color="auto"/>
              </w:divBdr>
            </w:div>
            <w:div w:id="1308709698">
              <w:marLeft w:val="0"/>
              <w:marRight w:val="0"/>
              <w:marTop w:val="0"/>
              <w:marBottom w:val="0"/>
              <w:divBdr>
                <w:top w:val="none" w:sz="0" w:space="0" w:color="auto"/>
                <w:left w:val="none" w:sz="0" w:space="0" w:color="auto"/>
                <w:bottom w:val="none" w:sz="0" w:space="0" w:color="auto"/>
                <w:right w:val="none" w:sz="0" w:space="0" w:color="auto"/>
              </w:divBdr>
            </w:div>
            <w:div w:id="799810003">
              <w:marLeft w:val="0"/>
              <w:marRight w:val="0"/>
              <w:marTop w:val="0"/>
              <w:marBottom w:val="0"/>
              <w:divBdr>
                <w:top w:val="none" w:sz="0" w:space="0" w:color="auto"/>
                <w:left w:val="none" w:sz="0" w:space="0" w:color="auto"/>
                <w:bottom w:val="none" w:sz="0" w:space="0" w:color="auto"/>
                <w:right w:val="none" w:sz="0" w:space="0" w:color="auto"/>
              </w:divBdr>
            </w:div>
            <w:div w:id="897083905">
              <w:marLeft w:val="0"/>
              <w:marRight w:val="0"/>
              <w:marTop w:val="0"/>
              <w:marBottom w:val="0"/>
              <w:divBdr>
                <w:top w:val="none" w:sz="0" w:space="0" w:color="auto"/>
                <w:left w:val="none" w:sz="0" w:space="0" w:color="auto"/>
                <w:bottom w:val="none" w:sz="0" w:space="0" w:color="auto"/>
                <w:right w:val="none" w:sz="0" w:space="0" w:color="auto"/>
              </w:divBdr>
            </w:div>
            <w:div w:id="1662738773">
              <w:marLeft w:val="0"/>
              <w:marRight w:val="0"/>
              <w:marTop w:val="0"/>
              <w:marBottom w:val="0"/>
              <w:divBdr>
                <w:top w:val="none" w:sz="0" w:space="0" w:color="auto"/>
                <w:left w:val="none" w:sz="0" w:space="0" w:color="auto"/>
                <w:bottom w:val="none" w:sz="0" w:space="0" w:color="auto"/>
                <w:right w:val="none" w:sz="0" w:space="0" w:color="auto"/>
              </w:divBdr>
            </w:div>
            <w:div w:id="320357410">
              <w:marLeft w:val="0"/>
              <w:marRight w:val="0"/>
              <w:marTop w:val="0"/>
              <w:marBottom w:val="0"/>
              <w:divBdr>
                <w:top w:val="none" w:sz="0" w:space="0" w:color="auto"/>
                <w:left w:val="none" w:sz="0" w:space="0" w:color="auto"/>
                <w:bottom w:val="none" w:sz="0" w:space="0" w:color="auto"/>
                <w:right w:val="none" w:sz="0" w:space="0" w:color="auto"/>
              </w:divBdr>
            </w:div>
            <w:div w:id="1795709056">
              <w:marLeft w:val="0"/>
              <w:marRight w:val="0"/>
              <w:marTop w:val="0"/>
              <w:marBottom w:val="0"/>
              <w:divBdr>
                <w:top w:val="none" w:sz="0" w:space="0" w:color="auto"/>
                <w:left w:val="none" w:sz="0" w:space="0" w:color="auto"/>
                <w:bottom w:val="none" w:sz="0" w:space="0" w:color="auto"/>
                <w:right w:val="none" w:sz="0" w:space="0" w:color="auto"/>
              </w:divBdr>
            </w:div>
            <w:div w:id="1150707837">
              <w:marLeft w:val="0"/>
              <w:marRight w:val="0"/>
              <w:marTop w:val="0"/>
              <w:marBottom w:val="0"/>
              <w:divBdr>
                <w:top w:val="none" w:sz="0" w:space="0" w:color="auto"/>
                <w:left w:val="none" w:sz="0" w:space="0" w:color="auto"/>
                <w:bottom w:val="none" w:sz="0" w:space="0" w:color="auto"/>
                <w:right w:val="none" w:sz="0" w:space="0" w:color="auto"/>
              </w:divBdr>
            </w:div>
            <w:div w:id="911432753">
              <w:marLeft w:val="0"/>
              <w:marRight w:val="0"/>
              <w:marTop w:val="0"/>
              <w:marBottom w:val="0"/>
              <w:divBdr>
                <w:top w:val="none" w:sz="0" w:space="0" w:color="auto"/>
                <w:left w:val="none" w:sz="0" w:space="0" w:color="auto"/>
                <w:bottom w:val="none" w:sz="0" w:space="0" w:color="auto"/>
                <w:right w:val="none" w:sz="0" w:space="0" w:color="auto"/>
              </w:divBdr>
            </w:div>
            <w:div w:id="1889564145">
              <w:marLeft w:val="0"/>
              <w:marRight w:val="0"/>
              <w:marTop w:val="0"/>
              <w:marBottom w:val="0"/>
              <w:divBdr>
                <w:top w:val="none" w:sz="0" w:space="0" w:color="auto"/>
                <w:left w:val="none" w:sz="0" w:space="0" w:color="auto"/>
                <w:bottom w:val="none" w:sz="0" w:space="0" w:color="auto"/>
                <w:right w:val="none" w:sz="0" w:space="0" w:color="auto"/>
              </w:divBdr>
            </w:div>
            <w:div w:id="1056584093">
              <w:marLeft w:val="0"/>
              <w:marRight w:val="0"/>
              <w:marTop w:val="0"/>
              <w:marBottom w:val="0"/>
              <w:divBdr>
                <w:top w:val="none" w:sz="0" w:space="0" w:color="auto"/>
                <w:left w:val="none" w:sz="0" w:space="0" w:color="auto"/>
                <w:bottom w:val="none" w:sz="0" w:space="0" w:color="auto"/>
                <w:right w:val="none" w:sz="0" w:space="0" w:color="auto"/>
              </w:divBdr>
            </w:div>
            <w:div w:id="1854298293">
              <w:marLeft w:val="0"/>
              <w:marRight w:val="0"/>
              <w:marTop w:val="0"/>
              <w:marBottom w:val="0"/>
              <w:divBdr>
                <w:top w:val="none" w:sz="0" w:space="0" w:color="auto"/>
                <w:left w:val="none" w:sz="0" w:space="0" w:color="auto"/>
                <w:bottom w:val="none" w:sz="0" w:space="0" w:color="auto"/>
                <w:right w:val="none" w:sz="0" w:space="0" w:color="auto"/>
              </w:divBdr>
            </w:div>
            <w:div w:id="1166170235">
              <w:marLeft w:val="0"/>
              <w:marRight w:val="0"/>
              <w:marTop w:val="0"/>
              <w:marBottom w:val="0"/>
              <w:divBdr>
                <w:top w:val="none" w:sz="0" w:space="0" w:color="auto"/>
                <w:left w:val="none" w:sz="0" w:space="0" w:color="auto"/>
                <w:bottom w:val="none" w:sz="0" w:space="0" w:color="auto"/>
                <w:right w:val="none" w:sz="0" w:space="0" w:color="auto"/>
              </w:divBdr>
            </w:div>
            <w:div w:id="404648529">
              <w:marLeft w:val="0"/>
              <w:marRight w:val="0"/>
              <w:marTop w:val="0"/>
              <w:marBottom w:val="0"/>
              <w:divBdr>
                <w:top w:val="none" w:sz="0" w:space="0" w:color="auto"/>
                <w:left w:val="none" w:sz="0" w:space="0" w:color="auto"/>
                <w:bottom w:val="none" w:sz="0" w:space="0" w:color="auto"/>
                <w:right w:val="none" w:sz="0" w:space="0" w:color="auto"/>
              </w:divBdr>
            </w:div>
            <w:div w:id="809984080">
              <w:marLeft w:val="0"/>
              <w:marRight w:val="0"/>
              <w:marTop w:val="0"/>
              <w:marBottom w:val="0"/>
              <w:divBdr>
                <w:top w:val="none" w:sz="0" w:space="0" w:color="auto"/>
                <w:left w:val="none" w:sz="0" w:space="0" w:color="auto"/>
                <w:bottom w:val="none" w:sz="0" w:space="0" w:color="auto"/>
                <w:right w:val="none" w:sz="0" w:space="0" w:color="auto"/>
              </w:divBdr>
            </w:div>
            <w:div w:id="76751326">
              <w:marLeft w:val="0"/>
              <w:marRight w:val="0"/>
              <w:marTop w:val="0"/>
              <w:marBottom w:val="0"/>
              <w:divBdr>
                <w:top w:val="none" w:sz="0" w:space="0" w:color="auto"/>
                <w:left w:val="none" w:sz="0" w:space="0" w:color="auto"/>
                <w:bottom w:val="none" w:sz="0" w:space="0" w:color="auto"/>
                <w:right w:val="none" w:sz="0" w:space="0" w:color="auto"/>
              </w:divBdr>
            </w:div>
            <w:div w:id="1586915432">
              <w:marLeft w:val="0"/>
              <w:marRight w:val="0"/>
              <w:marTop w:val="0"/>
              <w:marBottom w:val="0"/>
              <w:divBdr>
                <w:top w:val="none" w:sz="0" w:space="0" w:color="auto"/>
                <w:left w:val="none" w:sz="0" w:space="0" w:color="auto"/>
                <w:bottom w:val="none" w:sz="0" w:space="0" w:color="auto"/>
                <w:right w:val="none" w:sz="0" w:space="0" w:color="auto"/>
              </w:divBdr>
            </w:div>
            <w:div w:id="242491392">
              <w:marLeft w:val="0"/>
              <w:marRight w:val="0"/>
              <w:marTop w:val="0"/>
              <w:marBottom w:val="0"/>
              <w:divBdr>
                <w:top w:val="none" w:sz="0" w:space="0" w:color="auto"/>
                <w:left w:val="none" w:sz="0" w:space="0" w:color="auto"/>
                <w:bottom w:val="none" w:sz="0" w:space="0" w:color="auto"/>
                <w:right w:val="none" w:sz="0" w:space="0" w:color="auto"/>
              </w:divBdr>
            </w:div>
            <w:div w:id="1008404241">
              <w:marLeft w:val="0"/>
              <w:marRight w:val="0"/>
              <w:marTop w:val="0"/>
              <w:marBottom w:val="0"/>
              <w:divBdr>
                <w:top w:val="none" w:sz="0" w:space="0" w:color="auto"/>
                <w:left w:val="none" w:sz="0" w:space="0" w:color="auto"/>
                <w:bottom w:val="none" w:sz="0" w:space="0" w:color="auto"/>
                <w:right w:val="none" w:sz="0" w:space="0" w:color="auto"/>
              </w:divBdr>
            </w:div>
            <w:div w:id="720399336">
              <w:marLeft w:val="0"/>
              <w:marRight w:val="0"/>
              <w:marTop w:val="0"/>
              <w:marBottom w:val="0"/>
              <w:divBdr>
                <w:top w:val="none" w:sz="0" w:space="0" w:color="auto"/>
                <w:left w:val="none" w:sz="0" w:space="0" w:color="auto"/>
                <w:bottom w:val="none" w:sz="0" w:space="0" w:color="auto"/>
                <w:right w:val="none" w:sz="0" w:space="0" w:color="auto"/>
              </w:divBdr>
            </w:div>
            <w:div w:id="1129586409">
              <w:marLeft w:val="0"/>
              <w:marRight w:val="0"/>
              <w:marTop w:val="0"/>
              <w:marBottom w:val="0"/>
              <w:divBdr>
                <w:top w:val="none" w:sz="0" w:space="0" w:color="auto"/>
                <w:left w:val="none" w:sz="0" w:space="0" w:color="auto"/>
                <w:bottom w:val="none" w:sz="0" w:space="0" w:color="auto"/>
                <w:right w:val="none" w:sz="0" w:space="0" w:color="auto"/>
              </w:divBdr>
            </w:div>
            <w:div w:id="1604218979">
              <w:marLeft w:val="0"/>
              <w:marRight w:val="0"/>
              <w:marTop w:val="0"/>
              <w:marBottom w:val="0"/>
              <w:divBdr>
                <w:top w:val="none" w:sz="0" w:space="0" w:color="auto"/>
                <w:left w:val="none" w:sz="0" w:space="0" w:color="auto"/>
                <w:bottom w:val="none" w:sz="0" w:space="0" w:color="auto"/>
                <w:right w:val="none" w:sz="0" w:space="0" w:color="auto"/>
              </w:divBdr>
            </w:div>
            <w:div w:id="1103114924">
              <w:marLeft w:val="0"/>
              <w:marRight w:val="0"/>
              <w:marTop w:val="0"/>
              <w:marBottom w:val="0"/>
              <w:divBdr>
                <w:top w:val="none" w:sz="0" w:space="0" w:color="auto"/>
                <w:left w:val="none" w:sz="0" w:space="0" w:color="auto"/>
                <w:bottom w:val="none" w:sz="0" w:space="0" w:color="auto"/>
                <w:right w:val="none" w:sz="0" w:space="0" w:color="auto"/>
              </w:divBdr>
            </w:div>
            <w:div w:id="366223328">
              <w:marLeft w:val="0"/>
              <w:marRight w:val="0"/>
              <w:marTop w:val="0"/>
              <w:marBottom w:val="0"/>
              <w:divBdr>
                <w:top w:val="none" w:sz="0" w:space="0" w:color="auto"/>
                <w:left w:val="none" w:sz="0" w:space="0" w:color="auto"/>
                <w:bottom w:val="none" w:sz="0" w:space="0" w:color="auto"/>
                <w:right w:val="none" w:sz="0" w:space="0" w:color="auto"/>
              </w:divBdr>
            </w:div>
            <w:div w:id="1775443845">
              <w:marLeft w:val="0"/>
              <w:marRight w:val="0"/>
              <w:marTop w:val="0"/>
              <w:marBottom w:val="0"/>
              <w:divBdr>
                <w:top w:val="none" w:sz="0" w:space="0" w:color="auto"/>
                <w:left w:val="none" w:sz="0" w:space="0" w:color="auto"/>
                <w:bottom w:val="none" w:sz="0" w:space="0" w:color="auto"/>
                <w:right w:val="none" w:sz="0" w:space="0" w:color="auto"/>
              </w:divBdr>
            </w:div>
            <w:div w:id="1377049246">
              <w:marLeft w:val="0"/>
              <w:marRight w:val="0"/>
              <w:marTop w:val="0"/>
              <w:marBottom w:val="0"/>
              <w:divBdr>
                <w:top w:val="none" w:sz="0" w:space="0" w:color="auto"/>
                <w:left w:val="none" w:sz="0" w:space="0" w:color="auto"/>
                <w:bottom w:val="none" w:sz="0" w:space="0" w:color="auto"/>
                <w:right w:val="none" w:sz="0" w:space="0" w:color="auto"/>
              </w:divBdr>
            </w:div>
            <w:div w:id="909581594">
              <w:marLeft w:val="0"/>
              <w:marRight w:val="0"/>
              <w:marTop w:val="0"/>
              <w:marBottom w:val="0"/>
              <w:divBdr>
                <w:top w:val="none" w:sz="0" w:space="0" w:color="auto"/>
                <w:left w:val="none" w:sz="0" w:space="0" w:color="auto"/>
                <w:bottom w:val="none" w:sz="0" w:space="0" w:color="auto"/>
                <w:right w:val="none" w:sz="0" w:space="0" w:color="auto"/>
              </w:divBdr>
            </w:div>
            <w:div w:id="1010991">
              <w:marLeft w:val="0"/>
              <w:marRight w:val="0"/>
              <w:marTop w:val="0"/>
              <w:marBottom w:val="0"/>
              <w:divBdr>
                <w:top w:val="none" w:sz="0" w:space="0" w:color="auto"/>
                <w:left w:val="none" w:sz="0" w:space="0" w:color="auto"/>
                <w:bottom w:val="none" w:sz="0" w:space="0" w:color="auto"/>
                <w:right w:val="none" w:sz="0" w:space="0" w:color="auto"/>
              </w:divBdr>
            </w:div>
            <w:div w:id="1317686914">
              <w:marLeft w:val="0"/>
              <w:marRight w:val="0"/>
              <w:marTop w:val="0"/>
              <w:marBottom w:val="0"/>
              <w:divBdr>
                <w:top w:val="none" w:sz="0" w:space="0" w:color="auto"/>
                <w:left w:val="none" w:sz="0" w:space="0" w:color="auto"/>
                <w:bottom w:val="none" w:sz="0" w:space="0" w:color="auto"/>
                <w:right w:val="none" w:sz="0" w:space="0" w:color="auto"/>
              </w:divBdr>
            </w:div>
            <w:div w:id="1903444399">
              <w:marLeft w:val="0"/>
              <w:marRight w:val="0"/>
              <w:marTop w:val="0"/>
              <w:marBottom w:val="0"/>
              <w:divBdr>
                <w:top w:val="none" w:sz="0" w:space="0" w:color="auto"/>
                <w:left w:val="none" w:sz="0" w:space="0" w:color="auto"/>
                <w:bottom w:val="none" w:sz="0" w:space="0" w:color="auto"/>
                <w:right w:val="none" w:sz="0" w:space="0" w:color="auto"/>
              </w:divBdr>
            </w:div>
            <w:div w:id="2097633271">
              <w:marLeft w:val="0"/>
              <w:marRight w:val="0"/>
              <w:marTop w:val="0"/>
              <w:marBottom w:val="0"/>
              <w:divBdr>
                <w:top w:val="none" w:sz="0" w:space="0" w:color="auto"/>
                <w:left w:val="none" w:sz="0" w:space="0" w:color="auto"/>
                <w:bottom w:val="none" w:sz="0" w:space="0" w:color="auto"/>
                <w:right w:val="none" w:sz="0" w:space="0" w:color="auto"/>
              </w:divBdr>
            </w:div>
            <w:div w:id="951017839">
              <w:marLeft w:val="0"/>
              <w:marRight w:val="0"/>
              <w:marTop w:val="0"/>
              <w:marBottom w:val="0"/>
              <w:divBdr>
                <w:top w:val="none" w:sz="0" w:space="0" w:color="auto"/>
                <w:left w:val="none" w:sz="0" w:space="0" w:color="auto"/>
                <w:bottom w:val="none" w:sz="0" w:space="0" w:color="auto"/>
                <w:right w:val="none" w:sz="0" w:space="0" w:color="auto"/>
              </w:divBdr>
            </w:div>
            <w:div w:id="382872894">
              <w:marLeft w:val="0"/>
              <w:marRight w:val="0"/>
              <w:marTop w:val="0"/>
              <w:marBottom w:val="0"/>
              <w:divBdr>
                <w:top w:val="none" w:sz="0" w:space="0" w:color="auto"/>
                <w:left w:val="none" w:sz="0" w:space="0" w:color="auto"/>
                <w:bottom w:val="none" w:sz="0" w:space="0" w:color="auto"/>
                <w:right w:val="none" w:sz="0" w:space="0" w:color="auto"/>
              </w:divBdr>
            </w:div>
            <w:div w:id="991639251">
              <w:marLeft w:val="0"/>
              <w:marRight w:val="0"/>
              <w:marTop w:val="0"/>
              <w:marBottom w:val="0"/>
              <w:divBdr>
                <w:top w:val="none" w:sz="0" w:space="0" w:color="auto"/>
                <w:left w:val="none" w:sz="0" w:space="0" w:color="auto"/>
                <w:bottom w:val="none" w:sz="0" w:space="0" w:color="auto"/>
                <w:right w:val="none" w:sz="0" w:space="0" w:color="auto"/>
              </w:divBdr>
            </w:div>
            <w:div w:id="1351446074">
              <w:marLeft w:val="0"/>
              <w:marRight w:val="0"/>
              <w:marTop w:val="0"/>
              <w:marBottom w:val="0"/>
              <w:divBdr>
                <w:top w:val="none" w:sz="0" w:space="0" w:color="auto"/>
                <w:left w:val="none" w:sz="0" w:space="0" w:color="auto"/>
                <w:bottom w:val="none" w:sz="0" w:space="0" w:color="auto"/>
                <w:right w:val="none" w:sz="0" w:space="0" w:color="auto"/>
              </w:divBdr>
            </w:div>
            <w:div w:id="1194659150">
              <w:marLeft w:val="0"/>
              <w:marRight w:val="0"/>
              <w:marTop w:val="0"/>
              <w:marBottom w:val="0"/>
              <w:divBdr>
                <w:top w:val="none" w:sz="0" w:space="0" w:color="auto"/>
                <w:left w:val="none" w:sz="0" w:space="0" w:color="auto"/>
                <w:bottom w:val="none" w:sz="0" w:space="0" w:color="auto"/>
                <w:right w:val="none" w:sz="0" w:space="0" w:color="auto"/>
              </w:divBdr>
            </w:div>
            <w:div w:id="1859197338">
              <w:marLeft w:val="0"/>
              <w:marRight w:val="0"/>
              <w:marTop w:val="0"/>
              <w:marBottom w:val="0"/>
              <w:divBdr>
                <w:top w:val="none" w:sz="0" w:space="0" w:color="auto"/>
                <w:left w:val="none" w:sz="0" w:space="0" w:color="auto"/>
                <w:bottom w:val="none" w:sz="0" w:space="0" w:color="auto"/>
                <w:right w:val="none" w:sz="0" w:space="0" w:color="auto"/>
              </w:divBdr>
            </w:div>
            <w:div w:id="964694625">
              <w:marLeft w:val="0"/>
              <w:marRight w:val="0"/>
              <w:marTop w:val="0"/>
              <w:marBottom w:val="0"/>
              <w:divBdr>
                <w:top w:val="none" w:sz="0" w:space="0" w:color="auto"/>
                <w:left w:val="none" w:sz="0" w:space="0" w:color="auto"/>
                <w:bottom w:val="none" w:sz="0" w:space="0" w:color="auto"/>
                <w:right w:val="none" w:sz="0" w:space="0" w:color="auto"/>
              </w:divBdr>
            </w:div>
            <w:div w:id="596523273">
              <w:marLeft w:val="0"/>
              <w:marRight w:val="0"/>
              <w:marTop w:val="0"/>
              <w:marBottom w:val="0"/>
              <w:divBdr>
                <w:top w:val="none" w:sz="0" w:space="0" w:color="auto"/>
                <w:left w:val="none" w:sz="0" w:space="0" w:color="auto"/>
                <w:bottom w:val="none" w:sz="0" w:space="0" w:color="auto"/>
                <w:right w:val="none" w:sz="0" w:space="0" w:color="auto"/>
              </w:divBdr>
            </w:div>
            <w:div w:id="844637741">
              <w:marLeft w:val="0"/>
              <w:marRight w:val="0"/>
              <w:marTop w:val="0"/>
              <w:marBottom w:val="0"/>
              <w:divBdr>
                <w:top w:val="none" w:sz="0" w:space="0" w:color="auto"/>
                <w:left w:val="none" w:sz="0" w:space="0" w:color="auto"/>
                <w:bottom w:val="none" w:sz="0" w:space="0" w:color="auto"/>
                <w:right w:val="none" w:sz="0" w:space="0" w:color="auto"/>
              </w:divBdr>
            </w:div>
            <w:div w:id="726685984">
              <w:marLeft w:val="0"/>
              <w:marRight w:val="0"/>
              <w:marTop w:val="0"/>
              <w:marBottom w:val="0"/>
              <w:divBdr>
                <w:top w:val="none" w:sz="0" w:space="0" w:color="auto"/>
                <w:left w:val="none" w:sz="0" w:space="0" w:color="auto"/>
                <w:bottom w:val="none" w:sz="0" w:space="0" w:color="auto"/>
                <w:right w:val="none" w:sz="0" w:space="0" w:color="auto"/>
              </w:divBdr>
            </w:div>
            <w:div w:id="1088235979">
              <w:marLeft w:val="0"/>
              <w:marRight w:val="0"/>
              <w:marTop w:val="0"/>
              <w:marBottom w:val="0"/>
              <w:divBdr>
                <w:top w:val="none" w:sz="0" w:space="0" w:color="auto"/>
                <w:left w:val="none" w:sz="0" w:space="0" w:color="auto"/>
                <w:bottom w:val="none" w:sz="0" w:space="0" w:color="auto"/>
                <w:right w:val="none" w:sz="0" w:space="0" w:color="auto"/>
              </w:divBdr>
            </w:div>
            <w:div w:id="1525943949">
              <w:marLeft w:val="0"/>
              <w:marRight w:val="0"/>
              <w:marTop w:val="0"/>
              <w:marBottom w:val="0"/>
              <w:divBdr>
                <w:top w:val="none" w:sz="0" w:space="0" w:color="auto"/>
                <w:left w:val="none" w:sz="0" w:space="0" w:color="auto"/>
                <w:bottom w:val="none" w:sz="0" w:space="0" w:color="auto"/>
                <w:right w:val="none" w:sz="0" w:space="0" w:color="auto"/>
              </w:divBdr>
            </w:div>
            <w:div w:id="1320108942">
              <w:marLeft w:val="0"/>
              <w:marRight w:val="0"/>
              <w:marTop w:val="0"/>
              <w:marBottom w:val="0"/>
              <w:divBdr>
                <w:top w:val="none" w:sz="0" w:space="0" w:color="auto"/>
                <w:left w:val="none" w:sz="0" w:space="0" w:color="auto"/>
                <w:bottom w:val="none" w:sz="0" w:space="0" w:color="auto"/>
                <w:right w:val="none" w:sz="0" w:space="0" w:color="auto"/>
              </w:divBdr>
            </w:div>
            <w:div w:id="1244294258">
              <w:marLeft w:val="0"/>
              <w:marRight w:val="0"/>
              <w:marTop w:val="0"/>
              <w:marBottom w:val="0"/>
              <w:divBdr>
                <w:top w:val="none" w:sz="0" w:space="0" w:color="auto"/>
                <w:left w:val="none" w:sz="0" w:space="0" w:color="auto"/>
                <w:bottom w:val="none" w:sz="0" w:space="0" w:color="auto"/>
                <w:right w:val="none" w:sz="0" w:space="0" w:color="auto"/>
              </w:divBdr>
            </w:div>
            <w:div w:id="187640772">
              <w:marLeft w:val="0"/>
              <w:marRight w:val="0"/>
              <w:marTop w:val="0"/>
              <w:marBottom w:val="0"/>
              <w:divBdr>
                <w:top w:val="none" w:sz="0" w:space="0" w:color="auto"/>
                <w:left w:val="none" w:sz="0" w:space="0" w:color="auto"/>
                <w:bottom w:val="none" w:sz="0" w:space="0" w:color="auto"/>
                <w:right w:val="none" w:sz="0" w:space="0" w:color="auto"/>
              </w:divBdr>
            </w:div>
            <w:div w:id="640692500">
              <w:marLeft w:val="0"/>
              <w:marRight w:val="0"/>
              <w:marTop w:val="0"/>
              <w:marBottom w:val="0"/>
              <w:divBdr>
                <w:top w:val="none" w:sz="0" w:space="0" w:color="auto"/>
                <w:left w:val="none" w:sz="0" w:space="0" w:color="auto"/>
                <w:bottom w:val="none" w:sz="0" w:space="0" w:color="auto"/>
                <w:right w:val="none" w:sz="0" w:space="0" w:color="auto"/>
              </w:divBdr>
            </w:div>
            <w:div w:id="1862666098">
              <w:marLeft w:val="0"/>
              <w:marRight w:val="0"/>
              <w:marTop w:val="0"/>
              <w:marBottom w:val="0"/>
              <w:divBdr>
                <w:top w:val="none" w:sz="0" w:space="0" w:color="auto"/>
                <w:left w:val="none" w:sz="0" w:space="0" w:color="auto"/>
                <w:bottom w:val="none" w:sz="0" w:space="0" w:color="auto"/>
                <w:right w:val="none" w:sz="0" w:space="0" w:color="auto"/>
              </w:divBdr>
            </w:div>
            <w:div w:id="1026523008">
              <w:marLeft w:val="0"/>
              <w:marRight w:val="0"/>
              <w:marTop w:val="0"/>
              <w:marBottom w:val="0"/>
              <w:divBdr>
                <w:top w:val="none" w:sz="0" w:space="0" w:color="auto"/>
                <w:left w:val="none" w:sz="0" w:space="0" w:color="auto"/>
                <w:bottom w:val="none" w:sz="0" w:space="0" w:color="auto"/>
                <w:right w:val="none" w:sz="0" w:space="0" w:color="auto"/>
              </w:divBdr>
            </w:div>
            <w:div w:id="155347263">
              <w:marLeft w:val="0"/>
              <w:marRight w:val="0"/>
              <w:marTop w:val="0"/>
              <w:marBottom w:val="0"/>
              <w:divBdr>
                <w:top w:val="none" w:sz="0" w:space="0" w:color="auto"/>
                <w:left w:val="none" w:sz="0" w:space="0" w:color="auto"/>
                <w:bottom w:val="none" w:sz="0" w:space="0" w:color="auto"/>
                <w:right w:val="none" w:sz="0" w:space="0" w:color="auto"/>
              </w:divBdr>
            </w:div>
            <w:div w:id="884758474">
              <w:marLeft w:val="0"/>
              <w:marRight w:val="0"/>
              <w:marTop w:val="0"/>
              <w:marBottom w:val="0"/>
              <w:divBdr>
                <w:top w:val="none" w:sz="0" w:space="0" w:color="auto"/>
                <w:left w:val="none" w:sz="0" w:space="0" w:color="auto"/>
                <w:bottom w:val="none" w:sz="0" w:space="0" w:color="auto"/>
                <w:right w:val="none" w:sz="0" w:space="0" w:color="auto"/>
              </w:divBdr>
            </w:div>
            <w:div w:id="290791652">
              <w:marLeft w:val="0"/>
              <w:marRight w:val="0"/>
              <w:marTop w:val="0"/>
              <w:marBottom w:val="0"/>
              <w:divBdr>
                <w:top w:val="none" w:sz="0" w:space="0" w:color="auto"/>
                <w:left w:val="none" w:sz="0" w:space="0" w:color="auto"/>
                <w:bottom w:val="none" w:sz="0" w:space="0" w:color="auto"/>
                <w:right w:val="none" w:sz="0" w:space="0" w:color="auto"/>
              </w:divBdr>
            </w:div>
            <w:div w:id="1580627639">
              <w:marLeft w:val="0"/>
              <w:marRight w:val="0"/>
              <w:marTop w:val="0"/>
              <w:marBottom w:val="0"/>
              <w:divBdr>
                <w:top w:val="none" w:sz="0" w:space="0" w:color="auto"/>
                <w:left w:val="none" w:sz="0" w:space="0" w:color="auto"/>
                <w:bottom w:val="none" w:sz="0" w:space="0" w:color="auto"/>
                <w:right w:val="none" w:sz="0" w:space="0" w:color="auto"/>
              </w:divBdr>
            </w:div>
            <w:div w:id="2034650001">
              <w:marLeft w:val="0"/>
              <w:marRight w:val="0"/>
              <w:marTop w:val="0"/>
              <w:marBottom w:val="0"/>
              <w:divBdr>
                <w:top w:val="none" w:sz="0" w:space="0" w:color="auto"/>
                <w:left w:val="none" w:sz="0" w:space="0" w:color="auto"/>
                <w:bottom w:val="none" w:sz="0" w:space="0" w:color="auto"/>
                <w:right w:val="none" w:sz="0" w:space="0" w:color="auto"/>
              </w:divBdr>
            </w:div>
            <w:div w:id="678656982">
              <w:marLeft w:val="0"/>
              <w:marRight w:val="0"/>
              <w:marTop w:val="0"/>
              <w:marBottom w:val="0"/>
              <w:divBdr>
                <w:top w:val="none" w:sz="0" w:space="0" w:color="auto"/>
                <w:left w:val="none" w:sz="0" w:space="0" w:color="auto"/>
                <w:bottom w:val="none" w:sz="0" w:space="0" w:color="auto"/>
                <w:right w:val="none" w:sz="0" w:space="0" w:color="auto"/>
              </w:divBdr>
            </w:div>
            <w:div w:id="1705668142">
              <w:marLeft w:val="0"/>
              <w:marRight w:val="0"/>
              <w:marTop w:val="0"/>
              <w:marBottom w:val="0"/>
              <w:divBdr>
                <w:top w:val="none" w:sz="0" w:space="0" w:color="auto"/>
                <w:left w:val="none" w:sz="0" w:space="0" w:color="auto"/>
                <w:bottom w:val="none" w:sz="0" w:space="0" w:color="auto"/>
                <w:right w:val="none" w:sz="0" w:space="0" w:color="auto"/>
              </w:divBdr>
            </w:div>
            <w:div w:id="122116530">
              <w:marLeft w:val="0"/>
              <w:marRight w:val="0"/>
              <w:marTop w:val="0"/>
              <w:marBottom w:val="0"/>
              <w:divBdr>
                <w:top w:val="none" w:sz="0" w:space="0" w:color="auto"/>
                <w:left w:val="none" w:sz="0" w:space="0" w:color="auto"/>
                <w:bottom w:val="none" w:sz="0" w:space="0" w:color="auto"/>
                <w:right w:val="none" w:sz="0" w:space="0" w:color="auto"/>
              </w:divBdr>
            </w:div>
            <w:div w:id="424889684">
              <w:marLeft w:val="0"/>
              <w:marRight w:val="0"/>
              <w:marTop w:val="0"/>
              <w:marBottom w:val="0"/>
              <w:divBdr>
                <w:top w:val="none" w:sz="0" w:space="0" w:color="auto"/>
                <w:left w:val="none" w:sz="0" w:space="0" w:color="auto"/>
                <w:bottom w:val="none" w:sz="0" w:space="0" w:color="auto"/>
                <w:right w:val="none" w:sz="0" w:space="0" w:color="auto"/>
              </w:divBdr>
            </w:div>
            <w:div w:id="631516789">
              <w:marLeft w:val="0"/>
              <w:marRight w:val="0"/>
              <w:marTop w:val="0"/>
              <w:marBottom w:val="0"/>
              <w:divBdr>
                <w:top w:val="none" w:sz="0" w:space="0" w:color="auto"/>
                <w:left w:val="none" w:sz="0" w:space="0" w:color="auto"/>
                <w:bottom w:val="none" w:sz="0" w:space="0" w:color="auto"/>
                <w:right w:val="none" w:sz="0" w:space="0" w:color="auto"/>
              </w:divBdr>
            </w:div>
            <w:div w:id="1696034057">
              <w:marLeft w:val="0"/>
              <w:marRight w:val="0"/>
              <w:marTop w:val="0"/>
              <w:marBottom w:val="0"/>
              <w:divBdr>
                <w:top w:val="none" w:sz="0" w:space="0" w:color="auto"/>
                <w:left w:val="none" w:sz="0" w:space="0" w:color="auto"/>
                <w:bottom w:val="none" w:sz="0" w:space="0" w:color="auto"/>
                <w:right w:val="none" w:sz="0" w:space="0" w:color="auto"/>
              </w:divBdr>
            </w:div>
            <w:div w:id="400951225">
              <w:marLeft w:val="0"/>
              <w:marRight w:val="0"/>
              <w:marTop w:val="0"/>
              <w:marBottom w:val="0"/>
              <w:divBdr>
                <w:top w:val="none" w:sz="0" w:space="0" w:color="auto"/>
                <w:left w:val="none" w:sz="0" w:space="0" w:color="auto"/>
                <w:bottom w:val="none" w:sz="0" w:space="0" w:color="auto"/>
                <w:right w:val="none" w:sz="0" w:space="0" w:color="auto"/>
              </w:divBdr>
            </w:div>
            <w:div w:id="1480656706">
              <w:marLeft w:val="0"/>
              <w:marRight w:val="0"/>
              <w:marTop w:val="0"/>
              <w:marBottom w:val="0"/>
              <w:divBdr>
                <w:top w:val="none" w:sz="0" w:space="0" w:color="auto"/>
                <w:left w:val="none" w:sz="0" w:space="0" w:color="auto"/>
                <w:bottom w:val="none" w:sz="0" w:space="0" w:color="auto"/>
                <w:right w:val="none" w:sz="0" w:space="0" w:color="auto"/>
              </w:divBdr>
            </w:div>
            <w:div w:id="162624626">
              <w:marLeft w:val="0"/>
              <w:marRight w:val="0"/>
              <w:marTop w:val="0"/>
              <w:marBottom w:val="0"/>
              <w:divBdr>
                <w:top w:val="none" w:sz="0" w:space="0" w:color="auto"/>
                <w:left w:val="none" w:sz="0" w:space="0" w:color="auto"/>
                <w:bottom w:val="none" w:sz="0" w:space="0" w:color="auto"/>
                <w:right w:val="none" w:sz="0" w:space="0" w:color="auto"/>
              </w:divBdr>
            </w:div>
            <w:div w:id="1603227155">
              <w:marLeft w:val="0"/>
              <w:marRight w:val="0"/>
              <w:marTop w:val="0"/>
              <w:marBottom w:val="0"/>
              <w:divBdr>
                <w:top w:val="none" w:sz="0" w:space="0" w:color="auto"/>
                <w:left w:val="none" w:sz="0" w:space="0" w:color="auto"/>
                <w:bottom w:val="none" w:sz="0" w:space="0" w:color="auto"/>
                <w:right w:val="none" w:sz="0" w:space="0" w:color="auto"/>
              </w:divBdr>
            </w:div>
            <w:div w:id="1523203671">
              <w:marLeft w:val="0"/>
              <w:marRight w:val="0"/>
              <w:marTop w:val="0"/>
              <w:marBottom w:val="0"/>
              <w:divBdr>
                <w:top w:val="none" w:sz="0" w:space="0" w:color="auto"/>
                <w:left w:val="none" w:sz="0" w:space="0" w:color="auto"/>
                <w:bottom w:val="none" w:sz="0" w:space="0" w:color="auto"/>
                <w:right w:val="none" w:sz="0" w:space="0" w:color="auto"/>
              </w:divBdr>
            </w:div>
            <w:div w:id="537133256">
              <w:marLeft w:val="0"/>
              <w:marRight w:val="0"/>
              <w:marTop w:val="0"/>
              <w:marBottom w:val="0"/>
              <w:divBdr>
                <w:top w:val="none" w:sz="0" w:space="0" w:color="auto"/>
                <w:left w:val="none" w:sz="0" w:space="0" w:color="auto"/>
                <w:bottom w:val="none" w:sz="0" w:space="0" w:color="auto"/>
                <w:right w:val="none" w:sz="0" w:space="0" w:color="auto"/>
              </w:divBdr>
            </w:div>
            <w:div w:id="1903439984">
              <w:marLeft w:val="0"/>
              <w:marRight w:val="0"/>
              <w:marTop w:val="0"/>
              <w:marBottom w:val="0"/>
              <w:divBdr>
                <w:top w:val="none" w:sz="0" w:space="0" w:color="auto"/>
                <w:left w:val="none" w:sz="0" w:space="0" w:color="auto"/>
                <w:bottom w:val="none" w:sz="0" w:space="0" w:color="auto"/>
                <w:right w:val="none" w:sz="0" w:space="0" w:color="auto"/>
              </w:divBdr>
            </w:div>
            <w:div w:id="1256868572">
              <w:marLeft w:val="0"/>
              <w:marRight w:val="0"/>
              <w:marTop w:val="0"/>
              <w:marBottom w:val="0"/>
              <w:divBdr>
                <w:top w:val="none" w:sz="0" w:space="0" w:color="auto"/>
                <w:left w:val="none" w:sz="0" w:space="0" w:color="auto"/>
                <w:bottom w:val="none" w:sz="0" w:space="0" w:color="auto"/>
                <w:right w:val="none" w:sz="0" w:space="0" w:color="auto"/>
              </w:divBdr>
            </w:div>
            <w:div w:id="1898587359">
              <w:marLeft w:val="0"/>
              <w:marRight w:val="0"/>
              <w:marTop w:val="0"/>
              <w:marBottom w:val="0"/>
              <w:divBdr>
                <w:top w:val="none" w:sz="0" w:space="0" w:color="auto"/>
                <w:left w:val="none" w:sz="0" w:space="0" w:color="auto"/>
                <w:bottom w:val="none" w:sz="0" w:space="0" w:color="auto"/>
                <w:right w:val="none" w:sz="0" w:space="0" w:color="auto"/>
              </w:divBdr>
            </w:div>
            <w:div w:id="423380155">
              <w:marLeft w:val="0"/>
              <w:marRight w:val="0"/>
              <w:marTop w:val="0"/>
              <w:marBottom w:val="0"/>
              <w:divBdr>
                <w:top w:val="none" w:sz="0" w:space="0" w:color="auto"/>
                <w:left w:val="none" w:sz="0" w:space="0" w:color="auto"/>
                <w:bottom w:val="none" w:sz="0" w:space="0" w:color="auto"/>
                <w:right w:val="none" w:sz="0" w:space="0" w:color="auto"/>
              </w:divBdr>
            </w:div>
            <w:div w:id="1422139268">
              <w:marLeft w:val="0"/>
              <w:marRight w:val="0"/>
              <w:marTop w:val="0"/>
              <w:marBottom w:val="0"/>
              <w:divBdr>
                <w:top w:val="none" w:sz="0" w:space="0" w:color="auto"/>
                <w:left w:val="none" w:sz="0" w:space="0" w:color="auto"/>
                <w:bottom w:val="none" w:sz="0" w:space="0" w:color="auto"/>
                <w:right w:val="none" w:sz="0" w:space="0" w:color="auto"/>
              </w:divBdr>
            </w:div>
            <w:div w:id="651832127">
              <w:marLeft w:val="0"/>
              <w:marRight w:val="0"/>
              <w:marTop w:val="0"/>
              <w:marBottom w:val="0"/>
              <w:divBdr>
                <w:top w:val="none" w:sz="0" w:space="0" w:color="auto"/>
                <w:left w:val="none" w:sz="0" w:space="0" w:color="auto"/>
                <w:bottom w:val="none" w:sz="0" w:space="0" w:color="auto"/>
                <w:right w:val="none" w:sz="0" w:space="0" w:color="auto"/>
              </w:divBdr>
            </w:div>
            <w:div w:id="744256555">
              <w:marLeft w:val="0"/>
              <w:marRight w:val="0"/>
              <w:marTop w:val="0"/>
              <w:marBottom w:val="0"/>
              <w:divBdr>
                <w:top w:val="none" w:sz="0" w:space="0" w:color="auto"/>
                <w:left w:val="none" w:sz="0" w:space="0" w:color="auto"/>
                <w:bottom w:val="none" w:sz="0" w:space="0" w:color="auto"/>
                <w:right w:val="none" w:sz="0" w:space="0" w:color="auto"/>
              </w:divBdr>
            </w:div>
            <w:div w:id="954560598">
              <w:marLeft w:val="0"/>
              <w:marRight w:val="0"/>
              <w:marTop w:val="0"/>
              <w:marBottom w:val="0"/>
              <w:divBdr>
                <w:top w:val="none" w:sz="0" w:space="0" w:color="auto"/>
                <w:left w:val="none" w:sz="0" w:space="0" w:color="auto"/>
                <w:bottom w:val="none" w:sz="0" w:space="0" w:color="auto"/>
                <w:right w:val="none" w:sz="0" w:space="0" w:color="auto"/>
              </w:divBdr>
            </w:div>
            <w:div w:id="718241388">
              <w:marLeft w:val="0"/>
              <w:marRight w:val="0"/>
              <w:marTop w:val="0"/>
              <w:marBottom w:val="0"/>
              <w:divBdr>
                <w:top w:val="none" w:sz="0" w:space="0" w:color="auto"/>
                <w:left w:val="none" w:sz="0" w:space="0" w:color="auto"/>
                <w:bottom w:val="none" w:sz="0" w:space="0" w:color="auto"/>
                <w:right w:val="none" w:sz="0" w:space="0" w:color="auto"/>
              </w:divBdr>
            </w:div>
            <w:div w:id="632760644">
              <w:marLeft w:val="0"/>
              <w:marRight w:val="0"/>
              <w:marTop w:val="0"/>
              <w:marBottom w:val="0"/>
              <w:divBdr>
                <w:top w:val="none" w:sz="0" w:space="0" w:color="auto"/>
                <w:left w:val="none" w:sz="0" w:space="0" w:color="auto"/>
                <w:bottom w:val="none" w:sz="0" w:space="0" w:color="auto"/>
                <w:right w:val="none" w:sz="0" w:space="0" w:color="auto"/>
              </w:divBdr>
            </w:div>
            <w:div w:id="647782114">
              <w:marLeft w:val="0"/>
              <w:marRight w:val="0"/>
              <w:marTop w:val="0"/>
              <w:marBottom w:val="0"/>
              <w:divBdr>
                <w:top w:val="none" w:sz="0" w:space="0" w:color="auto"/>
                <w:left w:val="none" w:sz="0" w:space="0" w:color="auto"/>
                <w:bottom w:val="none" w:sz="0" w:space="0" w:color="auto"/>
                <w:right w:val="none" w:sz="0" w:space="0" w:color="auto"/>
              </w:divBdr>
            </w:div>
            <w:div w:id="970289892">
              <w:marLeft w:val="0"/>
              <w:marRight w:val="0"/>
              <w:marTop w:val="0"/>
              <w:marBottom w:val="0"/>
              <w:divBdr>
                <w:top w:val="none" w:sz="0" w:space="0" w:color="auto"/>
                <w:left w:val="none" w:sz="0" w:space="0" w:color="auto"/>
                <w:bottom w:val="none" w:sz="0" w:space="0" w:color="auto"/>
                <w:right w:val="none" w:sz="0" w:space="0" w:color="auto"/>
              </w:divBdr>
            </w:div>
            <w:div w:id="767652960">
              <w:marLeft w:val="0"/>
              <w:marRight w:val="0"/>
              <w:marTop w:val="0"/>
              <w:marBottom w:val="0"/>
              <w:divBdr>
                <w:top w:val="none" w:sz="0" w:space="0" w:color="auto"/>
                <w:left w:val="none" w:sz="0" w:space="0" w:color="auto"/>
                <w:bottom w:val="none" w:sz="0" w:space="0" w:color="auto"/>
                <w:right w:val="none" w:sz="0" w:space="0" w:color="auto"/>
              </w:divBdr>
            </w:div>
            <w:div w:id="1065030261">
              <w:marLeft w:val="0"/>
              <w:marRight w:val="0"/>
              <w:marTop w:val="0"/>
              <w:marBottom w:val="0"/>
              <w:divBdr>
                <w:top w:val="none" w:sz="0" w:space="0" w:color="auto"/>
                <w:left w:val="none" w:sz="0" w:space="0" w:color="auto"/>
                <w:bottom w:val="none" w:sz="0" w:space="0" w:color="auto"/>
                <w:right w:val="none" w:sz="0" w:space="0" w:color="auto"/>
              </w:divBdr>
            </w:div>
            <w:div w:id="545916519">
              <w:marLeft w:val="0"/>
              <w:marRight w:val="0"/>
              <w:marTop w:val="0"/>
              <w:marBottom w:val="0"/>
              <w:divBdr>
                <w:top w:val="none" w:sz="0" w:space="0" w:color="auto"/>
                <w:left w:val="none" w:sz="0" w:space="0" w:color="auto"/>
                <w:bottom w:val="none" w:sz="0" w:space="0" w:color="auto"/>
                <w:right w:val="none" w:sz="0" w:space="0" w:color="auto"/>
              </w:divBdr>
            </w:div>
            <w:div w:id="586840738">
              <w:marLeft w:val="0"/>
              <w:marRight w:val="0"/>
              <w:marTop w:val="0"/>
              <w:marBottom w:val="0"/>
              <w:divBdr>
                <w:top w:val="none" w:sz="0" w:space="0" w:color="auto"/>
                <w:left w:val="none" w:sz="0" w:space="0" w:color="auto"/>
                <w:bottom w:val="none" w:sz="0" w:space="0" w:color="auto"/>
                <w:right w:val="none" w:sz="0" w:space="0" w:color="auto"/>
              </w:divBdr>
            </w:div>
            <w:div w:id="1031608375">
              <w:marLeft w:val="0"/>
              <w:marRight w:val="0"/>
              <w:marTop w:val="0"/>
              <w:marBottom w:val="0"/>
              <w:divBdr>
                <w:top w:val="none" w:sz="0" w:space="0" w:color="auto"/>
                <w:left w:val="none" w:sz="0" w:space="0" w:color="auto"/>
                <w:bottom w:val="none" w:sz="0" w:space="0" w:color="auto"/>
                <w:right w:val="none" w:sz="0" w:space="0" w:color="auto"/>
              </w:divBdr>
            </w:div>
            <w:div w:id="2132163442">
              <w:marLeft w:val="0"/>
              <w:marRight w:val="0"/>
              <w:marTop w:val="0"/>
              <w:marBottom w:val="0"/>
              <w:divBdr>
                <w:top w:val="none" w:sz="0" w:space="0" w:color="auto"/>
                <w:left w:val="none" w:sz="0" w:space="0" w:color="auto"/>
                <w:bottom w:val="none" w:sz="0" w:space="0" w:color="auto"/>
                <w:right w:val="none" w:sz="0" w:space="0" w:color="auto"/>
              </w:divBdr>
            </w:div>
            <w:div w:id="359089285">
              <w:marLeft w:val="0"/>
              <w:marRight w:val="0"/>
              <w:marTop w:val="0"/>
              <w:marBottom w:val="0"/>
              <w:divBdr>
                <w:top w:val="none" w:sz="0" w:space="0" w:color="auto"/>
                <w:left w:val="none" w:sz="0" w:space="0" w:color="auto"/>
                <w:bottom w:val="none" w:sz="0" w:space="0" w:color="auto"/>
                <w:right w:val="none" w:sz="0" w:space="0" w:color="auto"/>
              </w:divBdr>
            </w:div>
            <w:div w:id="1286741217">
              <w:marLeft w:val="0"/>
              <w:marRight w:val="0"/>
              <w:marTop w:val="0"/>
              <w:marBottom w:val="0"/>
              <w:divBdr>
                <w:top w:val="none" w:sz="0" w:space="0" w:color="auto"/>
                <w:left w:val="none" w:sz="0" w:space="0" w:color="auto"/>
                <w:bottom w:val="none" w:sz="0" w:space="0" w:color="auto"/>
                <w:right w:val="none" w:sz="0" w:space="0" w:color="auto"/>
              </w:divBdr>
            </w:div>
            <w:div w:id="1956860371">
              <w:marLeft w:val="0"/>
              <w:marRight w:val="0"/>
              <w:marTop w:val="0"/>
              <w:marBottom w:val="0"/>
              <w:divBdr>
                <w:top w:val="none" w:sz="0" w:space="0" w:color="auto"/>
                <w:left w:val="none" w:sz="0" w:space="0" w:color="auto"/>
                <w:bottom w:val="none" w:sz="0" w:space="0" w:color="auto"/>
                <w:right w:val="none" w:sz="0" w:space="0" w:color="auto"/>
              </w:divBdr>
            </w:div>
            <w:div w:id="671762530">
              <w:marLeft w:val="0"/>
              <w:marRight w:val="0"/>
              <w:marTop w:val="0"/>
              <w:marBottom w:val="0"/>
              <w:divBdr>
                <w:top w:val="none" w:sz="0" w:space="0" w:color="auto"/>
                <w:left w:val="none" w:sz="0" w:space="0" w:color="auto"/>
                <w:bottom w:val="none" w:sz="0" w:space="0" w:color="auto"/>
                <w:right w:val="none" w:sz="0" w:space="0" w:color="auto"/>
              </w:divBdr>
            </w:div>
            <w:div w:id="1683047531">
              <w:marLeft w:val="0"/>
              <w:marRight w:val="0"/>
              <w:marTop w:val="0"/>
              <w:marBottom w:val="0"/>
              <w:divBdr>
                <w:top w:val="none" w:sz="0" w:space="0" w:color="auto"/>
                <w:left w:val="none" w:sz="0" w:space="0" w:color="auto"/>
                <w:bottom w:val="none" w:sz="0" w:space="0" w:color="auto"/>
                <w:right w:val="none" w:sz="0" w:space="0" w:color="auto"/>
              </w:divBdr>
            </w:div>
            <w:div w:id="1808890788">
              <w:marLeft w:val="0"/>
              <w:marRight w:val="0"/>
              <w:marTop w:val="0"/>
              <w:marBottom w:val="0"/>
              <w:divBdr>
                <w:top w:val="none" w:sz="0" w:space="0" w:color="auto"/>
                <w:left w:val="none" w:sz="0" w:space="0" w:color="auto"/>
                <w:bottom w:val="none" w:sz="0" w:space="0" w:color="auto"/>
                <w:right w:val="none" w:sz="0" w:space="0" w:color="auto"/>
              </w:divBdr>
            </w:div>
            <w:div w:id="1875997392">
              <w:marLeft w:val="0"/>
              <w:marRight w:val="0"/>
              <w:marTop w:val="0"/>
              <w:marBottom w:val="0"/>
              <w:divBdr>
                <w:top w:val="none" w:sz="0" w:space="0" w:color="auto"/>
                <w:left w:val="none" w:sz="0" w:space="0" w:color="auto"/>
                <w:bottom w:val="none" w:sz="0" w:space="0" w:color="auto"/>
                <w:right w:val="none" w:sz="0" w:space="0" w:color="auto"/>
              </w:divBdr>
            </w:div>
            <w:div w:id="874657811">
              <w:marLeft w:val="0"/>
              <w:marRight w:val="0"/>
              <w:marTop w:val="0"/>
              <w:marBottom w:val="0"/>
              <w:divBdr>
                <w:top w:val="none" w:sz="0" w:space="0" w:color="auto"/>
                <w:left w:val="none" w:sz="0" w:space="0" w:color="auto"/>
                <w:bottom w:val="none" w:sz="0" w:space="0" w:color="auto"/>
                <w:right w:val="none" w:sz="0" w:space="0" w:color="auto"/>
              </w:divBdr>
            </w:div>
            <w:div w:id="1288045473">
              <w:marLeft w:val="0"/>
              <w:marRight w:val="0"/>
              <w:marTop w:val="0"/>
              <w:marBottom w:val="0"/>
              <w:divBdr>
                <w:top w:val="none" w:sz="0" w:space="0" w:color="auto"/>
                <w:left w:val="none" w:sz="0" w:space="0" w:color="auto"/>
                <w:bottom w:val="none" w:sz="0" w:space="0" w:color="auto"/>
                <w:right w:val="none" w:sz="0" w:space="0" w:color="auto"/>
              </w:divBdr>
            </w:div>
            <w:div w:id="1262452134">
              <w:marLeft w:val="0"/>
              <w:marRight w:val="0"/>
              <w:marTop w:val="0"/>
              <w:marBottom w:val="0"/>
              <w:divBdr>
                <w:top w:val="none" w:sz="0" w:space="0" w:color="auto"/>
                <w:left w:val="none" w:sz="0" w:space="0" w:color="auto"/>
                <w:bottom w:val="none" w:sz="0" w:space="0" w:color="auto"/>
                <w:right w:val="none" w:sz="0" w:space="0" w:color="auto"/>
              </w:divBdr>
            </w:div>
            <w:div w:id="2095203325">
              <w:marLeft w:val="0"/>
              <w:marRight w:val="0"/>
              <w:marTop w:val="0"/>
              <w:marBottom w:val="0"/>
              <w:divBdr>
                <w:top w:val="none" w:sz="0" w:space="0" w:color="auto"/>
                <w:left w:val="none" w:sz="0" w:space="0" w:color="auto"/>
                <w:bottom w:val="none" w:sz="0" w:space="0" w:color="auto"/>
                <w:right w:val="none" w:sz="0" w:space="0" w:color="auto"/>
              </w:divBdr>
            </w:div>
            <w:div w:id="1469974480">
              <w:marLeft w:val="0"/>
              <w:marRight w:val="0"/>
              <w:marTop w:val="0"/>
              <w:marBottom w:val="0"/>
              <w:divBdr>
                <w:top w:val="none" w:sz="0" w:space="0" w:color="auto"/>
                <w:left w:val="none" w:sz="0" w:space="0" w:color="auto"/>
                <w:bottom w:val="none" w:sz="0" w:space="0" w:color="auto"/>
                <w:right w:val="none" w:sz="0" w:space="0" w:color="auto"/>
              </w:divBdr>
            </w:div>
            <w:div w:id="908230351">
              <w:marLeft w:val="0"/>
              <w:marRight w:val="0"/>
              <w:marTop w:val="0"/>
              <w:marBottom w:val="0"/>
              <w:divBdr>
                <w:top w:val="none" w:sz="0" w:space="0" w:color="auto"/>
                <w:left w:val="none" w:sz="0" w:space="0" w:color="auto"/>
                <w:bottom w:val="none" w:sz="0" w:space="0" w:color="auto"/>
                <w:right w:val="none" w:sz="0" w:space="0" w:color="auto"/>
              </w:divBdr>
            </w:div>
            <w:div w:id="16547297">
              <w:marLeft w:val="0"/>
              <w:marRight w:val="0"/>
              <w:marTop w:val="0"/>
              <w:marBottom w:val="0"/>
              <w:divBdr>
                <w:top w:val="none" w:sz="0" w:space="0" w:color="auto"/>
                <w:left w:val="none" w:sz="0" w:space="0" w:color="auto"/>
                <w:bottom w:val="none" w:sz="0" w:space="0" w:color="auto"/>
                <w:right w:val="none" w:sz="0" w:space="0" w:color="auto"/>
              </w:divBdr>
            </w:div>
            <w:div w:id="999115775">
              <w:marLeft w:val="0"/>
              <w:marRight w:val="0"/>
              <w:marTop w:val="0"/>
              <w:marBottom w:val="0"/>
              <w:divBdr>
                <w:top w:val="none" w:sz="0" w:space="0" w:color="auto"/>
                <w:left w:val="none" w:sz="0" w:space="0" w:color="auto"/>
                <w:bottom w:val="none" w:sz="0" w:space="0" w:color="auto"/>
                <w:right w:val="none" w:sz="0" w:space="0" w:color="auto"/>
              </w:divBdr>
            </w:div>
            <w:div w:id="342048742">
              <w:marLeft w:val="0"/>
              <w:marRight w:val="0"/>
              <w:marTop w:val="0"/>
              <w:marBottom w:val="0"/>
              <w:divBdr>
                <w:top w:val="none" w:sz="0" w:space="0" w:color="auto"/>
                <w:left w:val="none" w:sz="0" w:space="0" w:color="auto"/>
                <w:bottom w:val="none" w:sz="0" w:space="0" w:color="auto"/>
                <w:right w:val="none" w:sz="0" w:space="0" w:color="auto"/>
              </w:divBdr>
            </w:div>
            <w:div w:id="1799688836">
              <w:marLeft w:val="0"/>
              <w:marRight w:val="0"/>
              <w:marTop w:val="0"/>
              <w:marBottom w:val="0"/>
              <w:divBdr>
                <w:top w:val="none" w:sz="0" w:space="0" w:color="auto"/>
                <w:left w:val="none" w:sz="0" w:space="0" w:color="auto"/>
                <w:bottom w:val="none" w:sz="0" w:space="0" w:color="auto"/>
                <w:right w:val="none" w:sz="0" w:space="0" w:color="auto"/>
              </w:divBdr>
            </w:div>
            <w:div w:id="1525746114">
              <w:marLeft w:val="0"/>
              <w:marRight w:val="0"/>
              <w:marTop w:val="0"/>
              <w:marBottom w:val="0"/>
              <w:divBdr>
                <w:top w:val="none" w:sz="0" w:space="0" w:color="auto"/>
                <w:left w:val="none" w:sz="0" w:space="0" w:color="auto"/>
                <w:bottom w:val="none" w:sz="0" w:space="0" w:color="auto"/>
                <w:right w:val="none" w:sz="0" w:space="0" w:color="auto"/>
              </w:divBdr>
            </w:div>
            <w:div w:id="1736976495">
              <w:marLeft w:val="0"/>
              <w:marRight w:val="0"/>
              <w:marTop w:val="0"/>
              <w:marBottom w:val="0"/>
              <w:divBdr>
                <w:top w:val="none" w:sz="0" w:space="0" w:color="auto"/>
                <w:left w:val="none" w:sz="0" w:space="0" w:color="auto"/>
                <w:bottom w:val="none" w:sz="0" w:space="0" w:color="auto"/>
                <w:right w:val="none" w:sz="0" w:space="0" w:color="auto"/>
              </w:divBdr>
            </w:div>
            <w:div w:id="916982347">
              <w:marLeft w:val="0"/>
              <w:marRight w:val="0"/>
              <w:marTop w:val="0"/>
              <w:marBottom w:val="0"/>
              <w:divBdr>
                <w:top w:val="none" w:sz="0" w:space="0" w:color="auto"/>
                <w:left w:val="none" w:sz="0" w:space="0" w:color="auto"/>
                <w:bottom w:val="none" w:sz="0" w:space="0" w:color="auto"/>
                <w:right w:val="none" w:sz="0" w:space="0" w:color="auto"/>
              </w:divBdr>
            </w:div>
            <w:div w:id="1751923496">
              <w:marLeft w:val="0"/>
              <w:marRight w:val="0"/>
              <w:marTop w:val="0"/>
              <w:marBottom w:val="0"/>
              <w:divBdr>
                <w:top w:val="none" w:sz="0" w:space="0" w:color="auto"/>
                <w:left w:val="none" w:sz="0" w:space="0" w:color="auto"/>
                <w:bottom w:val="none" w:sz="0" w:space="0" w:color="auto"/>
                <w:right w:val="none" w:sz="0" w:space="0" w:color="auto"/>
              </w:divBdr>
            </w:div>
            <w:div w:id="2084599311">
              <w:marLeft w:val="0"/>
              <w:marRight w:val="0"/>
              <w:marTop w:val="0"/>
              <w:marBottom w:val="0"/>
              <w:divBdr>
                <w:top w:val="none" w:sz="0" w:space="0" w:color="auto"/>
                <w:left w:val="none" w:sz="0" w:space="0" w:color="auto"/>
                <w:bottom w:val="none" w:sz="0" w:space="0" w:color="auto"/>
                <w:right w:val="none" w:sz="0" w:space="0" w:color="auto"/>
              </w:divBdr>
            </w:div>
            <w:div w:id="1315642435">
              <w:marLeft w:val="0"/>
              <w:marRight w:val="0"/>
              <w:marTop w:val="0"/>
              <w:marBottom w:val="0"/>
              <w:divBdr>
                <w:top w:val="none" w:sz="0" w:space="0" w:color="auto"/>
                <w:left w:val="none" w:sz="0" w:space="0" w:color="auto"/>
                <w:bottom w:val="none" w:sz="0" w:space="0" w:color="auto"/>
                <w:right w:val="none" w:sz="0" w:space="0" w:color="auto"/>
              </w:divBdr>
            </w:div>
            <w:div w:id="1049183505">
              <w:marLeft w:val="0"/>
              <w:marRight w:val="0"/>
              <w:marTop w:val="0"/>
              <w:marBottom w:val="0"/>
              <w:divBdr>
                <w:top w:val="none" w:sz="0" w:space="0" w:color="auto"/>
                <w:left w:val="none" w:sz="0" w:space="0" w:color="auto"/>
                <w:bottom w:val="none" w:sz="0" w:space="0" w:color="auto"/>
                <w:right w:val="none" w:sz="0" w:space="0" w:color="auto"/>
              </w:divBdr>
            </w:div>
            <w:div w:id="844511687">
              <w:marLeft w:val="0"/>
              <w:marRight w:val="0"/>
              <w:marTop w:val="0"/>
              <w:marBottom w:val="0"/>
              <w:divBdr>
                <w:top w:val="none" w:sz="0" w:space="0" w:color="auto"/>
                <w:left w:val="none" w:sz="0" w:space="0" w:color="auto"/>
                <w:bottom w:val="none" w:sz="0" w:space="0" w:color="auto"/>
                <w:right w:val="none" w:sz="0" w:space="0" w:color="auto"/>
              </w:divBdr>
            </w:div>
            <w:div w:id="255795741">
              <w:marLeft w:val="0"/>
              <w:marRight w:val="0"/>
              <w:marTop w:val="0"/>
              <w:marBottom w:val="0"/>
              <w:divBdr>
                <w:top w:val="none" w:sz="0" w:space="0" w:color="auto"/>
                <w:left w:val="none" w:sz="0" w:space="0" w:color="auto"/>
                <w:bottom w:val="none" w:sz="0" w:space="0" w:color="auto"/>
                <w:right w:val="none" w:sz="0" w:space="0" w:color="auto"/>
              </w:divBdr>
            </w:div>
            <w:div w:id="1331517567">
              <w:marLeft w:val="0"/>
              <w:marRight w:val="0"/>
              <w:marTop w:val="0"/>
              <w:marBottom w:val="0"/>
              <w:divBdr>
                <w:top w:val="none" w:sz="0" w:space="0" w:color="auto"/>
                <w:left w:val="none" w:sz="0" w:space="0" w:color="auto"/>
                <w:bottom w:val="none" w:sz="0" w:space="0" w:color="auto"/>
                <w:right w:val="none" w:sz="0" w:space="0" w:color="auto"/>
              </w:divBdr>
            </w:div>
            <w:div w:id="752505240">
              <w:marLeft w:val="0"/>
              <w:marRight w:val="0"/>
              <w:marTop w:val="0"/>
              <w:marBottom w:val="0"/>
              <w:divBdr>
                <w:top w:val="none" w:sz="0" w:space="0" w:color="auto"/>
                <w:left w:val="none" w:sz="0" w:space="0" w:color="auto"/>
                <w:bottom w:val="none" w:sz="0" w:space="0" w:color="auto"/>
                <w:right w:val="none" w:sz="0" w:space="0" w:color="auto"/>
              </w:divBdr>
            </w:div>
            <w:div w:id="1392000898">
              <w:marLeft w:val="0"/>
              <w:marRight w:val="0"/>
              <w:marTop w:val="0"/>
              <w:marBottom w:val="0"/>
              <w:divBdr>
                <w:top w:val="none" w:sz="0" w:space="0" w:color="auto"/>
                <w:left w:val="none" w:sz="0" w:space="0" w:color="auto"/>
                <w:bottom w:val="none" w:sz="0" w:space="0" w:color="auto"/>
                <w:right w:val="none" w:sz="0" w:space="0" w:color="auto"/>
              </w:divBdr>
            </w:div>
            <w:div w:id="1902326906">
              <w:marLeft w:val="0"/>
              <w:marRight w:val="0"/>
              <w:marTop w:val="0"/>
              <w:marBottom w:val="0"/>
              <w:divBdr>
                <w:top w:val="none" w:sz="0" w:space="0" w:color="auto"/>
                <w:left w:val="none" w:sz="0" w:space="0" w:color="auto"/>
                <w:bottom w:val="none" w:sz="0" w:space="0" w:color="auto"/>
                <w:right w:val="none" w:sz="0" w:space="0" w:color="auto"/>
              </w:divBdr>
            </w:div>
            <w:div w:id="1389259543">
              <w:marLeft w:val="0"/>
              <w:marRight w:val="0"/>
              <w:marTop w:val="0"/>
              <w:marBottom w:val="0"/>
              <w:divBdr>
                <w:top w:val="none" w:sz="0" w:space="0" w:color="auto"/>
                <w:left w:val="none" w:sz="0" w:space="0" w:color="auto"/>
                <w:bottom w:val="none" w:sz="0" w:space="0" w:color="auto"/>
                <w:right w:val="none" w:sz="0" w:space="0" w:color="auto"/>
              </w:divBdr>
            </w:div>
            <w:div w:id="1889992717">
              <w:marLeft w:val="0"/>
              <w:marRight w:val="0"/>
              <w:marTop w:val="0"/>
              <w:marBottom w:val="0"/>
              <w:divBdr>
                <w:top w:val="none" w:sz="0" w:space="0" w:color="auto"/>
                <w:left w:val="none" w:sz="0" w:space="0" w:color="auto"/>
                <w:bottom w:val="none" w:sz="0" w:space="0" w:color="auto"/>
                <w:right w:val="none" w:sz="0" w:space="0" w:color="auto"/>
              </w:divBdr>
            </w:div>
            <w:div w:id="1974210381">
              <w:marLeft w:val="0"/>
              <w:marRight w:val="0"/>
              <w:marTop w:val="0"/>
              <w:marBottom w:val="0"/>
              <w:divBdr>
                <w:top w:val="none" w:sz="0" w:space="0" w:color="auto"/>
                <w:left w:val="none" w:sz="0" w:space="0" w:color="auto"/>
                <w:bottom w:val="none" w:sz="0" w:space="0" w:color="auto"/>
                <w:right w:val="none" w:sz="0" w:space="0" w:color="auto"/>
              </w:divBdr>
            </w:div>
            <w:div w:id="396587703">
              <w:marLeft w:val="0"/>
              <w:marRight w:val="0"/>
              <w:marTop w:val="0"/>
              <w:marBottom w:val="0"/>
              <w:divBdr>
                <w:top w:val="none" w:sz="0" w:space="0" w:color="auto"/>
                <w:left w:val="none" w:sz="0" w:space="0" w:color="auto"/>
                <w:bottom w:val="none" w:sz="0" w:space="0" w:color="auto"/>
                <w:right w:val="none" w:sz="0" w:space="0" w:color="auto"/>
              </w:divBdr>
            </w:div>
            <w:div w:id="105587397">
              <w:marLeft w:val="0"/>
              <w:marRight w:val="0"/>
              <w:marTop w:val="0"/>
              <w:marBottom w:val="0"/>
              <w:divBdr>
                <w:top w:val="none" w:sz="0" w:space="0" w:color="auto"/>
                <w:left w:val="none" w:sz="0" w:space="0" w:color="auto"/>
                <w:bottom w:val="none" w:sz="0" w:space="0" w:color="auto"/>
                <w:right w:val="none" w:sz="0" w:space="0" w:color="auto"/>
              </w:divBdr>
            </w:div>
            <w:div w:id="17199904">
              <w:marLeft w:val="0"/>
              <w:marRight w:val="0"/>
              <w:marTop w:val="0"/>
              <w:marBottom w:val="0"/>
              <w:divBdr>
                <w:top w:val="none" w:sz="0" w:space="0" w:color="auto"/>
                <w:left w:val="none" w:sz="0" w:space="0" w:color="auto"/>
                <w:bottom w:val="none" w:sz="0" w:space="0" w:color="auto"/>
                <w:right w:val="none" w:sz="0" w:space="0" w:color="auto"/>
              </w:divBdr>
            </w:div>
            <w:div w:id="1194535880">
              <w:marLeft w:val="0"/>
              <w:marRight w:val="0"/>
              <w:marTop w:val="0"/>
              <w:marBottom w:val="0"/>
              <w:divBdr>
                <w:top w:val="none" w:sz="0" w:space="0" w:color="auto"/>
                <w:left w:val="none" w:sz="0" w:space="0" w:color="auto"/>
                <w:bottom w:val="none" w:sz="0" w:space="0" w:color="auto"/>
                <w:right w:val="none" w:sz="0" w:space="0" w:color="auto"/>
              </w:divBdr>
            </w:div>
            <w:div w:id="777143561">
              <w:marLeft w:val="0"/>
              <w:marRight w:val="0"/>
              <w:marTop w:val="0"/>
              <w:marBottom w:val="0"/>
              <w:divBdr>
                <w:top w:val="none" w:sz="0" w:space="0" w:color="auto"/>
                <w:left w:val="none" w:sz="0" w:space="0" w:color="auto"/>
                <w:bottom w:val="none" w:sz="0" w:space="0" w:color="auto"/>
                <w:right w:val="none" w:sz="0" w:space="0" w:color="auto"/>
              </w:divBdr>
            </w:div>
            <w:div w:id="13462299">
              <w:marLeft w:val="0"/>
              <w:marRight w:val="0"/>
              <w:marTop w:val="0"/>
              <w:marBottom w:val="0"/>
              <w:divBdr>
                <w:top w:val="none" w:sz="0" w:space="0" w:color="auto"/>
                <w:left w:val="none" w:sz="0" w:space="0" w:color="auto"/>
                <w:bottom w:val="none" w:sz="0" w:space="0" w:color="auto"/>
                <w:right w:val="none" w:sz="0" w:space="0" w:color="auto"/>
              </w:divBdr>
            </w:div>
            <w:div w:id="197084051">
              <w:marLeft w:val="0"/>
              <w:marRight w:val="0"/>
              <w:marTop w:val="0"/>
              <w:marBottom w:val="0"/>
              <w:divBdr>
                <w:top w:val="none" w:sz="0" w:space="0" w:color="auto"/>
                <w:left w:val="none" w:sz="0" w:space="0" w:color="auto"/>
                <w:bottom w:val="none" w:sz="0" w:space="0" w:color="auto"/>
                <w:right w:val="none" w:sz="0" w:space="0" w:color="auto"/>
              </w:divBdr>
            </w:div>
            <w:div w:id="213129291">
              <w:marLeft w:val="0"/>
              <w:marRight w:val="0"/>
              <w:marTop w:val="0"/>
              <w:marBottom w:val="0"/>
              <w:divBdr>
                <w:top w:val="none" w:sz="0" w:space="0" w:color="auto"/>
                <w:left w:val="none" w:sz="0" w:space="0" w:color="auto"/>
                <w:bottom w:val="none" w:sz="0" w:space="0" w:color="auto"/>
                <w:right w:val="none" w:sz="0" w:space="0" w:color="auto"/>
              </w:divBdr>
            </w:div>
            <w:div w:id="266936334">
              <w:marLeft w:val="0"/>
              <w:marRight w:val="0"/>
              <w:marTop w:val="0"/>
              <w:marBottom w:val="0"/>
              <w:divBdr>
                <w:top w:val="none" w:sz="0" w:space="0" w:color="auto"/>
                <w:left w:val="none" w:sz="0" w:space="0" w:color="auto"/>
                <w:bottom w:val="none" w:sz="0" w:space="0" w:color="auto"/>
                <w:right w:val="none" w:sz="0" w:space="0" w:color="auto"/>
              </w:divBdr>
            </w:div>
            <w:div w:id="987175370">
              <w:marLeft w:val="0"/>
              <w:marRight w:val="0"/>
              <w:marTop w:val="0"/>
              <w:marBottom w:val="0"/>
              <w:divBdr>
                <w:top w:val="none" w:sz="0" w:space="0" w:color="auto"/>
                <w:left w:val="none" w:sz="0" w:space="0" w:color="auto"/>
                <w:bottom w:val="none" w:sz="0" w:space="0" w:color="auto"/>
                <w:right w:val="none" w:sz="0" w:space="0" w:color="auto"/>
              </w:divBdr>
            </w:div>
            <w:div w:id="2076663834">
              <w:marLeft w:val="0"/>
              <w:marRight w:val="0"/>
              <w:marTop w:val="0"/>
              <w:marBottom w:val="0"/>
              <w:divBdr>
                <w:top w:val="none" w:sz="0" w:space="0" w:color="auto"/>
                <w:left w:val="none" w:sz="0" w:space="0" w:color="auto"/>
                <w:bottom w:val="none" w:sz="0" w:space="0" w:color="auto"/>
                <w:right w:val="none" w:sz="0" w:space="0" w:color="auto"/>
              </w:divBdr>
            </w:div>
            <w:div w:id="2051955269">
              <w:marLeft w:val="0"/>
              <w:marRight w:val="0"/>
              <w:marTop w:val="0"/>
              <w:marBottom w:val="0"/>
              <w:divBdr>
                <w:top w:val="none" w:sz="0" w:space="0" w:color="auto"/>
                <w:left w:val="none" w:sz="0" w:space="0" w:color="auto"/>
                <w:bottom w:val="none" w:sz="0" w:space="0" w:color="auto"/>
                <w:right w:val="none" w:sz="0" w:space="0" w:color="auto"/>
              </w:divBdr>
            </w:div>
            <w:div w:id="588347394">
              <w:marLeft w:val="0"/>
              <w:marRight w:val="0"/>
              <w:marTop w:val="0"/>
              <w:marBottom w:val="0"/>
              <w:divBdr>
                <w:top w:val="none" w:sz="0" w:space="0" w:color="auto"/>
                <w:left w:val="none" w:sz="0" w:space="0" w:color="auto"/>
                <w:bottom w:val="none" w:sz="0" w:space="0" w:color="auto"/>
                <w:right w:val="none" w:sz="0" w:space="0" w:color="auto"/>
              </w:divBdr>
            </w:div>
            <w:div w:id="154345767">
              <w:marLeft w:val="0"/>
              <w:marRight w:val="0"/>
              <w:marTop w:val="0"/>
              <w:marBottom w:val="0"/>
              <w:divBdr>
                <w:top w:val="none" w:sz="0" w:space="0" w:color="auto"/>
                <w:left w:val="none" w:sz="0" w:space="0" w:color="auto"/>
                <w:bottom w:val="none" w:sz="0" w:space="0" w:color="auto"/>
                <w:right w:val="none" w:sz="0" w:space="0" w:color="auto"/>
              </w:divBdr>
            </w:div>
            <w:div w:id="1546024605">
              <w:marLeft w:val="0"/>
              <w:marRight w:val="0"/>
              <w:marTop w:val="0"/>
              <w:marBottom w:val="0"/>
              <w:divBdr>
                <w:top w:val="none" w:sz="0" w:space="0" w:color="auto"/>
                <w:left w:val="none" w:sz="0" w:space="0" w:color="auto"/>
                <w:bottom w:val="none" w:sz="0" w:space="0" w:color="auto"/>
                <w:right w:val="none" w:sz="0" w:space="0" w:color="auto"/>
              </w:divBdr>
            </w:div>
            <w:div w:id="241644285">
              <w:marLeft w:val="0"/>
              <w:marRight w:val="0"/>
              <w:marTop w:val="0"/>
              <w:marBottom w:val="0"/>
              <w:divBdr>
                <w:top w:val="none" w:sz="0" w:space="0" w:color="auto"/>
                <w:left w:val="none" w:sz="0" w:space="0" w:color="auto"/>
                <w:bottom w:val="none" w:sz="0" w:space="0" w:color="auto"/>
                <w:right w:val="none" w:sz="0" w:space="0" w:color="auto"/>
              </w:divBdr>
            </w:div>
            <w:div w:id="873074582">
              <w:marLeft w:val="0"/>
              <w:marRight w:val="0"/>
              <w:marTop w:val="0"/>
              <w:marBottom w:val="0"/>
              <w:divBdr>
                <w:top w:val="none" w:sz="0" w:space="0" w:color="auto"/>
                <w:left w:val="none" w:sz="0" w:space="0" w:color="auto"/>
                <w:bottom w:val="none" w:sz="0" w:space="0" w:color="auto"/>
                <w:right w:val="none" w:sz="0" w:space="0" w:color="auto"/>
              </w:divBdr>
            </w:div>
            <w:div w:id="2087070387">
              <w:marLeft w:val="0"/>
              <w:marRight w:val="0"/>
              <w:marTop w:val="0"/>
              <w:marBottom w:val="0"/>
              <w:divBdr>
                <w:top w:val="none" w:sz="0" w:space="0" w:color="auto"/>
                <w:left w:val="none" w:sz="0" w:space="0" w:color="auto"/>
                <w:bottom w:val="none" w:sz="0" w:space="0" w:color="auto"/>
                <w:right w:val="none" w:sz="0" w:space="0" w:color="auto"/>
              </w:divBdr>
            </w:div>
            <w:div w:id="466246011">
              <w:marLeft w:val="0"/>
              <w:marRight w:val="0"/>
              <w:marTop w:val="0"/>
              <w:marBottom w:val="0"/>
              <w:divBdr>
                <w:top w:val="none" w:sz="0" w:space="0" w:color="auto"/>
                <w:left w:val="none" w:sz="0" w:space="0" w:color="auto"/>
                <w:bottom w:val="none" w:sz="0" w:space="0" w:color="auto"/>
                <w:right w:val="none" w:sz="0" w:space="0" w:color="auto"/>
              </w:divBdr>
            </w:div>
            <w:div w:id="1937327329">
              <w:marLeft w:val="0"/>
              <w:marRight w:val="0"/>
              <w:marTop w:val="0"/>
              <w:marBottom w:val="0"/>
              <w:divBdr>
                <w:top w:val="none" w:sz="0" w:space="0" w:color="auto"/>
                <w:left w:val="none" w:sz="0" w:space="0" w:color="auto"/>
                <w:bottom w:val="none" w:sz="0" w:space="0" w:color="auto"/>
                <w:right w:val="none" w:sz="0" w:space="0" w:color="auto"/>
              </w:divBdr>
            </w:div>
            <w:div w:id="200896583">
              <w:marLeft w:val="0"/>
              <w:marRight w:val="0"/>
              <w:marTop w:val="0"/>
              <w:marBottom w:val="0"/>
              <w:divBdr>
                <w:top w:val="none" w:sz="0" w:space="0" w:color="auto"/>
                <w:left w:val="none" w:sz="0" w:space="0" w:color="auto"/>
                <w:bottom w:val="none" w:sz="0" w:space="0" w:color="auto"/>
                <w:right w:val="none" w:sz="0" w:space="0" w:color="auto"/>
              </w:divBdr>
            </w:div>
            <w:div w:id="6566001">
              <w:marLeft w:val="0"/>
              <w:marRight w:val="0"/>
              <w:marTop w:val="0"/>
              <w:marBottom w:val="0"/>
              <w:divBdr>
                <w:top w:val="none" w:sz="0" w:space="0" w:color="auto"/>
                <w:left w:val="none" w:sz="0" w:space="0" w:color="auto"/>
                <w:bottom w:val="none" w:sz="0" w:space="0" w:color="auto"/>
                <w:right w:val="none" w:sz="0" w:space="0" w:color="auto"/>
              </w:divBdr>
            </w:div>
            <w:div w:id="1768305764">
              <w:marLeft w:val="0"/>
              <w:marRight w:val="0"/>
              <w:marTop w:val="0"/>
              <w:marBottom w:val="0"/>
              <w:divBdr>
                <w:top w:val="none" w:sz="0" w:space="0" w:color="auto"/>
                <w:left w:val="none" w:sz="0" w:space="0" w:color="auto"/>
                <w:bottom w:val="none" w:sz="0" w:space="0" w:color="auto"/>
                <w:right w:val="none" w:sz="0" w:space="0" w:color="auto"/>
              </w:divBdr>
            </w:div>
            <w:div w:id="1717658698">
              <w:marLeft w:val="0"/>
              <w:marRight w:val="0"/>
              <w:marTop w:val="0"/>
              <w:marBottom w:val="0"/>
              <w:divBdr>
                <w:top w:val="none" w:sz="0" w:space="0" w:color="auto"/>
                <w:left w:val="none" w:sz="0" w:space="0" w:color="auto"/>
                <w:bottom w:val="none" w:sz="0" w:space="0" w:color="auto"/>
                <w:right w:val="none" w:sz="0" w:space="0" w:color="auto"/>
              </w:divBdr>
            </w:div>
            <w:div w:id="382171480">
              <w:marLeft w:val="0"/>
              <w:marRight w:val="0"/>
              <w:marTop w:val="0"/>
              <w:marBottom w:val="0"/>
              <w:divBdr>
                <w:top w:val="none" w:sz="0" w:space="0" w:color="auto"/>
                <w:left w:val="none" w:sz="0" w:space="0" w:color="auto"/>
                <w:bottom w:val="none" w:sz="0" w:space="0" w:color="auto"/>
                <w:right w:val="none" w:sz="0" w:space="0" w:color="auto"/>
              </w:divBdr>
            </w:div>
            <w:div w:id="1309703616">
              <w:marLeft w:val="0"/>
              <w:marRight w:val="0"/>
              <w:marTop w:val="0"/>
              <w:marBottom w:val="0"/>
              <w:divBdr>
                <w:top w:val="none" w:sz="0" w:space="0" w:color="auto"/>
                <w:left w:val="none" w:sz="0" w:space="0" w:color="auto"/>
                <w:bottom w:val="none" w:sz="0" w:space="0" w:color="auto"/>
                <w:right w:val="none" w:sz="0" w:space="0" w:color="auto"/>
              </w:divBdr>
            </w:div>
            <w:div w:id="1582905881">
              <w:marLeft w:val="0"/>
              <w:marRight w:val="0"/>
              <w:marTop w:val="0"/>
              <w:marBottom w:val="0"/>
              <w:divBdr>
                <w:top w:val="none" w:sz="0" w:space="0" w:color="auto"/>
                <w:left w:val="none" w:sz="0" w:space="0" w:color="auto"/>
                <w:bottom w:val="none" w:sz="0" w:space="0" w:color="auto"/>
                <w:right w:val="none" w:sz="0" w:space="0" w:color="auto"/>
              </w:divBdr>
            </w:div>
            <w:div w:id="2098020571">
              <w:marLeft w:val="0"/>
              <w:marRight w:val="0"/>
              <w:marTop w:val="0"/>
              <w:marBottom w:val="0"/>
              <w:divBdr>
                <w:top w:val="none" w:sz="0" w:space="0" w:color="auto"/>
                <w:left w:val="none" w:sz="0" w:space="0" w:color="auto"/>
                <w:bottom w:val="none" w:sz="0" w:space="0" w:color="auto"/>
                <w:right w:val="none" w:sz="0" w:space="0" w:color="auto"/>
              </w:divBdr>
            </w:div>
            <w:div w:id="503321849">
              <w:marLeft w:val="0"/>
              <w:marRight w:val="0"/>
              <w:marTop w:val="0"/>
              <w:marBottom w:val="0"/>
              <w:divBdr>
                <w:top w:val="none" w:sz="0" w:space="0" w:color="auto"/>
                <w:left w:val="none" w:sz="0" w:space="0" w:color="auto"/>
                <w:bottom w:val="none" w:sz="0" w:space="0" w:color="auto"/>
                <w:right w:val="none" w:sz="0" w:space="0" w:color="auto"/>
              </w:divBdr>
            </w:div>
            <w:div w:id="275211880">
              <w:marLeft w:val="0"/>
              <w:marRight w:val="0"/>
              <w:marTop w:val="0"/>
              <w:marBottom w:val="0"/>
              <w:divBdr>
                <w:top w:val="none" w:sz="0" w:space="0" w:color="auto"/>
                <w:left w:val="none" w:sz="0" w:space="0" w:color="auto"/>
                <w:bottom w:val="none" w:sz="0" w:space="0" w:color="auto"/>
                <w:right w:val="none" w:sz="0" w:space="0" w:color="auto"/>
              </w:divBdr>
            </w:div>
            <w:div w:id="1167674159">
              <w:marLeft w:val="0"/>
              <w:marRight w:val="0"/>
              <w:marTop w:val="0"/>
              <w:marBottom w:val="0"/>
              <w:divBdr>
                <w:top w:val="none" w:sz="0" w:space="0" w:color="auto"/>
                <w:left w:val="none" w:sz="0" w:space="0" w:color="auto"/>
                <w:bottom w:val="none" w:sz="0" w:space="0" w:color="auto"/>
                <w:right w:val="none" w:sz="0" w:space="0" w:color="auto"/>
              </w:divBdr>
            </w:div>
            <w:div w:id="1509712666">
              <w:marLeft w:val="0"/>
              <w:marRight w:val="0"/>
              <w:marTop w:val="0"/>
              <w:marBottom w:val="0"/>
              <w:divBdr>
                <w:top w:val="none" w:sz="0" w:space="0" w:color="auto"/>
                <w:left w:val="none" w:sz="0" w:space="0" w:color="auto"/>
                <w:bottom w:val="none" w:sz="0" w:space="0" w:color="auto"/>
                <w:right w:val="none" w:sz="0" w:space="0" w:color="auto"/>
              </w:divBdr>
            </w:div>
            <w:div w:id="188229012">
              <w:marLeft w:val="0"/>
              <w:marRight w:val="0"/>
              <w:marTop w:val="0"/>
              <w:marBottom w:val="0"/>
              <w:divBdr>
                <w:top w:val="none" w:sz="0" w:space="0" w:color="auto"/>
                <w:left w:val="none" w:sz="0" w:space="0" w:color="auto"/>
                <w:bottom w:val="none" w:sz="0" w:space="0" w:color="auto"/>
                <w:right w:val="none" w:sz="0" w:space="0" w:color="auto"/>
              </w:divBdr>
            </w:div>
            <w:div w:id="680161307">
              <w:marLeft w:val="0"/>
              <w:marRight w:val="0"/>
              <w:marTop w:val="0"/>
              <w:marBottom w:val="0"/>
              <w:divBdr>
                <w:top w:val="none" w:sz="0" w:space="0" w:color="auto"/>
                <w:left w:val="none" w:sz="0" w:space="0" w:color="auto"/>
                <w:bottom w:val="none" w:sz="0" w:space="0" w:color="auto"/>
                <w:right w:val="none" w:sz="0" w:space="0" w:color="auto"/>
              </w:divBdr>
            </w:div>
            <w:div w:id="1649557941">
              <w:marLeft w:val="0"/>
              <w:marRight w:val="0"/>
              <w:marTop w:val="0"/>
              <w:marBottom w:val="0"/>
              <w:divBdr>
                <w:top w:val="none" w:sz="0" w:space="0" w:color="auto"/>
                <w:left w:val="none" w:sz="0" w:space="0" w:color="auto"/>
                <w:bottom w:val="none" w:sz="0" w:space="0" w:color="auto"/>
                <w:right w:val="none" w:sz="0" w:space="0" w:color="auto"/>
              </w:divBdr>
            </w:div>
            <w:div w:id="1656176540">
              <w:marLeft w:val="0"/>
              <w:marRight w:val="0"/>
              <w:marTop w:val="0"/>
              <w:marBottom w:val="0"/>
              <w:divBdr>
                <w:top w:val="none" w:sz="0" w:space="0" w:color="auto"/>
                <w:left w:val="none" w:sz="0" w:space="0" w:color="auto"/>
                <w:bottom w:val="none" w:sz="0" w:space="0" w:color="auto"/>
                <w:right w:val="none" w:sz="0" w:space="0" w:color="auto"/>
              </w:divBdr>
            </w:div>
            <w:div w:id="1865634836">
              <w:marLeft w:val="0"/>
              <w:marRight w:val="0"/>
              <w:marTop w:val="0"/>
              <w:marBottom w:val="0"/>
              <w:divBdr>
                <w:top w:val="none" w:sz="0" w:space="0" w:color="auto"/>
                <w:left w:val="none" w:sz="0" w:space="0" w:color="auto"/>
                <w:bottom w:val="none" w:sz="0" w:space="0" w:color="auto"/>
                <w:right w:val="none" w:sz="0" w:space="0" w:color="auto"/>
              </w:divBdr>
            </w:div>
            <w:div w:id="536087906">
              <w:marLeft w:val="0"/>
              <w:marRight w:val="0"/>
              <w:marTop w:val="0"/>
              <w:marBottom w:val="0"/>
              <w:divBdr>
                <w:top w:val="none" w:sz="0" w:space="0" w:color="auto"/>
                <w:left w:val="none" w:sz="0" w:space="0" w:color="auto"/>
                <w:bottom w:val="none" w:sz="0" w:space="0" w:color="auto"/>
                <w:right w:val="none" w:sz="0" w:space="0" w:color="auto"/>
              </w:divBdr>
            </w:div>
            <w:div w:id="1751777718">
              <w:marLeft w:val="0"/>
              <w:marRight w:val="0"/>
              <w:marTop w:val="0"/>
              <w:marBottom w:val="0"/>
              <w:divBdr>
                <w:top w:val="none" w:sz="0" w:space="0" w:color="auto"/>
                <w:left w:val="none" w:sz="0" w:space="0" w:color="auto"/>
                <w:bottom w:val="none" w:sz="0" w:space="0" w:color="auto"/>
                <w:right w:val="none" w:sz="0" w:space="0" w:color="auto"/>
              </w:divBdr>
            </w:div>
            <w:div w:id="574438259">
              <w:marLeft w:val="0"/>
              <w:marRight w:val="0"/>
              <w:marTop w:val="0"/>
              <w:marBottom w:val="0"/>
              <w:divBdr>
                <w:top w:val="none" w:sz="0" w:space="0" w:color="auto"/>
                <w:left w:val="none" w:sz="0" w:space="0" w:color="auto"/>
                <w:bottom w:val="none" w:sz="0" w:space="0" w:color="auto"/>
                <w:right w:val="none" w:sz="0" w:space="0" w:color="auto"/>
              </w:divBdr>
            </w:div>
            <w:div w:id="971329994">
              <w:marLeft w:val="0"/>
              <w:marRight w:val="0"/>
              <w:marTop w:val="0"/>
              <w:marBottom w:val="0"/>
              <w:divBdr>
                <w:top w:val="none" w:sz="0" w:space="0" w:color="auto"/>
                <w:left w:val="none" w:sz="0" w:space="0" w:color="auto"/>
                <w:bottom w:val="none" w:sz="0" w:space="0" w:color="auto"/>
                <w:right w:val="none" w:sz="0" w:space="0" w:color="auto"/>
              </w:divBdr>
            </w:div>
            <w:div w:id="1601140078">
              <w:marLeft w:val="0"/>
              <w:marRight w:val="0"/>
              <w:marTop w:val="0"/>
              <w:marBottom w:val="0"/>
              <w:divBdr>
                <w:top w:val="none" w:sz="0" w:space="0" w:color="auto"/>
                <w:left w:val="none" w:sz="0" w:space="0" w:color="auto"/>
                <w:bottom w:val="none" w:sz="0" w:space="0" w:color="auto"/>
                <w:right w:val="none" w:sz="0" w:space="0" w:color="auto"/>
              </w:divBdr>
            </w:div>
            <w:div w:id="862594951">
              <w:marLeft w:val="0"/>
              <w:marRight w:val="0"/>
              <w:marTop w:val="0"/>
              <w:marBottom w:val="0"/>
              <w:divBdr>
                <w:top w:val="none" w:sz="0" w:space="0" w:color="auto"/>
                <w:left w:val="none" w:sz="0" w:space="0" w:color="auto"/>
                <w:bottom w:val="none" w:sz="0" w:space="0" w:color="auto"/>
                <w:right w:val="none" w:sz="0" w:space="0" w:color="auto"/>
              </w:divBdr>
            </w:div>
            <w:div w:id="2042241741">
              <w:marLeft w:val="0"/>
              <w:marRight w:val="0"/>
              <w:marTop w:val="0"/>
              <w:marBottom w:val="0"/>
              <w:divBdr>
                <w:top w:val="none" w:sz="0" w:space="0" w:color="auto"/>
                <w:left w:val="none" w:sz="0" w:space="0" w:color="auto"/>
                <w:bottom w:val="none" w:sz="0" w:space="0" w:color="auto"/>
                <w:right w:val="none" w:sz="0" w:space="0" w:color="auto"/>
              </w:divBdr>
            </w:div>
            <w:div w:id="546526185">
              <w:marLeft w:val="0"/>
              <w:marRight w:val="0"/>
              <w:marTop w:val="0"/>
              <w:marBottom w:val="0"/>
              <w:divBdr>
                <w:top w:val="none" w:sz="0" w:space="0" w:color="auto"/>
                <w:left w:val="none" w:sz="0" w:space="0" w:color="auto"/>
                <w:bottom w:val="none" w:sz="0" w:space="0" w:color="auto"/>
                <w:right w:val="none" w:sz="0" w:space="0" w:color="auto"/>
              </w:divBdr>
            </w:div>
            <w:div w:id="911934859">
              <w:marLeft w:val="0"/>
              <w:marRight w:val="0"/>
              <w:marTop w:val="0"/>
              <w:marBottom w:val="0"/>
              <w:divBdr>
                <w:top w:val="none" w:sz="0" w:space="0" w:color="auto"/>
                <w:left w:val="none" w:sz="0" w:space="0" w:color="auto"/>
                <w:bottom w:val="none" w:sz="0" w:space="0" w:color="auto"/>
                <w:right w:val="none" w:sz="0" w:space="0" w:color="auto"/>
              </w:divBdr>
            </w:div>
            <w:div w:id="994265067">
              <w:marLeft w:val="0"/>
              <w:marRight w:val="0"/>
              <w:marTop w:val="0"/>
              <w:marBottom w:val="0"/>
              <w:divBdr>
                <w:top w:val="none" w:sz="0" w:space="0" w:color="auto"/>
                <w:left w:val="none" w:sz="0" w:space="0" w:color="auto"/>
                <w:bottom w:val="none" w:sz="0" w:space="0" w:color="auto"/>
                <w:right w:val="none" w:sz="0" w:space="0" w:color="auto"/>
              </w:divBdr>
            </w:div>
            <w:div w:id="375391136">
              <w:marLeft w:val="0"/>
              <w:marRight w:val="0"/>
              <w:marTop w:val="0"/>
              <w:marBottom w:val="0"/>
              <w:divBdr>
                <w:top w:val="none" w:sz="0" w:space="0" w:color="auto"/>
                <w:left w:val="none" w:sz="0" w:space="0" w:color="auto"/>
                <w:bottom w:val="none" w:sz="0" w:space="0" w:color="auto"/>
                <w:right w:val="none" w:sz="0" w:space="0" w:color="auto"/>
              </w:divBdr>
            </w:div>
            <w:div w:id="716733941">
              <w:marLeft w:val="0"/>
              <w:marRight w:val="0"/>
              <w:marTop w:val="0"/>
              <w:marBottom w:val="0"/>
              <w:divBdr>
                <w:top w:val="none" w:sz="0" w:space="0" w:color="auto"/>
                <w:left w:val="none" w:sz="0" w:space="0" w:color="auto"/>
                <w:bottom w:val="none" w:sz="0" w:space="0" w:color="auto"/>
                <w:right w:val="none" w:sz="0" w:space="0" w:color="auto"/>
              </w:divBdr>
            </w:div>
            <w:div w:id="1329484281">
              <w:marLeft w:val="0"/>
              <w:marRight w:val="0"/>
              <w:marTop w:val="0"/>
              <w:marBottom w:val="0"/>
              <w:divBdr>
                <w:top w:val="none" w:sz="0" w:space="0" w:color="auto"/>
                <w:left w:val="none" w:sz="0" w:space="0" w:color="auto"/>
                <w:bottom w:val="none" w:sz="0" w:space="0" w:color="auto"/>
                <w:right w:val="none" w:sz="0" w:space="0" w:color="auto"/>
              </w:divBdr>
            </w:div>
            <w:div w:id="1862552962">
              <w:marLeft w:val="0"/>
              <w:marRight w:val="0"/>
              <w:marTop w:val="0"/>
              <w:marBottom w:val="0"/>
              <w:divBdr>
                <w:top w:val="none" w:sz="0" w:space="0" w:color="auto"/>
                <w:left w:val="none" w:sz="0" w:space="0" w:color="auto"/>
                <w:bottom w:val="none" w:sz="0" w:space="0" w:color="auto"/>
                <w:right w:val="none" w:sz="0" w:space="0" w:color="auto"/>
              </w:divBdr>
            </w:div>
            <w:div w:id="194083291">
              <w:marLeft w:val="0"/>
              <w:marRight w:val="0"/>
              <w:marTop w:val="0"/>
              <w:marBottom w:val="0"/>
              <w:divBdr>
                <w:top w:val="none" w:sz="0" w:space="0" w:color="auto"/>
                <w:left w:val="none" w:sz="0" w:space="0" w:color="auto"/>
                <w:bottom w:val="none" w:sz="0" w:space="0" w:color="auto"/>
                <w:right w:val="none" w:sz="0" w:space="0" w:color="auto"/>
              </w:divBdr>
            </w:div>
            <w:div w:id="61562974">
              <w:marLeft w:val="0"/>
              <w:marRight w:val="0"/>
              <w:marTop w:val="0"/>
              <w:marBottom w:val="0"/>
              <w:divBdr>
                <w:top w:val="none" w:sz="0" w:space="0" w:color="auto"/>
                <w:left w:val="none" w:sz="0" w:space="0" w:color="auto"/>
                <w:bottom w:val="none" w:sz="0" w:space="0" w:color="auto"/>
                <w:right w:val="none" w:sz="0" w:space="0" w:color="auto"/>
              </w:divBdr>
            </w:div>
            <w:div w:id="302275978">
              <w:marLeft w:val="0"/>
              <w:marRight w:val="0"/>
              <w:marTop w:val="0"/>
              <w:marBottom w:val="0"/>
              <w:divBdr>
                <w:top w:val="none" w:sz="0" w:space="0" w:color="auto"/>
                <w:left w:val="none" w:sz="0" w:space="0" w:color="auto"/>
                <w:bottom w:val="none" w:sz="0" w:space="0" w:color="auto"/>
                <w:right w:val="none" w:sz="0" w:space="0" w:color="auto"/>
              </w:divBdr>
            </w:div>
            <w:div w:id="696660646">
              <w:marLeft w:val="0"/>
              <w:marRight w:val="0"/>
              <w:marTop w:val="0"/>
              <w:marBottom w:val="0"/>
              <w:divBdr>
                <w:top w:val="none" w:sz="0" w:space="0" w:color="auto"/>
                <w:left w:val="none" w:sz="0" w:space="0" w:color="auto"/>
                <w:bottom w:val="none" w:sz="0" w:space="0" w:color="auto"/>
                <w:right w:val="none" w:sz="0" w:space="0" w:color="auto"/>
              </w:divBdr>
            </w:div>
            <w:div w:id="832525629">
              <w:marLeft w:val="0"/>
              <w:marRight w:val="0"/>
              <w:marTop w:val="0"/>
              <w:marBottom w:val="0"/>
              <w:divBdr>
                <w:top w:val="none" w:sz="0" w:space="0" w:color="auto"/>
                <w:left w:val="none" w:sz="0" w:space="0" w:color="auto"/>
                <w:bottom w:val="none" w:sz="0" w:space="0" w:color="auto"/>
                <w:right w:val="none" w:sz="0" w:space="0" w:color="auto"/>
              </w:divBdr>
            </w:div>
            <w:div w:id="841971821">
              <w:marLeft w:val="0"/>
              <w:marRight w:val="0"/>
              <w:marTop w:val="0"/>
              <w:marBottom w:val="0"/>
              <w:divBdr>
                <w:top w:val="none" w:sz="0" w:space="0" w:color="auto"/>
                <w:left w:val="none" w:sz="0" w:space="0" w:color="auto"/>
                <w:bottom w:val="none" w:sz="0" w:space="0" w:color="auto"/>
                <w:right w:val="none" w:sz="0" w:space="0" w:color="auto"/>
              </w:divBdr>
            </w:div>
            <w:div w:id="705133937">
              <w:marLeft w:val="0"/>
              <w:marRight w:val="0"/>
              <w:marTop w:val="0"/>
              <w:marBottom w:val="0"/>
              <w:divBdr>
                <w:top w:val="none" w:sz="0" w:space="0" w:color="auto"/>
                <w:left w:val="none" w:sz="0" w:space="0" w:color="auto"/>
                <w:bottom w:val="none" w:sz="0" w:space="0" w:color="auto"/>
                <w:right w:val="none" w:sz="0" w:space="0" w:color="auto"/>
              </w:divBdr>
            </w:div>
            <w:div w:id="2069721548">
              <w:marLeft w:val="0"/>
              <w:marRight w:val="0"/>
              <w:marTop w:val="0"/>
              <w:marBottom w:val="0"/>
              <w:divBdr>
                <w:top w:val="none" w:sz="0" w:space="0" w:color="auto"/>
                <w:left w:val="none" w:sz="0" w:space="0" w:color="auto"/>
                <w:bottom w:val="none" w:sz="0" w:space="0" w:color="auto"/>
                <w:right w:val="none" w:sz="0" w:space="0" w:color="auto"/>
              </w:divBdr>
            </w:div>
            <w:div w:id="1130590667">
              <w:marLeft w:val="0"/>
              <w:marRight w:val="0"/>
              <w:marTop w:val="0"/>
              <w:marBottom w:val="0"/>
              <w:divBdr>
                <w:top w:val="none" w:sz="0" w:space="0" w:color="auto"/>
                <w:left w:val="none" w:sz="0" w:space="0" w:color="auto"/>
                <w:bottom w:val="none" w:sz="0" w:space="0" w:color="auto"/>
                <w:right w:val="none" w:sz="0" w:space="0" w:color="auto"/>
              </w:divBdr>
            </w:div>
            <w:div w:id="288783072">
              <w:marLeft w:val="0"/>
              <w:marRight w:val="0"/>
              <w:marTop w:val="0"/>
              <w:marBottom w:val="0"/>
              <w:divBdr>
                <w:top w:val="none" w:sz="0" w:space="0" w:color="auto"/>
                <w:left w:val="none" w:sz="0" w:space="0" w:color="auto"/>
                <w:bottom w:val="none" w:sz="0" w:space="0" w:color="auto"/>
                <w:right w:val="none" w:sz="0" w:space="0" w:color="auto"/>
              </w:divBdr>
            </w:div>
            <w:div w:id="52898444">
              <w:marLeft w:val="0"/>
              <w:marRight w:val="0"/>
              <w:marTop w:val="0"/>
              <w:marBottom w:val="0"/>
              <w:divBdr>
                <w:top w:val="none" w:sz="0" w:space="0" w:color="auto"/>
                <w:left w:val="none" w:sz="0" w:space="0" w:color="auto"/>
                <w:bottom w:val="none" w:sz="0" w:space="0" w:color="auto"/>
                <w:right w:val="none" w:sz="0" w:space="0" w:color="auto"/>
              </w:divBdr>
            </w:div>
            <w:div w:id="1686978193">
              <w:marLeft w:val="0"/>
              <w:marRight w:val="0"/>
              <w:marTop w:val="0"/>
              <w:marBottom w:val="0"/>
              <w:divBdr>
                <w:top w:val="none" w:sz="0" w:space="0" w:color="auto"/>
                <w:left w:val="none" w:sz="0" w:space="0" w:color="auto"/>
                <w:bottom w:val="none" w:sz="0" w:space="0" w:color="auto"/>
                <w:right w:val="none" w:sz="0" w:space="0" w:color="auto"/>
              </w:divBdr>
            </w:div>
            <w:div w:id="1811820577">
              <w:marLeft w:val="0"/>
              <w:marRight w:val="0"/>
              <w:marTop w:val="0"/>
              <w:marBottom w:val="0"/>
              <w:divBdr>
                <w:top w:val="none" w:sz="0" w:space="0" w:color="auto"/>
                <w:left w:val="none" w:sz="0" w:space="0" w:color="auto"/>
                <w:bottom w:val="none" w:sz="0" w:space="0" w:color="auto"/>
                <w:right w:val="none" w:sz="0" w:space="0" w:color="auto"/>
              </w:divBdr>
            </w:div>
            <w:div w:id="2012485623">
              <w:marLeft w:val="0"/>
              <w:marRight w:val="0"/>
              <w:marTop w:val="0"/>
              <w:marBottom w:val="0"/>
              <w:divBdr>
                <w:top w:val="none" w:sz="0" w:space="0" w:color="auto"/>
                <w:left w:val="none" w:sz="0" w:space="0" w:color="auto"/>
                <w:bottom w:val="none" w:sz="0" w:space="0" w:color="auto"/>
                <w:right w:val="none" w:sz="0" w:space="0" w:color="auto"/>
              </w:divBdr>
            </w:div>
            <w:div w:id="2134402819">
              <w:marLeft w:val="0"/>
              <w:marRight w:val="0"/>
              <w:marTop w:val="0"/>
              <w:marBottom w:val="0"/>
              <w:divBdr>
                <w:top w:val="none" w:sz="0" w:space="0" w:color="auto"/>
                <w:left w:val="none" w:sz="0" w:space="0" w:color="auto"/>
                <w:bottom w:val="none" w:sz="0" w:space="0" w:color="auto"/>
                <w:right w:val="none" w:sz="0" w:space="0" w:color="auto"/>
              </w:divBdr>
            </w:div>
            <w:div w:id="1993871710">
              <w:marLeft w:val="0"/>
              <w:marRight w:val="0"/>
              <w:marTop w:val="0"/>
              <w:marBottom w:val="0"/>
              <w:divBdr>
                <w:top w:val="none" w:sz="0" w:space="0" w:color="auto"/>
                <w:left w:val="none" w:sz="0" w:space="0" w:color="auto"/>
                <w:bottom w:val="none" w:sz="0" w:space="0" w:color="auto"/>
                <w:right w:val="none" w:sz="0" w:space="0" w:color="auto"/>
              </w:divBdr>
            </w:div>
            <w:div w:id="1191341305">
              <w:marLeft w:val="0"/>
              <w:marRight w:val="0"/>
              <w:marTop w:val="0"/>
              <w:marBottom w:val="0"/>
              <w:divBdr>
                <w:top w:val="none" w:sz="0" w:space="0" w:color="auto"/>
                <w:left w:val="none" w:sz="0" w:space="0" w:color="auto"/>
                <w:bottom w:val="none" w:sz="0" w:space="0" w:color="auto"/>
                <w:right w:val="none" w:sz="0" w:space="0" w:color="auto"/>
              </w:divBdr>
            </w:div>
            <w:div w:id="810056248">
              <w:marLeft w:val="0"/>
              <w:marRight w:val="0"/>
              <w:marTop w:val="0"/>
              <w:marBottom w:val="0"/>
              <w:divBdr>
                <w:top w:val="none" w:sz="0" w:space="0" w:color="auto"/>
                <w:left w:val="none" w:sz="0" w:space="0" w:color="auto"/>
                <w:bottom w:val="none" w:sz="0" w:space="0" w:color="auto"/>
                <w:right w:val="none" w:sz="0" w:space="0" w:color="auto"/>
              </w:divBdr>
            </w:div>
            <w:div w:id="1437940971">
              <w:marLeft w:val="0"/>
              <w:marRight w:val="0"/>
              <w:marTop w:val="0"/>
              <w:marBottom w:val="0"/>
              <w:divBdr>
                <w:top w:val="none" w:sz="0" w:space="0" w:color="auto"/>
                <w:left w:val="none" w:sz="0" w:space="0" w:color="auto"/>
                <w:bottom w:val="none" w:sz="0" w:space="0" w:color="auto"/>
                <w:right w:val="none" w:sz="0" w:space="0" w:color="auto"/>
              </w:divBdr>
            </w:div>
            <w:div w:id="188178500">
              <w:marLeft w:val="0"/>
              <w:marRight w:val="0"/>
              <w:marTop w:val="0"/>
              <w:marBottom w:val="0"/>
              <w:divBdr>
                <w:top w:val="none" w:sz="0" w:space="0" w:color="auto"/>
                <w:left w:val="none" w:sz="0" w:space="0" w:color="auto"/>
                <w:bottom w:val="none" w:sz="0" w:space="0" w:color="auto"/>
                <w:right w:val="none" w:sz="0" w:space="0" w:color="auto"/>
              </w:divBdr>
            </w:div>
            <w:div w:id="1111360545">
              <w:marLeft w:val="0"/>
              <w:marRight w:val="0"/>
              <w:marTop w:val="0"/>
              <w:marBottom w:val="0"/>
              <w:divBdr>
                <w:top w:val="none" w:sz="0" w:space="0" w:color="auto"/>
                <w:left w:val="none" w:sz="0" w:space="0" w:color="auto"/>
                <w:bottom w:val="none" w:sz="0" w:space="0" w:color="auto"/>
                <w:right w:val="none" w:sz="0" w:space="0" w:color="auto"/>
              </w:divBdr>
            </w:div>
            <w:div w:id="2028559263">
              <w:marLeft w:val="0"/>
              <w:marRight w:val="0"/>
              <w:marTop w:val="0"/>
              <w:marBottom w:val="0"/>
              <w:divBdr>
                <w:top w:val="none" w:sz="0" w:space="0" w:color="auto"/>
                <w:left w:val="none" w:sz="0" w:space="0" w:color="auto"/>
                <w:bottom w:val="none" w:sz="0" w:space="0" w:color="auto"/>
                <w:right w:val="none" w:sz="0" w:space="0" w:color="auto"/>
              </w:divBdr>
            </w:div>
            <w:div w:id="1948611704">
              <w:marLeft w:val="0"/>
              <w:marRight w:val="0"/>
              <w:marTop w:val="0"/>
              <w:marBottom w:val="0"/>
              <w:divBdr>
                <w:top w:val="none" w:sz="0" w:space="0" w:color="auto"/>
                <w:left w:val="none" w:sz="0" w:space="0" w:color="auto"/>
                <w:bottom w:val="none" w:sz="0" w:space="0" w:color="auto"/>
                <w:right w:val="none" w:sz="0" w:space="0" w:color="auto"/>
              </w:divBdr>
            </w:div>
            <w:div w:id="1185093860">
              <w:marLeft w:val="0"/>
              <w:marRight w:val="0"/>
              <w:marTop w:val="0"/>
              <w:marBottom w:val="0"/>
              <w:divBdr>
                <w:top w:val="none" w:sz="0" w:space="0" w:color="auto"/>
                <w:left w:val="none" w:sz="0" w:space="0" w:color="auto"/>
                <w:bottom w:val="none" w:sz="0" w:space="0" w:color="auto"/>
                <w:right w:val="none" w:sz="0" w:space="0" w:color="auto"/>
              </w:divBdr>
            </w:div>
            <w:div w:id="1950745188">
              <w:marLeft w:val="0"/>
              <w:marRight w:val="0"/>
              <w:marTop w:val="0"/>
              <w:marBottom w:val="0"/>
              <w:divBdr>
                <w:top w:val="none" w:sz="0" w:space="0" w:color="auto"/>
                <w:left w:val="none" w:sz="0" w:space="0" w:color="auto"/>
                <w:bottom w:val="none" w:sz="0" w:space="0" w:color="auto"/>
                <w:right w:val="none" w:sz="0" w:space="0" w:color="auto"/>
              </w:divBdr>
            </w:div>
            <w:div w:id="924463481">
              <w:marLeft w:val="0"/>
              <w:marRight w:val="0"/>
              <w:marTop w:val="0"/>
              <w:marBottom w:val="0"/>
              <w:divBdr>
                <w:top w:val="none" w:sz="0" w:space="0" w:color="auto"/>
                <w:left w:val="none" w:sz="0" w:space="0" w:color="auto"/>
                <w:bottom w:val="none" w:sz="0" w:space="0" w:color="auto"/>
                <w:right w:val="none" w:sz="0" w:space="0" w:color="auto"/>
              </w:divBdr>
            </w:div>
            <w:div w:id="299769048">
              <w:marLeft w:val="0"/>
              <w:marRight w:val="0"/>
              <w:marTop w:val="0"/>
              <w:marBottom w:val="0"/>
              <w:divBdr>
                <w:top w:val="none" w:sz="0" w:space="0" w:color="auto"/>
                <w:left w:val="none" w:sz="0" w:space="0" w:color="auto"/>
                <w:bottom w:val="none" w:sz="0" w:space="0" w:color="auto"/>
                <w:right w:val="none" w:sz="0" w:space="0" w:color="auto"/>
              </w:divBdr>
            </w:div>
            <w:div w:id="506486465">
              <w:marLeft w:val="0"/>
              <w:marRight w:val="0"/>
              <w:marTop w:val="0"/>
              <w:marBottom w:val="0"/>
              <w:divBdr>
                <w:top w:val="none" w:sz="0" w:space="0" w:color="auto"/>
                <w:left w:val="none" w:sz="0" w:space="0" w:color="auto"/>
                <w:bottom w:val="none" w:sz="0" w:space="0" w:color="auto"/>
                <w:right w:val="none" w:sz="0" w:space="0" w:color="auto"/>
              </w:divBdr>
            </w:div>
            <w:div w:id="1201433328">
              <w:marLeft w:val="0"/>
              <w:marRight w:val="0"/>
              <w:marTop w:val="0"/>
              <w:marBottom w:val="0"/>
              <w:divBdr>
                <w:top w:val="none" w:sz="0" w:space="0" w:color="auto"/>
                <w:left w:val="none" w:sz="0" w:space="0" w:color="auto"/>
                <w:bottom w:val="none" w:sz="0" w:space="0" w:color="auto"/>
                <w:right w:val="none" w:sz="0" w:space="0" w:color="auto"/>
              </w:divBdr>
            </w:div>
            <w:div w:id="416906351">
              <w:marLeft w:val="0"/>
              <w:marRight w:val="0"/>
              <w:marTop w:val="0"/>
              <w:marBottom w:val="0"/>
              <w:divBdr>
                <w:top w:val="none" w:sz="0" w:space="0" w:color="auto"/>
                <w:left w:val="none" w:sz="0" w:space="0" w:color="auto"/>
                <w:bottom w:val="none" w:sz="0" w:space="0" w:color="auto"/>
                <w:right w:val="none" w:sz="0" w:space="0" w:color="auto"/>
              </w:divBdr>
            </w:div>
            <w:div w:id="1339696803">
              <w:marLeft w:val="0"/>
              <w:marRight w:val="0"/>
              <w:marTop w:val="0"/>
              <w:marBottom w:val="0"/>
              <w:divBdr>
                <w:top w:val="none" w:sz="0" w:space="0" w:color="auto"/>
                <w:left w:val="none" w:sz="0" w:space="0" w:color="auto"/>
                <w:bottom w:val="none" w:sz="0" w:space="0" w:color="auto"/>
                <w:right w:val="none" w:sz="0" w:space="0" w:color="auto"/>
              </w:divBdr>
            </w:div>
            <w:div w:id="1122961678">
              <w:marLeft w:val="0"/>
              <w:marRight w:val="0"/>
              <w:marTop w:val="0"/>
              <w:marBottom w:val="0"/>
              <w:divBdr>
                <w:top w:val="none" w:sz="0" w:space="0" w:color="auto"/>
                <w:left w:val="none" w:sz="0" w:space="0" w:color="auto"/>
                <w:bottom w:val="none" w:sz="0" w:space="0" w:color="auto"/>
                <w:right w:val="none" w:sz="0" w:space="0" w:color="auto"/>
              </w:divBdr>
            </w:div>
            <w:div w:id="1456945932">
              <w:marLeft w:val="0"/>
              <w:marRight w:val="0"/>
              <w:marTop w:val="0"/>
              <w:marBottom w:val="0"/>
              <w:divBdr>
                <w:top w:val="none" w:sz="0" w:space="0" w:color="auto"/>
                <w:left w:val="none" w:sz="0" w:space="0" w:color="auto"/>
                <w:bottom w:val="none" w:sz="0" w:space="0" w:color="auto"/>
                <w:right w:val="none" w:sz="0" w:space="0" w:color="auto"/>
              </w:divBdr>
            </w:div>
            <w:div w:id="1348023220">
              <w:marLeft w:val="0"/>
              <w:marRight w:val="0"/>
              <w:marTop w:val="0"/>
              <w:marBottom w:val="0"/>
              <w:divBdr>
                <w:top w:val="none" w:sz="0" w:space="0" w:color="auto"/>
                <w:left w:val="none" w:sz="0" w:space="0" w:color="auto"/>
                <w:bottom w:val="none" w:sz="0" w:space="0" w:color="auto"/>
                <w:right w:val="none" w:sz="0" w:space="0" w:color="auto"/>
              </w:divBdr>
            </w:div>
            <w:div w:id="279339387">
              <w:marLeft w:val="0"/>
              <w:marRight w:val="0"/>
              <w:marTop w:val="0"/>
              <w:marBottom w:val="0"/>
              <w:divBdr>
                <w:top w:val="none" w:sz="0" w:space="0" w:color="auto"/>
                <w:left w:val="none" w:sz="0" w:space="0" w:color="auto"/>
                <w:bottom w:val="none" w:sz="0" w:space="0" w:color="auto"/>
                <w:right w:val="none" w:sz="0" w:space="0" w:color="auto"/>
              </w:divBdr>
            </w:div>
            <w:div w:id="1133599601">
              <w:marLeft w:val="0"/>
              <w:marRight w:val="0"/>
              <w:marTop w:val="0"/>
              <w:marBottom w:val="0"/>
              <w:divBdr>
                <w:top w:val="none" w:sz="0" w:space="0" w:color="auto"/>
                <w:left w:val="none" w:sz="0" w:space="0" w:color="auto"/>
                <w:bottom w:val="none" w:sz="0" w:space="0" w:color="auto"/>
                <w:right w:val="none" w:sz="0" w:space="0" w:color="auto"/>
              </w:divBdr>
            </w:div>
            <w:div w:id="690303087">
              <w:marLeft w:val="0"/>
              <w:marRight w:val="0"/>
              <w:marTop w:val="0"/>
              <w:marBottom w:val="0"/>
              <w:divBdr>
                <w:top w:val="none" w:sz="0" w:space="0" w:color="auto"/>
                <w:left w:val="none" w:sz="0" w:space="0" w:color="auto"/>
                <w:bottom w:val="none" w:sz="0" w:space="0" w:color="auto"/>
                <w:right w:val="none" w:sz="0" w:space="0" w:color="auto"/>
              </w:divBdr>
            </w:div>
            <w:div w:id="866212177">
              <w:marLeft w:val="0"/>
              <w:marRight w:val="0"/>
              <w:marTop w:val="0"/>
              <w:marBottom w:val="0"/>
              <w:divBdr>
                <w:top w:val="none" w:sz="0" w:space="0" w:color="auto"/>
                <w:left w:val="none" w:sz="0" w:space="0" w:color="auto"/>
                <w:bottom w:val="none" w:sz="0" w:space="0" w:color="auto"/>
                <w:right w:val="none" w:sz="0" w:space="0" w:color="auto"/>
              </w:divBdr>
            </w:div>
            <w:div w:id="258947733">
              <w:marLeft w:val="0"/>
              <w:marRight w:val="0"/>
              <w:marTop w:val="0"/>
              <w:marBottom w:val="0"/>
              <w:divBdr>
                <w:top w:val="none" w:sz="0" w:space="0" w:color="auto"/>
                <w:left w:val="none" w:sz="0" w:space="0" w:color="auto"/>
                <w:bottom w:val="none" w:sz="0" w:space="0" w:color="auto"/>
                <w:right w:val="none" w:sz="0" w:space="0" w:color="auto"/>
              </w:divBdr>
            </w:div>
            <w:div w:id="2124643418">
              <w:marLeft w:val="0"/>
              <w:marRight w:val="0"/>
              <w:marTop w:val="0"/>
              <w:marBottom w:val="0"/>
              <w:divBdr>
                <w:top w:val="none" w:sz="0" w:space="0" w:color="auto"/>
                <w:left w:val="none" w:sz="0" w:space="0" w:color="auto"/>
                <w:bottom w:val="none" w:sz="0" w:space="0" w:color="auto"/>
                <w:right w:val="none" w:sz="0" w:space="0" w:color="auto"/>
              </w:divBdr>
            </w:div>
            <w:div w:id="784619897">
              <w:marLeft w:val="0"/>
              <w:marRight w:val="0"/>
              <w:marTop w:val="0"/>
              <w:marBottom w:val="0"/>
              <w:divBdr>
                <w:top w:val="none" w:sz="0" w:space="0" w:color="auto"/>
                <w:left w:val="none" w:sz="0" w:space="0" w:color="auto"/>
                <w:bottom w:val="none" w:sz="0" w:space="0" w:color="auto"/>
                <w:right w:val="none" w:sz="0" w:space="0" w:color="auto"/>
              </w:divBdr>
            </w:div>
            <w:div w:id="608388709">
              <w:marLeft w:val="0"/>
              <w:marRight w:val="0"/>
              <w:marTop w:val="0"/>
              <w:marBottom w:val="0"/>
              <w:divBdr>
                <w:top w:val="none" w:sz="0" w:space="0" w:color="auto"/>
                <w:left w:val="none" w:sz="0" w:space="0" w:color="auto"/>
                <w:bottom w:val="none" w:sz="0" w:space="0" w:color="auto"/>
                <w:right w:val="none" w:sz="0" w:space="0" w:color="auto"/>
              </w:divBdr>
            </w:div>
            <w:div w:id="944076943">
              <w:marLeft w:val="0"/>
              <w:marRight w:val="0"/>
              <w:marTop w:val="0"/>
              <w:marBottom w:val="0"/>
              <w:divBdr>
                <w:top w:val="none" w:sz="0" w:space="0" w:color="auto"/>
                <w:left w:val="none" w:sz="0" w:space="0" w:color="auto"/>
                <w:bottom w:val="none" w:sz="0" w:space="0" w:color="auto"/>
                <w:right w:val="none" w:sz="0" w:space="0" w:color="auto"/>
              </w:divBdr>
            </w:div>
            <w:div w:id="1120808140">
              <w:marLeft w:val="0"/>
              <w:marRight w:val="0"/>
              <w:marTop w:val="0"/>
              <w:marBottom w:val="0"/>
              <w:divBdr>
                <w:top w:val="none" w:sz="0" w:space="0" w:color="auto"/>
                <w:left w:val="none" w:sz="0" w:space="0" w:color="auto"/>
                <w:bottom w:val="none" w:sz="0" w:space="0" w:color="auto"/>
                <w:right w:val="none" w:sz="0" w:space="0" w:color="auto"/>
              </w:divBdr>
            </w:div>
            <w:div w:id="474298292">
              <w:marLeft w:val="0"/>
              <w:marRight w:val="0"/>
              <w:marTop w:val="0"/>
              <w:marBottom w:val="0"/>
              <w:divBdr>
                <w:top w:val="none" w:sz="0" w:space="0" w:color="auto"/>
                <w:left w:val="none" w:sz="0" w:space="0" w:color="auto"/>
                <w:bottom w:val="none" w:sz="0" w:space="0" w:color="auto"/>
                <w:right w:val="none" w:sz="0" w:space="0" w:color="auto"/>
              </w:divBdr>
            </w:div>
            <w:div w:id="497966032">
              <w:marLeft w:val="0"/>
              <w:marRight w:val="0"/>
              <w:marTop w:val="0"/>
              <w:marBottom w:val="0"/>
              <w:divBdr>
                <w:top w:val="none" w:sz="0" w:space="0" w:color="auto"/>
                <w:left w:val="none" w:sz="0" w:space="0" w:color="auto"/>
                <w:bottom w:val="none" w:sz="0" w:space="0" w:color="auto"/>
                <w:right w:val="none" w:sz="0" w:space="0" w:color="auto"/>
              </w:divBdr>
            </w:div>
            <w:div w:id="1816294111">
              <w:marLeft w:val="0"/>
              <w:marRight w:val="0"/>
              <w:marTop w:val="0"/>
              <w:marBottom w:val="0"/>
              <w:divBdr>
                <w:top w:val="none" w:sz="0" w:space="0" w:color="auto"/>
                <w:left w:val="none" w:sz="0" w:space="0" w:color="auto"/>
                <w:bottom w:val="none" w:sz="0" w:space="0" w:color="auto"/>
                <w:right w:val="none" w:sz="0" w:space="0" w:color="auto"/>
              </w:divBdr>
            </w:div>
            <w:div w:id="1964071535">
              <w:marLeft w:val="0"/>
              <w:marRight w:val="0"/>
              <w:marTop w:val="0"/>
              <w:marBottom w:val="0"/>
              <w:divBdr>
                <w:top w:val="none" w:sz="0" w:space="0" w:color="auto"/>
                <w:left w:val="none" w:sz="0" w:space="0" w:color="auto"/>
                <w:bottom w:val="none" w:sz="0" w:space="0" w:color="auto"/>
                <w:right w:val="none" w:sz="0" w:space="0" w:color="auto"/>
              </w:divBdr>
            </w:div>
            <w:div w:id="109974674">
              <w:marLeft w:val="0"/>
              <w:marRight w:val="0"/>
              <w:marTop w:val="0"/>
              <w:marBottom w:val="0"/>
              <w:divBdr>
                <w:top w:val="none" w:sz="0" w:space="0" w:color="auto"/>
                <w:left w:val="none" w:sz="0" w:space="0" w:color="auto"/>
                <w:bottom w:val="none" w:sz="0" w:space="0" w:color="auto"/>
                <w:right w:val="none" w:sz="0" w:space="0" w:color="auto"/>
              </w:divBdr>
            </w:div>
            <w:div w:id="836922987">
              <w:marLeft w:val="0"/>
              <w:marRight w:val="0"/>
              <w:marTop w:val="0"/>
              <w:marBottom w:val="0"/>
              <w:divBdr>
                <w:top w:val="none" w:sz="0" w:space="0" w:color="auto"/>
                <w:left w:val="none" w:sz="0" w:space="0" w:color="auto"/>
                <w:bottom w:val="none" w:sz="0" w:space="0" w:color="auto"/>
                <w:right w:val="none" w:sz="0" w:space="0" w:color="auto"/>
              </w:divBdr>
            </w:div>
            <w:div w:id="593326569">
              <w:marLeft w:val="0"/>
              <w:marRight w:val="0"/>
              <w:marTop w:val="0"/>
              <w:marBottom w:val="0"/>
              <w:divBdr>
                <w:top w:val="none" w:sz="0" w:space="0" w:color="auto"/>
                <w:left w:val="none" w:sz="0" w:space="0" w:color="auto"/>
                <w:bottom w:val="none" w:sz="0" w:space="0" w:color="auto"/>
                <w:right w:val="none" w:sz="0" w:space="0" w:color="auto"/>
              </w:divBdr>
            </w:div>
            <w:div w:id="615798670">
              <w:marLeft w:val="0"/>
              <w:marRight w:val="0"/>
              <w:marTop w:val="0"/>
              <w:marBottom w:val="0"/>
              <w:divBdr>
                <w:top w:val="none" w:sz="0" w:space="0" w:color="auto"/>
                <w:left w:val="none" w:sz="0" w:space="0" w:color="auto"/>
                <w:bottom w:val="none" w:sz="0" w:space="0" w:color="auto"/>
                <w:right w:val="none" w:sz="0" w:space="0" w:color="auto"/>
              </w:divBdr>
            </w:div>
            <w:div w:id="301273357">
              <w:marLeft w:val="0"/>
              <w:marRight w:val="0"/>
              <w:marTop w:val="0"/>
              <w:marBottom w:val="0"/>
              <w:divBdr>
                <w:top w:val="none" w:sz="0" w:space="0" w:color="auto"/>
                <w:left w:val="none" w:sz="0" w:space="0" w:color="auto"/>
                <w:bottom w:val="none" w:sz="0" w:space="0" w:color="auto"/>
                <w:right w:val="none" w:sz="0" w:space="0" w:color="auto"/>
              </w:divBdr>
            </w:div>
            <w:div w:id="857698166">
              <w:marLeft w:val="0"/>
              <w:marRight w:val="0"/>
              <w:marTop w:val="0"/>
              <w:marBottom w:val="0"/>
              <w:divBdr>
                <w:top w:val="none" w:sz="0" w:space="0" w:color="auto"/>
                <w:left w:val="none" w:sz="0" w:space="0" w:color="auto"/>
                <w:bottom w:val="none" w:sz="0" w:space="0" w:color="auto"/>
                <w:right w:val="none" w:sz="0" w:space="0" w:color="auto"/>
              </w:divBdr>
            </w:div>
            <w:div w:id="746652710">
              <w:marLeft w:val="0"/>
              <w:marRight w:val="0"/>
              <w:marTop w:val="0"/>
              <w:marBottom w:val="0"/>
              <w:divBdr>
                <w:top w:val="none" w:sz="0" w:space="0" w:color="auto"/>
                <w:left w:val="none" w:sz="0" w:space="0" w:color="auto"/>
                <w:bottom w:val="none" w:sz="0" w:space="0" w:color="auto"/>
                <w:right w:val="none" w:sz="0" w:space="0" w:color="auto"/>
              </w:divBdr>
            </w:div>
            <w:div w:id="1040975589">
              <w:marLeft w:val="0"/>
              <w:marRight w:val="0"/>
              <w:marTop w:val="0"/>
              <w:marBottom w:val="0"/>
              <w:divBdr>
                <w:top w:val="none" w:sz="0" w:space="0" w:color="auto"/>
                <w:left w:val="none" w:sz="0" w:space="0" w:color="auto"/>
                <w:bottom w:val="none" w:sz="0" w:space="0" w:color="auto"/>
                <w:right w:val="none" w:sz="0" w:space="0" w:color="auto"/>
              </w:divBdr>
            </w:div>
            <w:div w:id="1996912597">
              <w:marLeft w:val="0"/>
              <w:marRight w:val="0"/>
              <w:marTop w:val="0"/>
              <w:marBottom w:val="0"/>
              <w:divBdr>
                <w:top w:val="none" w:sz="0" w:space="0" w:color="auto"/>
                <w:left w:val="none" w:sz="0" w:space="0" w:color="auto"/>
                <w:bottom w:val="none" w:sz="0" w:space="0" w:color="auto"/>
                <w:right w:val="none" w:sz="0" w:space="0" w:color="auto"/>
              </w:divBdr>
            </w:div>
            <w:div w:id="1664045367">
              <w:marLeft w:val="0"/>
              <w:marRight w:val="0"/>
              <w:marTop w:val="0"/>
              <w:marBottom w:val="0"/>
              <w:divBdr>
                <w:top w:val="none" w:sz="0" w:space="0" w:color="auto"/>
                <w:left w:val="none" w:sz="0" w:space="0" w:color="auto"/>
                <w:bottom w:val="none" w:sz="0" w:space="0" w:color="auto"/>
                <w:right w:val="none" w:sz="0" w:space="0" w:color="auto"/>
              </w:divBdr>
            </w:div>
            <w:div w:id="1138915555">
              <w:marLeft w:val="0"/>
              <w:marRight w:val="0"/>
              <w:marTop w:val="0"/>
              <w:marBottom w:val="0"/>
              <w:divBdr>
                <w:top w:val="none" w:sz="0" w:space="0" w:color="auto"/>
                <w:left w:val="none" w:sz="0" w:space="0" w:color="auto"/>
                <w:bottom w:val="none" w:sz="0" w:space="0" w:color="auto"/>
                <w:right w:val="none" w:sz="0" w:space="0" w:color="auto"/>
              </w:divBdr>
            </w:div>
            <w:div w:id="1061752465">
              <w:marLeft w:val="0"/>
              <w:marRight w:val="0"/>
              <w:marTop w:val="0"/>
              <w:marBottom w:val="0"/>
              <w:divBdr>
                <w:top w:val="none" w:sz="0" w:space="0" w:color="auto"/>
                <w:left w:val="none" w:sz="0" w:space="0" w:color="auto"/>
                <w:bottom w:val="none" w:sz="0" w:space="0" w:color="auto"/>
                <w:right w:val="none" w:sz="0" w:space="0" w:color="auto"/>
              </w:divBdr>
            </w:div>
            <w:div w:id="1835409411">
              <w:marLeft w:val="0"/>
              <w:marRight w:val="0"/>
              <w:marTop w:val="0"/>
              <w:marBottom w:val="0"/>
              <w:divBdr>
                <w:top w:val="none" w:sz="0" w:space="0" w:color="auto"/>
                <w:left w:val="none" w:sz="0" w:space="0" w:color="auto"/>
                <w:bottom w:val="none" w:sz="0" w:space="0" w:color="auto"/>
                <w:right w:val="none" w:sz="0" w:space="0" w:color="auto"/>
              </w:divBdr>
            </w:div>
            <w:div w:id="736365081">
              <w:marLeft w:val="0"/>
              <w:marRight w:val="0"/>
              <w:marTop w:val="0"/>
              <w:marBottom w:val="0"/>
              <w:divBdr>
                <w:top w:val="none" w:sz="0" w:space="0" w:color="auto"/>
                <w:left w:val="none" w:sz="0" w:space="0" w:color="auto"/>
                <w:bottom w:val="none" w:sz="0" w:space="0" w:color="auto"/>
                <w:right w:val="none" w:sz="0" w:space="0" w:color="auto"/>
              </w:divBdr>
            </w:div>
            <w:div w:id="1671790104">
              <w:marLeft w:val="0"/>
              <w:marRight w:val="0"/>
              <w:marTop w:val="0"/>
              <w:marBottom w:val="0"/>
              <w:divBdr>
                <w:top w:val="none" w:sz="0" w:space="0" w:color="auto"/>
                <w:left w:val="none" w:sz="0" w:space="0" w:color="auto"/>
                <w:bottom w:val="none" w:sz="0" w:space="0" w:color="auto"/>
                <w:right w:val="none" w:sz="0" w:space="0" w:color="auto"/>
              </w:divBdr>
            </w:div>
            <w:div w:id="296644662">
              <w:marLeft w:val="0"/>
              <w:marRight w:val="0"/>
              <w:marTop w:val="0"/>
              <w:marBottom w:val="0"/>
              <w:divBdr>
                <w:top w:val="none" w:sz="0" w:space="0" w:color="auto"/>
                <w:left w:val="none" w:sz="0" w:space="0" w:color="auto"/>
                <w:bottom w:val="none" w:sz="0" w:space="0" w:color="auto"/>
                <w:right w:val="none" w:sz="0" w:space="0" w:color="auto"/>
              </w:divBdr>
            </w:div>
            <w:div w:id="2043552025">
              <w:marLeft w:val="0"/>
              <w:marRight w:val="0"/>
              <w:marTop w:val="0"/>
              <w:marBottom w:val="0"/>
              <w:divBdr>
                <w:top w:val="none" w:sz="0" w:space="0" w:color="auto"/>
                <w:left w:val="none" w:sz="0" w:space="0" w:color="auto"/>
                <w:bottom w:val="none" w:sz="0" w:space="0" w:color="auto"/>
                <w:right w:val="none" w:sz="0" w:space="0" w:color="auto"/>
              </w:divBdr>
            </w:div>
            <w:div w:id="1563832630">
              <w:marLeft w:val="0"/>
              <w:marRight w:val="0"/>
              <w:marTop w:val="0"/>
              <w:marBottom w:val="0"/>
              <w:divBdr>
                <w:top w:val="none" w:sz="0" w:space="0" w:color="auto"/>
                <w:left w:val="none" w:sz="0" w:space="0" w:color="auto"/>
                <w:bottom w:val="none" w:sz="0" w:space="0" w:color="auto"/>
                <w:right w:val="none" w:sz="0" w:space="0" w:color="auto"/>
              </w:divBdr>
            </w:div>
            <w:div w:id="29960030">
              <w:marLeft w:val="0"/>
              <w:marRight w:val="0"/>
              <w:marTop w:val="0"/>
              <w:marBottom w:val="0"/>
              <w:divBdr>
                <w:top w:val="none" w:sz="0" w:space="0" w:color="auto"/>
                <w:left w:val="none" w:sz="0" w:space="0" w:color="auto"/>
                <w:bottom w:val="none" w:sz="0" w:space="0" w:color="auto"/>
                <w:right w:val="none" w:sz="0" w:space="0" w:color="auto"/>
              </w:divBdr>
            </w:div>
            <w:div w:id="1315259376">
              <w:marLeft w:val="0"/>
              <w:marRight w:val="0"/>
              <w:marTop w:val="0"/>
              <w:marBottom w:val="0"/>
              <w:divBdr>
                <w:top w:val="none" w:sz="0" w:space="0" w:color="auto"/>
                <w:left w:val="none" w:sz="0" w:space="0" w:color="auto"/>
                <w:bottom w:val="none" w:sz="0" w:space="0" w:color="auto"/>
                <w:right w:val="none" w:sz="0" w:space="0" w:color="auto"/>
              </w:divBdr>
            </w:div>
            <w:div w:id="1895460686">
              <w:marLeft w:val="0"/>
              <w:marRight w:val="0"/>
              <w:marTop w:val="0"/>
              <w:marBottom w:val="0"/>
              <w:divBdr>
                <w:top w:val="none" w:sz="0" w:space="0" w:color="auto"/>
                <w:left w:val="none" w:sz="0" w:space="0" w:color="auto"/>
                <w:bottom w:val="none" w:sz="0" w:space="0" w:color="auto"/>
                <w:right w:val="none" w:sz="0" w:space="0" w:color="auto"/>
              </w:divBdr>
            </w:div>
            <w:div w:id="668756358">
              <w:marLeft w:val="0"/>
              <w:marRight w:val="0"/>
              <w:marTop w:val="0"/>
              <w:marBottom w:val="0"/>
              <w:divBdr>
                <w:top w:val="none" w:sz="0" w:space="0" w:color="auto"/>
                <w:left w:val="none" w:sz="0" w:space="0" w:color="auto"/>
                <w:bottom w:val="none" w:sz="0" w:space="0" w:color="auto"/>
                <w:right w:val="none" w:sz="0" w:space="0" w:color="auto"/>
              </w:divBdr>
            </w:div>
            <w:div w:id="181733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83722">
      <w:bodyDiv w:val="1"/>
      <w:marLeft w:val="0"/>
      <w:marRight w:val="0"/>
      <w:marTop w:val="0"/>
      <w:marBottom w:val="0"/>
      <w:divBdr>
        <w:top w:val="none" w:sz="0" w:space="0" w:color="auto"/>
        <w:left w:val="none" w:sz="0" w:space="0" w:color="auto"/>
        <w:bottom w:val="none" w:sz="0" w:space="0" w:color="auto"/>
        <w:right w:val="none" w:sz="0" w:space="0" w:color="auto"/>
      </w:divBdr>
    </w:div>
    <w:div w:id="1325859278">
      <w:bodyDiv w:val="1"/>
      <w:marLeft w:val="0"/>
      <w:marRight w:val="0"/>
      <w:marTop w:val="0"/>
      <w:marBottom w:val="0"/>
      <w:divBdr>
        <w:top w:val="none" w:sz="0" w:space="0" w:color="auto"/>
        <w:left w:val="none" w:sz="0" w:space="0" w:color="auto"/>
        <w:bottom w:val="none" w:sz="0" w:space="0" w:color="auto"/>
        <w:right w:val="none" w:sz="0" w:space="0" w:color="auto"/>
      </w:divBdr>
    </w:div>
    <w:div w:id="1342925105">
      <w:bodyDiv w:val="1"/>
      <w:marLeft w:val="0"/>
      <w:marRight w:val="0"/>
      <w:marTop w:val="0"/>
      <w:marBottom w:val="0"/>
      <w:divBdr>
        <w:top w:val="none" w:sz="0" w:space="0" w:color="auto"/>
        <w:left w:val="none" w:sz="0" w:space="0" w:color="auto"/>
        <w:bottom w:val="none" w:sz="0" w:space="0" w:color="auto"/>
        <w:right w:val="none" w:sz="0" w:space="0" w:color="auto"/>
      </w:divBdr>
    </w:div>
    <w:div w:id="1365061579">
      <w:bodyDiv w:val="1"/>
      <w:marLeft w:val="0"/>
      <w:marRight w:val="0"/>
      <w:marTop w:val="0"/>
      <w:marBottom w:val="0"/>
      <w:divBdr>
        <w:top w:val="none" w:sz="0" w:space="0" w:color="auto"/>
        <w:left w:val="none" w:sz="0" w:space="0" w:color="auto"/>
        <w:bottom w:val="none" w:sz="0" w:space="0" w:color="auto"/>
        <w:right w:val="none" w:sz="0" w:space="0" w:color="auto"/>
      </w:divBdr>
    </w:div>
    <w:div w:id="1397044779">
      <w:bodyDiv w:val="1"/>
      <w:marLeft w:val="0"/>
      <w:marRight w:val="0"/>
      <w:marTop w:val="0"/>
      <w:marBottom w:val="0"/>
      <w:divBdr>
        <w:top w:val="none" w:sz="0" w:space="0" w:color="auto"/>
        <w:left w:val="none" w:sz="0" w:space="0" w:color="auto"/>
        <w:bottom w:val="none" w:sz="0" w:space="0" w:color="auto"/>
        <w:right w:val="none" w:sz="0" w:space="0" w:color="auto"/>
      </w:divBdr>
    </w:div>
    <w:div w:id="1407410151">
      <w:bodyDiv w:val="1"/>
      <w:marLeft w:val="0"/>
      <w:marRight w:val="0"/>
      <w:marTop w:val="0"/>
      <w:marBottom w:val="0"/>
      <w:divBdr>
        <w:top w:val="none" w:sz="0" w:space="0" w:color="auto"/>
        <w:left w:val="none" w:sz="0" w:space="0" w:color="auto"/>
        <w:bottom w:val="none" w:sz="0" w:space="0" w:color="auto"/>
        <w:right w:val="none" w:sz="0" w:space="0" w:color="auto"/>
      </w:divBdr>
    </w:div>
    <w:div w:id="1417022025">
      <w:bodyDiv w:val="1"/>
      <w:marLeft w:val="0"/>
      <w:marRight w:val="0"/>
      <w:marTop w:val="0"/>
      <w:marBottom w:val="0"/>
      <w:divBdr>
        <w:top w:val="none" w:sz="0" w:space="0" w:color="auto"/>
        <w:left w:val="none" w:sz="0" w:space="0" w:color="auto"/>
        <w:bottom w:val="none" w:sz="0" w:space="0" w:color="auto"/>
        <w:right w:val="none" w:sz="0" w:space="0" w:color="auto"/>
      </w:divBdr>
    </w:div>
    <w:div w:id="1439596006">
      <w:bodyDiv w:val="1"/>
      <w:marLeft w:val="0"/>
      <w:marRight w:val="0"/>
      <w:marTop w:val="0"/>
      <w:marBottom w:val="0"/>
      <w:divBdr>
        <w:top w:val="none" w:sz="0" w:space="0" w:color="auto"/>
        <w:left w:val="none" w:sz="0" w:space="0" w:color="auto"/>
        <w:bottom w:val="none" w:sz="0" w:space="0" w:color="auto"/>
        <w:right w:val="none" w:sz="0" w:space="0" w:color="auto"/>
      </w:divBdr>
    </w:div>
    <w:div w:id="1450010841">
      <w:bodyDiv w:val="1"/>
      <w:marLeft w:val="0"/>
      <w:marRight w:val="0"/>
      <w:marTop w:val="0"/>
      <w:marBottom w:val="0"/>
      <w:divBdr>
        <w:top w:val="none" w:sz="0" w:space="0" w:color="auto"/>
        <w:left w:val="none" w:sz="0" w:space="0" w:color="auto"/>
        <w:bottom w:val="none" w:sz="0" w:space="0" w:color="auto"/>
        <w:right w:val="none" w:sz="0" w:space="0" w:color="auto"/>
      </w:divBdr>
    </w:div>
    <w:div w:id="1465002180">
      <w:bodyDiv w:val="1"/>
      <w:marLeft w:val="0"/>
      <w:marRight w:val="0"/>
      <w:marTop w:val="0"/>
      <w:marBottom w:val="0"/>
      <w:divBdr>
        <w:top w:val="none" w:sz="0" w:space="0" w:color="auto"/>
        <w:left w:val="none" w:sz="0" w:space="0" w:color="auto"/>
        <w:bottom w:val="none" w:sz="0" w:space="0" w:color="auto"/>
        <w:right w:val="none" w:sz="0" w:space="0" w:color="auto"/>
      </w:divBdr>
      <w:divsChild>
        <w:div w:id="523326856">
          <w:marLeft w:val="0"/>
          <w:marRight w:val="0"/>
          <w:marTop w:val="0"/>
          <w:marBottom w:val="0"/>
          <w:divBdr>
            <w:top w:val="none" w:sz="0" w:space="0" w:color="auto"/>
            <w:left w:val="none" w:sz="0" w:space="0" w:color="auto"/>
            <w:bottom w:val="none" w:sz="0" w:space="0" w:color="auto"/>
            <w:right w:val="none" w:sz="0" w:space="0" w:color="auto"/>
          </w:divBdr>
          <w:divsChild>
            <w:div w:id="151258423">
              <w:marLeft w:val="0"/>
              <w:marRight w:val="0"/>
              <w:marTop w:val="0"/>
              <w:marBottom w:val="0"/>
              <w:divBdr>
                <w:top w:val="none" w:sz="0" w:space="0" w:color="auto"/>
                <w:left w:val="none" w:sz="0" w:space="0" w:color="auto"/>
                <w:bottom w:val="none" w:sz="0" w:space="0" w:color="auto"/>
                <w:right w:val="none" w:sz="0" w:space="0" w:color="auto"/>
              </w:divBdr>
            </w:div>
            <w:div w:id="225460922">
              <w:marLeft w:val="0"/>
              <w:marRight w:val="0"/>
              <w:marTop w:val="0"/>
              <w:marBottom w:val="0"/>
              <w:divBdr>
                <w:top w:val="none" w:sz="0" w:space="0" w:color="auto"/>
                <w:left w:val="none" w:sz="0" w:space="0" w:color="auto"/>
                <w:bottom w:val="none" w:sz="0" w:space="0" w:color="auto"/>
                <w:right w:val="none" w:sz="0" w:space="0" w:color="auto"/>
              </w:divBdr>
            </w:div>
            <w:div w:id="1917519587">
              <w:marLeft w:val="0"/>
              <w:marRight w:val="0"/>
              <w:marTop w:val="0"/>
              <w:marBottom w:val="0"/>
              <w:divBdr>
                <w:top w:val="none" w:sz="0" w:space="0" w:color="auto"/>
                <w:left w:val="none" w:sz="0" w:space="0" w:color="auto"/>
                <w:bottom w:val="none" w:sz="0" w:space="0" w:color="auto"/>
                <w:right w:val="none" w:sz="0" w:space="0" w:color="auto"/>
              </w:divBdr>
            </w:div>
            <w:div w:id="1120346041">
              <w:marLeft w:val="0"/>
              <w:marRight w:val="0"/>
              <w:marTop w:val="0"/>
              <w:marBottom w:val="0"/>
              <w:divBdr>
                <w:top w:val="none" w:sz="0" w:space="0" w:color="auto"/>
                <w:left w:val="none" w:sz="0" w:space="0" w:color="auto"/>
                <w:bottom w:val="none" w:sz="0" w:space="0" w:color="auto"/>
                <w:right w:val="none" w:sz="0" w:space="0" w:color="auto"/>
              </w:divBdr>
            </w:div>
            <w:div w:id="285619962">
              <w:marLeft w:val="0"/>
              <w:marRight w:val="0"/>
              <w:marTop w:val="0"/>
              <w:marBottom w:val="0"/>
              <w:divBdr>
                <w:top w:val="none" w:sz="0" w:space="0" w:color="auto"/>
                <w:left w:val="none" w:sz="0" w:space="0" w:color="auto"/>
                <w:bottom w:val="none" w:sz="0" w:space="0" w:color="auto"/>
                <w:right w:val="none" w:sz="0" w:space="0" w:color="auto"/>
              </w:divBdr>
            </w:div>
            <w:div w:id="582958507">
              <w:marLeft w:val="0"/>
              <w:marRight w:val="0"/>
              <w:marTop w:val="0"/>
              <w:marBottom w:val="0"/>
              <w:divBdr>
                <w:top w:val="none" w:sz="0" w:space="0" w:color="auto"/>
                <w:left w:val="none" w:sz="0" w:space="0" w:color="auto"/>
                <w:bottom w:val="none" w:sz="0" w:space="0" w:color="auto"/>
                <w:right w:val="none" w:sz="0" w:space="0" w:color="auto"/>
              </w:divBdr>
            </w:div>
            <w:div w:id="1424498320">
              <w:marLeft w:val="0"/>
              <w:marRight w:val="0"/>
              <w:marTop w:val="0"/>
              <w:marBottom w:val="0"/>
              <w:divBdr>
                <w:top w:val="none" w:sz="0" w:space="0" w:color="auto"/>
                <w:left w:val="none" w:sz="0" w:space="0" w:color="auto"/>
                <w:bottom w:val="none" w:sz="0" w:space="0" w:color="auto"/>
                <w:right w:val="none" w:sz="0" w:space="0" w:color="auto"/>
              </w:divBdr>
            </w:div>
            <w:div w:id="2111850095">
              <w:marLeft w:val="0"/>
              <w:marRight w:val="0"/>
              <w:marTop w:val="0"/>
              <w:marBottom w:val="0"/>
              <w:divBdr>
                <w:top w:val="none" w:sz="0" w:space="0" w:color="auto"/>
                <w:left w:val="none" w:sz="0" w:space="0" w:color="auto"/>
                <w:bottom w:val="none" w:sz="0" w:space="0" w:color="auto"/>
                <w:right w:val="none" w:sz="0" w:space="0" w:color="auto"/>
              </w:divBdr>
            </w:div>
            <w:div w:id="610405706">
              <w:marLeft w:val="0"/>
              <w:marRight w:val="0"/>
              <w:marTop w:val="0"/>
              <w:marBottom w:val="0"/>
              <w:divBdr>
                <w:top w:val="none" w:sz="0" w:space="0" w:color="auto"/>
                <w:left w:val="none" w:sz="0" w:space="0" w:color="auto"/>
                <w:bottom w:val="none" w:sz="0" w:space="0" w:color="auto"/>
                <w:right w:val="none" w:sz="0" w:space="0" w:color="auto"/>
              </w:divBdr>
            </w:div>
            <w:div w:id="1502039089">
              <w:marLeft w:val="0"/>
              <w:marRight w:val="0"/>
              <w:marTop w:val="0"/>
              <w:marBottom w:val="0"/>
              <w:divBdr>
                <w:top w:val="none" w:sz="0" w:space="0" w:color="auto"/>
                <w:left w:val="none" w:sz="0" w:space="0" w:color="auto"/>
                <w:bottom w:val="none" w:sz="0" w:space="0" w:color="auto"/>
                <w:right w:val="none" w:sz="0" w:space="0" w:color="auto"/>
              </w:divBdr>
            </w:div>
            <w:div w:id="512301333">
              <w:marLeft w:val="0"/>
              <w:marRight w:val="0"/>
              <w:marTop w:val="0"/>
              <w:marBottom w:val="0"/>
              <w:divBdr>
                <w:top w:val="none" w:sz="0" w:space="0" w:color="auto"/>
                <w:left w:val="none" w:sz="0" w:space="0" w:color="auto"/>
                <w:bottom w:val="none" w:sz="0" w:space="0" w:color="auto"/>
                <w:right w:val="none" w:sz="0" w:space="0" w:color="auto"/>
              </w:divBdr>
            </w:div>
            <w:div w:id="1443914103">
              <w:marLeft w:val="0"/>
              <w:marRight w:val="0"/>
              <w:marTop w:val="0"/>
              <w:marBottom w:val="0"/>
              <w:divBdr>
                <w:top w:val="none" w:sz="0" w:space="0" w:color="auto"/>
                <w:left w:val="none" w:sz="0" w:space="0" w:color="auto"/>
                <w:bottom w:val="none" w:sz="0" w:space="0" w:color="auto"/>
                <w:right w:val="none" w:sz="0" w:space="0" w:color="auto"/>
              </w:divBdr>
            </w:div>
            <w:div w:id="1183472887">
              <w:marLeft w:val="0"/>
              <w:marRight w:val="0"/>
              <w:marTop w:val="0"/>
              <w:marBottom w:val="0"/>
              <w:divBdr>
                <w:top w:val="none" w:sz="0" w:space="0" w:color="auto"/>
                <w:left w:val="none" w:sz="0" w:space="0" w:color="auto"/>
                <w:bottom w:val="none" w:sz="0" w:space="0" w:color="auto"/>
                <w:right w:val="none" w:sz="0" w:space="0" w:color="auto"/>
              </w:divBdr>
            </w:div>
            <w:div w:id="262808149">
              <w:marLeft w:val="0"/>
              <w:marRight w:val="0"/>
              <w:marTop w:val="0"/>
              <w:marBottom w:val="0"/>
              <w:divBdr>
                <w:top w:val="none" w:sz="0" w:space="0" w:color="auto"/>
                <w:left w:val="none" w:sz="0" w:space="0" w:color="auto"/>
                <w:bottom w:val="none" w:sz="0" w:space="0" w:color="auto"/>
                <w:right w:val="none" w:sz="0" w:space="0" w:color="auto"/>
              </w:divBdr>
            </w:div>
            <w:div w:id="950549005">
              <w:marLeft w:val="0"/>
              <w:marRight w:val="0"/>
              <w:marTop w:val="0"/>
              <w:marBottom w:val="0"/>
              <w:divBdr>
                <w:top w:val="none" w:sz="0" w:space="0" w:color="auto"/>
                <w:left w:val="none" w:sz="0" w:space="0" w:color="auto"/>
                <w:bottom w:val="none" w:sz="0" w:space="0" w:color="auto"/>
                <w:right w:val="none" w:sz="0" w:space="0" w:color="auto"/>
              </w:divBdr>
            </w:div>
            <w:div w:id="713650621">
              <w:marLeft w:val="0"/>
              <w:marRight w:val="0"/>
              <w:marTop w:val="0"/>
              <w:marBottom w:val="0"/>
              <w:divBdr>
                <w:top w:val="none" w:sz="0" w:space="0" w:color="auto"/>
                <w:left w:val="none" w:sz="0" w:space="0" w:color="auto"/>
                <w:bottom w:val="none" w:sz="0" w:space="0" w:color="auto"/>
                <w:right w:val="none" w:sz="0" w:space="0" w:color="auto"/>
              </w:divBdr>
            </w:div>
            <w:div w:id="338897142">
              <w:marLeft w:val="0"/>
              <w:marRight w:val="0"/>
              <w:marTop w:val="0"/>
              <w:marBottom w:val="0"/>
              <w:divBdr>
                <w:top w:val="none" w:sz="0" w:space="0" w:color="auto"/>
                <w:left w:val="none" w:sz="0" w:space="0" w:color="auto"/>
                <w:bottom w:val="none" w:sz="0" w:space="0" w:color="auto"/>
                <w:right w:val="none" w:sz="0" w:space="0" w:color="auto"/>
              </w:divBdr>
            </w:div>
            <w:div w:id="207686600">
              <w:marLeft w:val="0"/>
              <w:marRight w:val="0"/>
              <w:marTop w:val="0"/>
              <w:marBottom w:val="0"/>
              <w:divBdr>
                <w:top w:val="none" w:sz="0" w:space="0" w:color="auto"/>
                <w:left w:val="none" w:sz="0" w:space="0" w:color="auto"/>
                <w:bottom w:val="none" w:sz="0" w:space="0" w:color="auto"/>
                <w:right w:val="none" w:sz="0" w:space="0" w:color="auto"/>
              </w:divBdr>
            </w:div>
            <w:div w:id="135689206">
              <w:marLeft w:val="0"/>
              <w:marRight w:val="0"/>
              <w:marTop w:val="0"/>
              <w:marBottom w:val="0"/>
              <w:divBdr>
                <w:top w:val="none" w:sz="0" w:space="0" w:color="auto"/>
                <w:left w:val="none" w:sz="0" w:space="0" w:color="auto"/>
                <w:bottom w:val="none" w:sz="0" w:space="0" w:color="auto"/>
                <w:right w:val="none" w:sz="0" w:space="0" w:color="auto"/>
              </w:divBdr>
            </w:div>
            <w:div w:id="1262224860">
              <w:marLeft w:val="0"/>
              <w:marRight w:val="0"/>
              <w:marTop w:val="0"/>
              <w:marBottom w:val="0"/>
              <w:divBdr>
                <w:top w:val="none" w:sz="0" w:space="0" w:color="auto"/>
                <w:left w:val="none" w:sz="0" w:space="0" w:color="auto"/>
                <w:bottom w:val="none" w:sz="0" w:space="0" w:color="auto"/>
                <w:right w:val="none" w:sz="0" w:space="0" w:color="auto"/>
              </w:divBdr>
            </w:div>
            <w:div w:id="1376389122">
              <w:marLeft w:val="0"/>
              <w:marRight w:val="0"/>
              <w:marTop w:val="0"/>
              <w:marBottom w:val="0"/>
              <w:divBdr>
                <w:top w:val="none" w:sz="0" w:space="0" w:color="auto"/>
                <w:left w:val="none" w:sz="0" w:space="0" w:color="auto"/>
                <w:bottom w:val="none" w:sz="0" w:space="0" w:color="auto"/>
                <w:right w:val="none" w:sz="0" w:space="0" w:color="auto"/>
              </w:divBdr>
            </w:div>
            <w:div w:id="1140920554">
              <w:marLeft w:val="0"/>
              <w:marRight w:val="0"/>
              <w:marTop w:val="0"/>
              <w:marBottom w:val="0"/>
              <w:divBdr>
                <w:top w:val="none" w:sz="0" w:space="0" w:color="auto"/>
                <w:left w:val="none" w:sz="0" w:space="0" w:color="auto"/>
                <w:bottom w:val="none" w:sz="0" w:space="0" w:color="auto"/>
                <w:right w:val="none" w:sz="0" w:space="0" w:color="auto"/>
              </w:divBdr>
            </w:div>
            <w:div w:id="2017265721">
              <w:marLeft w:val="0"/>
              <w:marRight w:val="0"/>
              <w:marTop w:val="0"/>
              <w:marBottom w:val="0"/>
              <w:divBdr>
                <w:top w:val="none" w:sz="0" w:space="0" w:color="auto"/>
                <w:left w:val="none" w:sz="0" w:space="0" w:color="auto"/>
                <w:bottom w:val="none" w:sz="0" w:space="0" w:color="auto"/>
                <w:right w:val="none" w:sz="0" w:space="0" w:color="auto"/>
              </w:divBdr>
            </w:div>
            <w:div w:id="2092656909">
              <w:marLeft w:val="0"/>
              <w:marRight w:val="0"/>
              <w:marTop w:val="0"/>
              <w:marBottom w:val="0"/>
              <w:divBdr>
                <w:top w:val="none" w:sz="0" w:space="0" w:color="auto"/>
                <w:left w:val="none" w:sz="0" w:space="0" w:color="auto"/>
                <w:bottom w:val="none" w:sz="0" w:space="0" w:color="auto"/>
                <w:right w:val="none" w:sz="0" w:space="0" w:color="auto"/>
              </w:divBdr>
            </w:div>
            <w:div w:id="1028141097">
              <w:marLeft w:val="0"/>
              <w:marRight w:val="0"/>
              <w:marTop w:val="0"/>
              <w:marBottom w:val="0"/>
              <w:divBdr>
                <w:top w:val="none" w:sz="0" w:space="0" w:color="auto"/>
                <w:left w:val="none" w:sz="0" w:space="0" w:color="auto"/>
                <w:bottom w:val="none" w:sz="0" w:space="0" w:color="auto"/>
                <w:right w:val="none" w:sz="0" w:space="0" w:color="auto"/>
              </w:divBdr>
            </w:div>
            <w:div w:id="584192722">
              <w:marLeft w:val="0"/>
              <w:marRight w:val="0"/>
              <w:marTop w:val="0"/>
              <w:marBottom w:val="0"/>
              <w:divBdr>
                <w:top w:val="none" w:sz="0" w:space="0" w:color="auto"/>
                <w:left w:val="none" w:sz="0" w:space="0" w:color="auto"/>
                <w:bottom w:val="none" w:sz="0" w:space="0" w:color="auto"/>
                <w:right w:val="none" w:sz="0" w:space="0" w:color="auto"/>
              </w:divBdr>
            </w:div>
            <w:div w:id="183904606">
              <w:marLeft w:val="0"/>
              <w:marRight w:val="0"/>
              <w:marTop w:val="0"/>
              <w:marBottom w:val="0"/>
              <w:divBdr>
                <w:top w:val="none" w:sz="0" w:space="0" w:color="auto"/>
                <w:left w:val="none" w:sz="0" w:space="0" w:color="auto"/>
                <w:bottom w:val="none" w:sz="0" w:space="0" w:color="auto"/>
                <w:right w:val="none" w:sz="0" w:space="0" w:color="auto"/>
              </w:divBdr>
            </w:div>
            <w:div w:id="210458266">
              <w:marLeft w:val="0"/>
              <w:marRight w:val="0"/>
              <w:marTop w:val="0"/>
              <w:marBottom w:val="0"/>
              <w:divBdr>
                <w:top w:val="none" w:sz="0" w:space="0" w:color="auto"/>
                <w:left w:val="none" w:sz="0" w:space="0" w:color="auto"/>
                <w:bottom w:val="none" w:sz="0" w:space="0" w:color="auto"/>
                <w:right w:val="none" w:sz="0" w:space="0" w:color="auto"/>
              </w:divBdr>
            </w:div>
            <w:div w:id="19627359">
              <w:marLeft w:val="0"/>
              <w:marRight w:val="0"/>
              <w:marTop w:val="0"/>
              <w:marBottom w:val="0"/>
              <w:divBdr>
                <w:top w:val="none" w:sz="0" w:space="0" w:color="auto"/>
                <w:left w:val="none" w:sz="0" w:space="0" w:color="auto"/>
                <w:bottom w:val="none" w:sz="0" w:space="0" w:color="auto"/>
                <w:right w:val="none" w:sz="0" w:space="0" w:color="auto"/>
              </w:divBdr>
            </w:div>
            <w:div w:id="1203326491">
              <w:marLeft w:val="0"/>
              <w:marRight w:val="0"/>
              <w:marTop w:val="0"/>
              <w:marBottom w:val="0"/>
              <w:divBdr>
                <w:top w:val="none" w:sz="0" w:space="0" w:color="auto"/>
                <w:left w:val="none" w:sz="0" w:space="0" w:color="auto"/>
                <w:bottom w:val="none" w:sz="0" w:space="0" w:color="auto"/>
                <w:right w:val="none" w:sz="0" w:space="0" w:color="auto"/>
              </w:divBdr>
            </w:div>
            <w:div w:id="2127650710">
              <w:marLeft w:val="0"/>
              <w:marRight w:val="0"/>
              <w:marTop w:val="0"/>
              <w:marBottom w:val="0"/>
              <w:divBdr>
                <w:top w:val="none" w:sz="0" w:space="0" w:color="auto"/>
                <w:left w:val="none" w:sz="0" w:space="0" w:color="auto"/>
                <w:bottom w:val="none" w:sz="0" w:space="0" w:color="auto"/>
                <w:right w:val="none" w:sz="0" w:space="0" w:color="auto"/>
              </w:divBdr>
            </w:div>
            <w:div w:id="416369340">
              <w:marLeft w:val="0"/>
              <w:marRight w:val="0"/>
              <w:marTop w:val="0"/>
              <w:marBottom w:val="0"/>
              <w:divBdr>
                <w:top w:val="none" w:sz="0" w:space="0" w:color="auto"/>
                <w:left w:val="none" w:sz="0" w:space="0" w:color="auto"/>
                <w:bottom w:val="none" w:sz="0" w:space="0" w:color="auto"/>
                <w:right w:val="none" w:sz="0" w:space="0" w:color="auto"/>
              </w:divBdr>
            </w:div>
            <w:div w:id="593590637">
              <w:marLeft w:val="0"/>
              <w:marRight w:val="0"/>
              <w:marTop w:val="0"/>
              <w:marBottom w:val="0"/>
              <w:divBdr>
                <w:top w:val="none" w:sz="0" w:space="0" w:color="auto"/>
                <w:left w:val="none" w:sz="0" w:space="0" w:color="auto"/>
                <w:bottom w:val="none" w:sz="0" w:space="0" w:color="auto"/>
                <w:right w:val="none" w:sz="0" w:space="0" w:color="auto"/>
              </w:divBdr>
            </w:div>
            <w:div w:id="1755397885">
              <w:marLeft w:val="0"/>
              <w:marRight w:val="0"/>
              <w:marTop w:val="0"/>
              <w:marBottom w:val="0"/>
              <w:divBdr>
                <w:top w:val="none" w:sz="0" w:space="0" w:color="auto"/>
                <w:left w:val="none" w:sz="0" w:space="0" w:color="auto"/>
                <w:bottom w:val="none" w:sz="0" w:space="0" w:color="auto"/>
                <w:right w:val="none" w:sz="0" w:space="0" w:color="auto"/>
              </w:divBdr>
            </w:div>
            <w:div w:id="347373278">
              <w:marLeft w:val="0"/>
              <w:marRight w:val="0"/>
              <w:marTop w:val="0"/>
              <w:marBottom w:val="0"/>
              <w:divBdr>
                <w:top w:val="none" w:sz="0" w:space="0" w:color="auto"/>
                <w:left w:val="none" w:sz="0" w:space="0" w:color="auto"/>
                <w:bottom w:val="none" w:sz="0" w:space="0" w:color="auto"/>
                <w:right w:val="none" w:sz="0" w:space="0" w:color="auto"/>
              </w:divBdr>
            </w:div>
            <w:div w:id="1035740837">
              <w:marLeft w:val="0"/>
              <w:marRight w:val="0"/>
              <w:marTop w:val="0"/>
              <w:marBottom w:val="0"/>
              <w:divBdr>
                <w:top w:val="none" w:sz="0" w:space="0" w:color="auto"/>
                <w:left w:val="none" w:sz="0" w:space="0" w:color="auto"/>
                <w:bottom w:val="none" w:sz="0" w:space="0" w:color="auto"/>
                <w:right w:val="none" w:sz="0" w:space="0" w:color="auto"/>
              </w:divBdr>
            </w:div>
            <w:div w:id="745613009">
              <w:marLeft w:val="0"/>
              <w:marRight w:val="0"/>
              <w:marTop w:val="0"/>
              <w:marBottom w:val="0"/>
              <w:divBdr>
                <w:top w:val="none" w:sz="0" w:space="0" w:color="auto"/>
                <w:left w:val="none" w:sz="0" w:space="0" w:color="auto"/>
                <w:bottom w:val="none" w:sz="0" w:space="0" w:color="auto"/>
                <w:right w:val="none" w:sz="0" w:space="0" w:color="auto"/>
              </w:divBdr>
            </w:div>
            <w:div w:id="721292991">
              <w:marLeft w:val="0"/>
              <w:marRight w:val="0"/>
              <w:marTop w:val="0"/>
              <w:marBottom w:val="0"/>
              <w:divBdr>
                <w:top w:val="none" w:sz="0" w:space="0" w:color="auto"/>
                <w:left w:val="none" w:sz="0" w:space="0" w:color="auto"/>
                <w:bottom w:val="none" w:sz="0" w:space="0" w:color="auto"/>
                <w:right w:val="none" w:sz="0" w:space="0" w:color="auto"/>
              </w:divBdr>
            </w:div>
            <w:div w:id="871380768">
              <w:marLeft w:val="0"/>
              <w:marRight w:val="0"/>
              <w:marTop w:val="0"/>
              <w:marBottom w:val="0"/>
              <w:divBdr>
                <w:top w:val="none" w:sz="0" w:space="0" w:color="auto"/>
                <w:left w:val="none" w:sz="0" w:space="0" w:color="auto"/>
                <w:bottom w:val="none" w:sz="0" w:space="0" w:color="auto"/>
                <w:right w:val="none" w:sz="0" w:space="0" w:color="auto"/>
              </w:divBdr>
            </w:div>
            <w:div w:id="1802773118">
              <w:marLeft w:val="0"/>
              <w:marRight w:val="0"/>
              <w:marTop w:val="0"/>
              <w:marBottom w:val="0"/>
              <w:divBdr>
                <w:top w:val="none" w:sz="0" w:space="0" w:color="auto"/>
                <w:left w:val="none" w:sz="0" w:space="0" w:color="auto"/>
                <w:bottom w:val="none" w:sz="0" w:space="0" w:color="auto"/>
                <w:right w:val="none" w:sz="0" w:space="0" w:color="auto"/>
              </w:divBdr>
            </w:div>
            <w:div w:id="1558710470">
              <w:marLeft w:val="0"/>
              <w:marRight w:val="0"/>
              <w:marTop w:val="0"/>
              <w:marBottom w:val="0"/>
              <w:divBdr>
                <w:top w:val="none" w:sz="0" w:space="0" w:color="auto"/>
                <w:left w:val="none" w:sz="0" w:space="0" w:color="auto"/>
                <w:bottom w:val="none" w:sz="0" w:space="0" w:color="auto"/>
                <w:right w:val="none" w:sz="0" w:space="0" w:color="auto"/>
              </w:divBdr>
            </w:div>
            <w:div w:id="771359230">
              <w:marLeft w:val="0"/>
              <w:marRight w:val="0"/>
              <w:marTop w:val="0"/>
              <w:marBottom w:val="0"/>
              <w:divBdr>
                <w:top w:val="none" w:sz="0" w:space="0" w:color="auto"/>
                <w:left w:val="none" w:sz="0" w:space="0" w:color="auto"/>
                <w:bottom w:val="none" w:sz="0" w:space="0" w:color="auto"/>
                <w:right w:val="none" w:sz="0" w:space="0" w:color="auto"/>
              </w:divBdr>
            </w:div>
            <w:div w:id="1903174802">
              <w:marLeft w:val="0"/>
              <w:marRight w:val="0"/>
              <w:marTop w:val="0"/>
              <w:marBottom w:val="0"/>
              <w:divBdr>
                <w:top w:val="none" w:sz="0" w:space="0" w:color="auto"/>
                <w:left w:val="none" w:sz="0" w:space="0" w:color="auto"/>
                <w:bottom w:val="none" w:sz="0" w:space="0" w:color="auto"/>
                <w:right w:val="none" w:sz="0" w:space="0" w:color="auto"/>
              </w:divBdr>
            </w:div>
            <w:div w:id="197546270">
              <w:marLeft w:val="0"/>
              <w:marRight w:val="0"/>
              <w:marTop w:val="0"/>
              <w:marBottom w:val="0"/>
              <w:divBdr>
                <w:top w:val="none" w:sz="0" w:space="0" w:color="auto"/>
                <w:left w:val="none" w:sz="0" w:space="0" w:color="auto"/>
                <w:bottom w:val="none" w:sz="0" w:space="0" w:color="auto"/>
                <w:right w:val="none" w:sz="0" w:space="0" w:color="auto"/>
              </w:divBdr>
            </w:div>
            <w:div w:id="494106945">
              <w:marLeft w:val="0"/>
              <w:marRight w:val="0"/>
              <w:marTop w:val="0"/>
              <w:marBottom w:val="0"/>
              <w:divBdr>
                <w:top w:val="none" w:sz="0" w:space="0" w:color="auto"/>
                <w:left w:val="none" w:sz="0" w:space="0" w:color="auto"/>
                <w:bottom w:val="none" w:sz="0" w:space="0" w:color="auto"/>
                <w:right w:val="none" w:sz="0" w:space="0" w:color="auto"/>
              </w:divBdr>
            </w:div>
            <w:div w:id="1776516273">
              <w:marLeft w:val="0"/>
              <w:marRight w:val="0"/>
              <w:marTop w:val="0"/>
              <w:marBottom w:val="0"/>
              <w:divBdr>
                <w:top w:val="none" w:sz="0" w:space="0" w:color="auto"/>
                <w:left w:val="none" w:sz="0" w:space="0" w:color="auto"/>
                <w:bottom w:val="none" w:sz="0" w:space="0" w:color="auto"/>
                <w:right w:val="none" w:sz="0" w:space="0" w:color="auto"/>
              </w:divBdr>
            </w:div>
            <w:div w:id="1095176860">
              <w:marLeft w:val="0"/>
              <w:marRight w:val="0"/>
              <w:marTop w:val="0"/>
              <w:marBottom w:val="0"/>
              <w:divBdr>
                <w:top w:val="none" w:sz="0" w:space="0" w:color="auto"/>
                <w:left w:val="none" w:sz="0" w:space="0" w:color="auto"/>
                <w:bottom w:val="none" w:sz="0" w:space="0" w:color="auto"/>
                <w:right w:val="none" w:sz="0" w:space="0" w:color="auto"/>
              </w:divBdr>
            </w:div>
            <w:div w:id="2064405829">
              <w:marLeft w:val="0"/>
              <w:marRight w:val="0"/>
              <w:marTop w:val="0"/>
              <w:marBottom w:val="0"/>
              <w:divBdr>
                <w:top w:val="none" w:sz="0" w:space="0" w:color="auto"/>
                <w:left w:val="none" w:sz="0" w:space="0" w:color="auto"/>
                <w:bottom w:val="none" w:sz="0" w:space="0" w:color="auto"/>
                <w:right w:val="none" w:sz="0" w:space="0" w:color="auto"/>
              </w:divBdr>
            </w:div>
            <w:div w:id="1751543012">
              <w:marLeft w:val="0"/>
              <w:marRight w:val="0"/>
              <w:marTop w:val="0"/>
              <w:marBottom w:val="0"/>
              <w:divBdr>
                <w:top w:val="none" w:sz="0" w:space="0" w:color="auto"/>
                <w:left w:val="none" w:sz="0" w:space="0" w:color="auto"/>
                <w:bottom w:val="none" w:sz="0" w:space="0" w:color="auto"/>
                <w:right w:val="none" w:sz="0" w:space="0" w:color="auto"/>
              </w:divBdr>
            </w:div>
            <w:div w:id="498467152">
              <w:marLeft w:val="0"/>
              <w:marRight w:val="0"/>
              <w:marTop w:val="0"/>
              <w:marBottom w:val="0"/>
              <w:divBdr>
                <w:top w:val="none" w:sz="0" w:space="0" w:color="auto"/>
                <w:left w:val="none" w:sz="0" w:space="0" w:color="auto"/>
                <w:bottom w:val="none" w:sz="0" w:space="0" w:color="auto"/>
                <w:right w:val="none" w:sz="0" w:space="0" w:color="auto"/>
              </w:divBdr>
            </w:div>
            <w:div w:id="1871608893">
              <w:marLeft w:val="0"/>
              <w:marRight w:val="0"/>
              <w:marTop w:val="0"/>
              <w:marBottom w:val="0"/>
              <w:divBdr>
                <w:top w:val="none" w:sz="0" w:space="0" w:color="auto"/>
                <w:left w:val="none" w:sz="0" w:space="0" w:color="auto"/>
                <w:bottom w:val="none" w:sz="0" w:space="0" w:color="auto"/>
                <w:right w:val="none" w:sz="0" w:space="0" w:color="auto"/>
              </w:divBdr>
            </w:div>
            <w:div w:id="1681853380">
              <w:marLeft w:val="0"/>
              <w:marRight w:val="0"/>
              <w:marTop w:val="0"/>
              <w:marBottom w:val="0"/>
              <w:divBdr>
                <w:top w:val="none" w:sz="0" w:space="0" w:color="auto"/>
                <w:left w:val="none" w:sz="0" w:space="0" w:color="auto"/>
                <w:bottom w:val="none" w:sz="0" w:space="0" w:color="auto"/>
                <w:right w:val="none" w:sz="0" w:space="0" w:color="auto"/>
              </w:divBdr>
            </w:div>
            <w:div w:id="1543442710">
              <w:marLeft w:val="0"/>
              <w:marRight w:val="0"/>
              <w:marTop w:val="0"/>
              <w:marBottom w:val="0"/>
              <w:divBdr>
                <w:top w:val="none" w:sz="0" w:space="0" w:color="auto"/>
                <w:left w:val="none" w:sz="0" w:space="0" w:color="auto"/>
                <w:bottom w:val="none" w:sz="0" w:space="0" w:color="auto"/>
                <w:right w:val="none" w:sz="0" w:space="0" w:color="auto"/>
              </w:divBdr>
            </w:div>
            <w:div w:id="185218047">
              <w:marLeft w:val="0"/>
              <w:marRight w:val="0"/>
              <w:marTop w:val="0"/>
              <w:marBottom w:val="0"/>
              <w:divBdr>
                <w:top w:val="none" w:sz="0" w:space="0" w:color="auto"/>
                <w:left w:val="none" w:sz="0" w:space="0" w:color="auto"/>
                <w:bottom w:val="none" w:sz="0" w:space="0" w:color="auto"/>
                <w:right w:val="none" w:sz="0" w:space="0" w:color="auto"/>
              </w:divBdr>
            </w:div>
            <w:div w:id="1631551368">
              <w:marLeft w:val="0"/>
              <w:marRight w:val="0"/>
              <w:marTop w:val="0"/>
              <w:marBottom w:val="0"/>
              <w:divBdr>
                <w:top w:val="none" w:sz="0" w:space="0" w:color="auto"/>
                <w:left w:val="none" w:sz="0" w:space="0" w:color="auto"/>
                <w:bottom w:val="none" w:sz="0" w:space="0" w:color="auto"/>
                <w:right w:val="none" w:sz="0" w:space="0" w:color="auto"/>
              </w:divBdr>
            </w:div>
            <w:div w:id="930510265">
              <w:marLeft w:val="0"/>
              <w:marRight w:val="0"/>
              <w:marTop w:val="0"/>
              <w:marBottom w:val="0"/>
              <w:divBdr>
                <w:top w:val="none" w:sz="0" w:space="0" w:color="auto"/>
                <w:left w:val="none" w:sz="0" w:space="0" w:color="auto"/>
                <w:bottom w:val="none" w:sz="0" w:space="0" w:color="auto"/>
                <w:right w:val="none" w:sz="0" w:space="0" w:color="auto"/>
              </w:divBdr>
            </w:div>
            <w:div w:id="1463110489">
              <w:marLeft w:val="0"/>
              <w:marRight w:val="0"/>
              <w:marTop w:val="0"/>
              <w:marBottom w:val="0"/>
              <w:divBdr>
                <w:top w:val="none" w:sz="0" w:space="0" w:color="auto"/>
                <w:left w:val="none" w:sz="0" w:space="0" w:color="auto"/>
                <w:bottom w:val="none" w:sz="0" w:space="0" w:color="auto"/>
                <w:right w:val="none" w:sz="0" w:space="0" w:color="auto"/>
              </w:divBdr>
            </w:div>
            <w:div w:id="1033843944">
              <w:marLeft w:val="0"/>
              <w:marRight w:val="0"/>
              <w:marTop w:val="0"/>
              <w:marBottom w:val="0"/>
              <w:divBdr>
                <w:top w:val="none" w:sz="0" w:space="0" w:color="auto"/>
                <w:left w:val="none" w:sz="0" w:space="0" w:color="auto"/>
                <w:bottom w:val="none" w:sz="0" w:space="0" w:color="auto"/>
                <w:right w:val="none" w:sz="0" w:space="0" w:color="auto"/>
              </w:divBdr>
            </w:div>
            <w:div w:id="1149437832">
              <w:marLeft w:val="0"/>
              <w:marRight w:val="0"/>
              <w:marTop w:val="0"/>
              <w:marBottom w:val="0"/>
              <w:divBdr>
                <w:top w:val="none" w:sz="0" w:space="0" w:color="auto"/>
                <w:left w:val="none" w:sz="0" w:space="0" w:color="auto"/>
                <w:bottom w:val="none" w:sz="0" w:space="0" w:color="auto"/>
                <w:right w:val="none" w:sz="0" w:space="0" w:color="auto"/>
              </w:divBdr>
            </w:div>
            <w:div w:id="1762488831">
              <w:marLeft w:val="0"/>
              <w:marRight w:val="0"/>
              <w:marTop w:val="0"/>
              <w:marBottom w:val="0"/>
              <w:divBdr>
                <w:top w:val="none" w:sz="0" w:space="0" w:color="auto"/>
                <w:left w:val="none" w:sz="0" w:space="0" w:color="auto"/>
                <w:bottom w:val="none" w:sz="0" w:space="0" w:color="auto"/>
                <w:right w:val="none" w:sz="0" w:space="0" w:color="auto"/>
              </w:divBdr>
            </w:div>
            <w:div w:id="1936667193">
              <w:marLeft w:val="0"/>
              <w:marRight w:val="0"/>
              <w:marTop w:val="0"/>
              <w:marBottom w:val="0"/>
              <w:divBdr>
                <w:top w:val="none" w:sz="0" w:space="0" w:color="auto"/>
                <w:left w:val="none" w:sz="0" w:space="0" w:color="auto"/>
                <w:bottom w:val="none" w:sz="0" w:space="0" w:color="auto"/>
                <w:right w:val="none" w:sz="0" w:space="0" w:color="auto"/>
              </w:divBdr>
            </w:div>
            <w:div w:id="1443644668">
              <w:marLeft w:val="0"/>
              <w:marRight w:val="0"/>
              <w:marTop w:val="0"/>
              <w:marBottom w:val="0"/>
              <w:divBdr>
                <w:top w:val="none" w:sz="0" w:space="0" w:color="auto"/>
                <w:left w:val="none" w:sz="0" w:space="0" w:color="auto"/>
                <w:bottom w:val="none" w:sz="0" w:space="0" w:color="auto"/>
                <w:right w:val="none" w:sz="0" w:space="0" w:color="auto"/>
              </w:divBdr>
            </w:div>
            <w:div w:id="530724210">
              <w:marLeft w:val="0"/>
              <w:marRight w:val="0"/>
              <w:marTop w:val="0"/>
              <w:marBottom w:val="0"/>
              <w:divBdr>
                <w:top w:val="none" w:sz="0" w:space="0" w:color="auto"/>
                <w:left w:val="none" w:sz="0" w:space="0" w:color="auto"/>
                <w:bottom w:val="none" w:sz="0" w:space="0" w:color="auto"/>
                <w:right w:val="none" w:sz="0" w:space="0" w:color="auto"/>
              </w:divBdr>
            </w:div>
            <w:div w:id="1885676852">
              <w:marLeft w:val="0"/>
              <w:marRight w:val="0"/>
              <w:marTop w:val="0"/>
              <w:marBottom w:val="0"/>
              <w:divBdr>
                <w:top w:val="none" w:sz="0" w:space="0" w:color="auto"/>
                <w:left w:val="none" w:sz="0" w:space="0" w:color="auto"/>
                <w:bottom w:val="none" w:sz="0" w:space="0" w:color="auto"/>
                <w:right w:val="none" w:sz="0" w:space="0" w:color="auto"/>
              </w:divBdr>
            </w:div>
            <w:div w:id="1162814302">
              <w:marLeft w:val="0"/>
              <w:marRight w:val="0"/>
              <w:marTop w:val="0"/>
              <w:marBottom w:val="0"/>
              <w:divBdr>
                <w:top w:val="none" w:sz="0" w:space="0" w:color="auto"/>
                <w:left w:val="none" w:sz="0" w:space="0" w:color="auto"/>
                <w:bottom w:val="none" w:sz="0" w:space="0" w:color="auto"/>
                <w:right w:val="none" w:sz="0" w:space="0" w:color="auto"/>
              </w:divBdr>
            </w:div>
            <w:div w:id="1290092071">
              <w:marLeft w:val="0"/>
              <w:marRight w:val="0"/>
              <w:marTop w:val="0"/>
              <w:marBottom w:val="0"/>
              <w:divBdr>
                <w:top w:val="none" w:sz="0" w:space="0" w:color="auto"/>
                <w:left w:val="none" w:sz="0" w:space="0" w:color="auto"/>
                <w:bottom w:val="none" w:sz="0" w:space="0" w:color="auto"/>
                <w:right w:val="none" w:sz="0" w:space="0" w:color="auto"/>
              </w:divBdr>
            </w:div>
            <w:div w:id="1805000772">
              <w:marLeft w:val="0"/>
              <w:marRight w:val="0"/>
              <w:marTop w:val="0"/>
              <w:marBottom w:val="0"/>
              <w:divBdr>
                <w:top w:val="none" w:sz="0" w:space="0" w:color="auto"/>
                <w:left w:val="none" w:sz="0" w:space="0" w:color="auto"/>
                <w:bottom w:val="none" w:sz="0" w:space="0" w:color="auto"/>
                <w:right w:val="none" w:sz="0" w:space="0" w:color="auto"/>
              </w:divBdr>
            </w:div>
            <w:div w:id="1723745416">
              <w:marLeft w:val="0"/>
              <w:marRight w:val="0"/>
              <w:marTop w:val="0"/>
              <w:marBottom w:val="0"/>
              <w:divBdr>
                <w:top w:val="none" w:sz="0" w:space="0" w:color="auto"/>
                <w:left w:val="none" w:sz="0" w:space="0" w:color="auto"/>
                <w:bottom w:val="none" w:sz="0" w:space="0" w:color="auto"/>
                <w:right w:val="none" w:sz="0" w:space="0" w:color="auto"/>
              </w:divBdr>
            </w:div>
            <w:div w:id="1144085108">
              <w:marLeft w:val="0"/>
              <w:marRight w:val="0"/>
              <w:marTop w:val="0"/>
              <w:marBottom w:val="0"/>
              <w:divBdr>
                <w:top w:val="none" w:sz="0" w:space="0" w:color="auto"/>
                <w:left w:val="none" w:sz="0" w:space="0" w:color="auto"/>
                <w:bottom w:val="none" w:sz="0" w:space="0" w:color="auto"/>
                <w:right w:val="none" w:sz="0" w:space="0" w:color="auto"/>
              </w:divBdr>
            </w:div>
            <w:div w:id="993069599">
              <w:marLeft w:val="0"/>
              <w:marRight w:val="0"/>
              <w:marTop w:val="0"/>
              <w:marBottom w:val="0"/>
              <w:divBdr>
                <w:top w:val="none" w:sz="0" w:space="0" w:color="auto"/>
                <w:left w:val="none" w:sz="0" w:space="0" w:color="auto"/>
                <w:bottom w:val="none" w:sz="0" w:space="0" w:color="auto"/>
                <w:right w:val="none" w:sz="0" w:space="0" w:color="auto"/>
              </w:divBdr>
            </w:div>
            <w:div w:id="1677344179">
              <w:marLeft w:val="0"/>
              <w:marRight w:val="0"/>
              <w:marTop w:val="0"/>
              <w:marBottom w:val="0"/>
              <w:divBdr>
                <w:top w:val="none" w:sz="0" w:space="0" w:color="auto"/>
                <w:left w:val="none" w:sz="0" w:space="0" w:color="auto"/>
                <w:bottom w:val="none" w:sz="0" w:space="0" w:color="auto"/>
                <w:right w:val="none" w:sz="0" w:space="0" w:color="auto"/>
              </w:divBdr>
            </w:div>
            <w:div w:id="523637471">
              <w:marLeft w:val="0"/>
              <w:marRight w:val="0"/>
              <w:marTop w:val="0"/>
              <w:marBottom w:val="0"/>
              <w:divBdr>
                <w:top w:val="none" w:sz="0" w:space="0" w:color="auto"/>
                <w:left w:val="none" w:sz="0" w:space="0" w:color="auto"/>
                <w:bottom w:val="none" w:sz="0" w:space="0" w:color="auto"/>
                <w:right w:val="none" w:sz="0" w:space="0" w:color="auto"/>
              </w:divBdr>
            </w:div>
            <w:div w:id="125851571">
              <w:marLeft w:val="0"/>
              <w:marRight w:val="0"/>
              <w:marTop w:val="0"/>
              <w:marBottom w:val="0"/>
              <w:divBdr>
                <w:top w:val="none" w:sz="0" w:space="0" w:color="auto"/>
                <w:left w:val="none" w:sz="0" w:space="0" w:color="auto"/>
                <w:bottom w:val="none" w:sz="0" w:space="0" w:color="auto"/>
                <w:right w:val="none" w:sz="0" w:space="0" w:color="auto"/>
              </w:divBdr>
            </w:div>
            <w:div w:id="540288114">
              <w:marLeft w:val="0"/>
              <w:marRight w:val="0"/>
              <w:marTop w:val="0"/>
              <w:marBottom w:val="0"/>
              <w:divBdr>
                <w:top w:val="none" w:sz="0" w:space="0" w:color="auto"/>
                <w:left w:val="none" w:sz="0" w:space="0" w:color="auto"/>
                <w:bottom w:val="none" w:sz="0" w:space="0" w:color="auto"/>
                <w:right w:val="none" w:sz="0" w:space="0" w:color="auto"/>
              </w:divBdr>
            </w:div>
            <w:div w:id="1050955667">
              <w:marLeft w:val="0"/>
              <w:marRight w:val="0"/>
              <w:marTop w:val="0"/>
              <w:marBottom w:val="0"/>
              <w:divBdr>
                <w:top w:val="none" w:sz="0" w:space="0" w:color="auto"/>
                <w:left w:val="none" w:sz="0" w:space="0" w:color="auto"/>
                <w:bottom w:val="none" w:sz="0" w:space="0" w:color="auto"/>
                <w:right w:val="none" w:sz="0" w:space="0" w:color="auto"/>
              </w:divBdr>
            </w:div>
            <w:div w:id="1504127943">
              <w:marLeft w:val="0"/>
              <w:marRight w:val="0"/>
              <w:marTop w:val="0"/>
              <w:marBottom w:val="0"/>
              <w:divBdr>
                <w:top w:val="none" w:sz="0" w:space="0" w:color="auto"/>
                <w:left w:val="none" w:sz="0" w:space="0" w:color="auto"/>
                <w:bottom w:val="none" w:sz="0" w:space="0" w:color="auto"/>
                <w:right w:val="none" w:sz="0" w:space="0" w:color="auto"/>
              </w:divBdr>
            </w:div>
            <w:div w:id="65999631">
              <w:marLeft w:val="0"/>
              <w:marRight w:val="0"/>
              <w:marTop w:val="0"/>
              <w:marBottom w:val="0"/>
              <w:divBdr>
                <w:top w:val="none" w:sz="0" w:space="0" w:color="auto"/>
                <w:left w:val="none" w:sz="0" w:space="0" w:color="auto"/>
                <w:bottom w:val="none" w:sz="0" w:space="0" w:color="auto"/>
                <w:right w:val="none" w:sz="0" w:space="0" w:color="auto"/>
              </w:divBdr>
            </w:div>
            <w:div w:id="907570358">
              <w:marLeft w:val="0"/>
              <w:marRight w:val="0"/>
              <w:marTop w:val="0"/>
              <w:marBottom w:val="0"/>
              <w:divBdr>
                <w:top w:val="none" w:sz="0" w:space="0" w:color="auto"/>
                <w:left w:val="none" w:sz="0" w:space="0" w:color="auto"/>
                <w:bottom w:val="none" w:sz="0" w:space="0" w:color="auto"/>
                <w:right w:val="none" w:sz="0" w:space="0" w:color="auto"/>
              </w:divBdr>
            </w:div>
            <w:div w:id="1008679075">
              <w:marLeft w:val="0"/>
              <w:marRight w:val="0"/>
              <w:marTop w:val="0"/>
              <w:marBottom w:val="0"/>
              <w:divBdr>
                <w:top w:val="none" w:sz="0" w:space="0" w:color="auto"/>
                <w:left w:val="none" w:sz="0" w:space="0" w:color="auto"/>
                <w:bottom w:val="none" w:sz="0" w:space="0" w:color="auto"/>
                <w:right w:val="none" w:sz="0" w:space="0" w:color="auto"/>
              </w:divBdr>
            </w:div>
            <w:div w:id="1667826196">
              <w:marLeft w:val="0"/>
              <w:marRight w:val="0"/>
              <w:marTop w:val="0"/>
              <w:marBottom w:val="0"/>
              <w:divBdr>
                <w:top w:val="none" w:sz="0" w:space="0" w:color="auto"/>
                <w:left w:val="none" w:sz="0" w:space="0" w:color="auto"/>
                <w:bottom w:val="none" w:sz="0" w:space="0" w:color="auto"/>
                <w:right w:val="none" w:sz="0" w:space="0" w:color="auto"/>
              </w:divBdr>
            </w:div>
            <w:div w:id="917400075">
              <w:marLeft w:val="0"/>
              <w:marRight w:val="0"/>
              <w:marTop w:val="0"/>
              <w:marBottom w:val="0"/>
              <w:divBdr>
                <w:top w:val="none" w:sz="0" w:space="0" w:color="auto"/>
                <w:left w:val="none" w:sz="0" w:space="0" w:color="auto"/>
                <w:bottom w:val="none" w:sz="0" w:space="0" w:color="auto"/>
                <w:right w:val="none" w:sz="0" w:space="0" w:color="auto"/>
              </w:divBdr>
            </w:div>
            <w:div w:id="1462305687">
              <w:marLeft w:val="0"/>
              <w:marRight w:val="0"/>
              <w:marTop w:val="0"/>
              <w:marBottom w:val="0"/>
              <w:divBdr>
                <w:top w:val="none" w:sz="0" w:space="0" w:color="auto"/>
                <w:left w:val="none" w:sz="0" w:space="0" w:color="auto"/>
                <w:bottom w:val="none" w:sz="0" w:space="0" w:color="auto"/>
                <w:right w:val="none" w:sz="0" w:space="0" w:color="auto"/>
              </w:divBdr>
            </w:div>
            <w:div w:id="833841932">
              <w:marLeft w:val="0"/>
              <w:marRight w:val="0"/>
              <w:marTop w:val="0"/>
              <w:marBottom w:val="0"/>
              <w:divBdr>
                <w:top w:val="none" w:sz="0" w:space="0" w:color="auto"/>
                <w:left w:val="none" w:sz="0" w:space="0" w:color="auto"/>
                <w:bottom w:val="none" w:sz="0" w:space="0" w:color="auto"/>
                <w:right w:val="none" w:sz="0" w:space="0" w:color="auto"/>
              </w:divBdr>
            </w:div>
            <w:div w:id="1432748579">
              <w:marLeft w:val="0"/>
              <w:marRight w:val="0"/>
              <w:marTop w:val="0"/>
              <w:marBottom w:val="0"/>
              <w:divBdr>
                <w:top w:val="none" w:sz="0" w:space="0" w:color="auto"/>
                <w:left w:val="none" w:sz="0" w:space="0" w:color="auto"/>
                <w:bottom w:val="none" w:sz="0" w:space="0" w:color="auto"/>
                <w:right w:val="none" w:sz="0" w:space="0" w:color="auto"/>
              </w:divBdr>
            </w:div>
            <w:div w:id="1979219912">
              <w:marLeft w:val="0"/>
              <w:marRight w:val="0"/>
              <w:marTop w:val="0"/>
              <w:marBottom w:val="0"/>
              <w:divBdr>
                <w:top w:val="none" w:sz="0" w:space="0" w:color="auto"/>
                <w:left w:val="none" w:sz="0" w:space="0" w:color="auto"/>
                <w:bottom w:val="none" w:sz="0" w:space="0" w:color="auto"/>
                <w:right w:val="none" w:sz="0" w:space="0" w:color="auto"/>
              </w:divBdr>
            </w:div>
            <w:div w:id="941645424">
              <w:marLeft w:val="0"/>
              <w:marRight w:val="0"/>
              <w:marTop w:val="0"/>
              <w:marBottom w:val="0"/>
              <w:divBdr>
                <w:top w:val="none" w:sz="0" w:space="0" w:color="auto"/>
                <w:left w:val="none" w:sz="0" w:space="0" w:color="auto"/>
                <w:bottom w:val="none" w:sz="0" w:space="0" w:color="auto"/>
                <w:right w:val="none" w:sz="0" w:space="0" w:color="auto"/>
              </w:divBdr>
            </w:div>
            <w:div w:id="258561359">
              <w:marLeft w:val="0"/>
              <w:marRight w:val="0"/>
              <w:marTop w:val="0"/>
              <w:marBottom w:val="0"/>
              <w:divBdr>
                <w:top w:val="none" w:sz="0" w:space="0" w:color="auto"/>
                <w:left w:val="none" w:sz="0" w:space="0" w:color="auto"/>
                <w:bottom w:val="none" w:sz="0" w:space="0" w:color="auto"/>
                <w:right w:val="none" w:sz="0" w:space="0" w:color="auto"/>
              </w:divBdr>
            </w:div>
            <w:div w:id="1769689248">
              <w:marLeft w:val="0"/>
              <w:marRight w:val="0"/>
              <w:marTop w:val="0"/>
              <w:marBottom w:val="0"/>
              <w:divBdr>
                <w:top w:val="none" w:sz="0" w:space="0" w:color="auto"/>
                <w:left w:val="none" w:sz="0" w:space="0" w:color="auto"/>
                <w:bottom w:val="none" w:sz="0" w:space="0" w:color="auto"/>
                <w:right w:val="none" w:sz="0" w:space="0" w:color="auto"/>
              </w:divBdr>
            </w:div>
            <w:div w:id="557011436">
              <w:marLeft w:val="0"/>
              <w:marRight w:val="0"/>
              <w:marTop w:val="0"/>
              <w:marBottom w:val="0"/>
              <w:divBdr>
                <w:top w:val="none" w:sz="0" w:space="0" w:color="auto"/>
                <w:left w:val="none" w:sz="0" w:space="0" w:color="auto"/>
                <w:bottom w:val="none" w:sz="0" w:space="0" w:color="auto"/>
                <w:right w:val="none" w:sz="0" w:space="0" w:color="auto"/>
              </w:divBdr>
            </w:div>
            <w:div w:id="1605188797">
              <w:marLeft w:val="0"/>
              <w:marRight w:val="0"/>
              <w:marTop w:val="0"/>
              <w:marBottom w:val="0"/>
              <w:divBdr>
                <w:top w:val="none" w:sz="0" w:space="0" w:color="auto"/>
                <w:left w:val="none" w:sz="0" w:space="0" w:color="auto"/>
                <w:bottom w:val="none" w:sz="0" w:space="0" w:color="auto"/>
                <w:right w:val="none" w:sz="0" w:space="0" w:color="auto"/>
              </w:divBdr>
            </w:div>
            <w:div w:id="776564168">
              <w:marLeft w:val="0"/>
              <w:marRight w:val="0"/>
              <w:marTop w:val="0"/>
              <w:marBottom w:val="0"/>
              <w:divBdr>
                <w:top w:val="none" w:sz="0" w:space="0" w:color="auto"/>
                <w:left w:val="none" w:sz="0" w:space="0" w:color="auto"/>
                <w:bottom w:val="none" w:sz="0" w:space="0" w:color="auto"/>
                <w:right w:val="none" w:sz="0" w:space="0" w:color="auto"/>
              </w:divBdr>
            </w:div>
            <w:div w:id="1255242942">
              <w:marLeft w:val="0"/>
              <w:marRight w:val="0"/>
              <w:marTop w:val="0"/>
              <w:marBottom w:val="0"/>
              <w:divBdr>
                <w:top w:val="none" w:sz="0" w:space="0" w:color="auto"/>
                <w:left w:val="none" w:sz="0" w:space="0" w:color="auto"/>
                <w:bottom w:val="none" w:sz="0" w:space="0" w:color="auto"/>
                <w:right w:val="none" w:sz="0" w:space="0" w:color="auto"/>
              </w:divBdr>
            </w:div>
            <w:div w:id="1153907766">
              <w:marLeft w:val="0"/>
              <w:marRight w:val="0"/>
              <w:marTop w:val="0"/>
              <w:marBottom w:val="0"/>
              <w:divBdr>
                <w:top w:val="none" w:sz="0" w:space="0" w:color="auto"/>
                <w:left w:val="none" w:sz="0" w:space="0" w:color="auto"/>
                <w:bottom w:val="none" w:sz="0" w:space="0" w:color="auto"/>
                <w:right w:val="none" w:sz="0" w:space="0" w:color="auto"/>
              </w:divBdr>
            </w:div>
            <w:div w:id="27679626">
              <w:marLeft w:val="0"/>
              <w:marRight w:val="0"/>
              <w:marTop w:val="0"/>
              <w:marBottom w:val="0"/>
              <w:divBdr>
                <w:top w:val="none" w:sz="0" w:space="0" w:color="auto"/>
                <w:left w:val="none" w:sz="0" w:space="0" w:color="auto"/>
                <w:bottom w:val="none" w:sz="0" w:space="0" w:color="auto"/>
                <w:right w:val="none" w:sz="0" w:space="0" w:color="auto"/>
              </w:divBdr>
            </w:div>
            <w:div w:id="1582524139">
              <w:marLeft w:val="0"/>
              <w:marRight w:val="0"/>
              <w:marTop w:val="0"/>
              <w:marBottom w:val="0"/>
              <w:divBdr>
                <w:top w:val="none" w:sz="0" w:space="0" w:color="auto"/>
                <w:left w:val="none" w:sz="0" w:space="0" w:color="auto"/>
                <w:bottom w:val="none" w:sz="0" w:space="0" w:color="auto"/>
                <w:right w:val="none" w:sz="0" w:space="0" w:color="auto"/>
              </w:divBdr>
            </w:div>
            <w:div w:id="1843737611">
              <w:marLeft w:val="0"/>
              <w:marRight w:val="0"/>
              <w:marTop w:val="0"/>
              <w:marBottom w:val="0"/>
              <w:divBdr>
                <w:top w:val="none" w:sz="0" w:space="0" w:color="auto"/>
                <w:left w:val="none" w:sz="0" w:space="0" w:color="auto"/>
                <w:bottom w:val="none" w:sz="0" w:space="0" w:color="auto"/>
                <w:right w:val="none" w:sz="0" w:space="0" w:color="auto"/>
              </w:divBdr>
            </w:div>
            <w:div w:id="653335017">
              <w:marLeft w:val="0"/>
              <w:marRight w:val="0"/>
              <w:marTop w:val="0"/>
              <w:marBottom w:val="0"/>
              <w:divBdr>
                <w:top w:val="none" w:sz="0" w:space="0" w:color="auto"/>
                <w:left w:val="none" w:sz="0" w:space="0" w:color="auto"/>
                <w:bottom w:val="none" w:sz="0" w:space="0" w:color="auto"/>
                <w:right w:val="none" w:sz="0" w:space="0" w:color="auto"/>
              </w:divBdr>
            </w:div>
            <w:div w:id="213927725">
              <w:marLeft w:val="0"/>
              <w:marRight w:val="0"/>
              <w:marTop w:val="0"/>
              <w:marBottom w:val="0"/>
              <w:divBdr>
                <w:top w:val="none" w:sz="0" w:space="0" w:color="auto"/>
                <w:left w:val="none" w:sz="0" w:space="0" w:color="auto"/>
                <w:bottom w:val="none" w:sz="0" w:space="0" w:color="auto"/>
                <w:right w:val="none" w:sz="0" w:space="0" w:color="auto"/>
              </w:divBdr>
            </w:div>
            <w:div w:id="417210827">
              <w:marLeft w:val="0"/>
              <w:marRight w:val="0"/>
              <w:marTop w:val="0"/>
              <w:marBottom w:val="0"/>
              <w:divBdr>
                <w:top w:val="none" w:sz="0" w:space="0" w:color="auto"/>
                <w:left w:val="none" w:sz="0" w:space="0" w:color="auto"/>
                <w:bottom w:val="none" w:sz="0" w:space="0" w:color="auto"/>
                <w:right w:val="none" w:sz="0" w:space="0" w:color="auto"/>
              </w:divBdr>
            </w:div>
            <w:div w:id="2080471102">
              <w:marLeft w:val="0"/>
              <w:marRight w:val="0"/>
              <w:marTop w:val="0"/>
              <w:marBottom w:val="0"/>
              <w:divBdr>
                <w:top w:val="none" w:sz="0" w:space="0" w:color="auto"/>
                <w:left w:val="none" w:sz="0" w:space="0" w:color="auto"/>
                <w:bottom w:val="none" w:sz="0" w:space="0" w:color="auto"/>
                <w:right w:val="none" w:sz="0" w:space="0" w:color="auto"/>
              </w:divBdr>
            </w:div>
            <w:div w:id="150215157">
              <w:marLeft w:val="0"/>
              <w:marRight w:val="0"/>
              <w:marTop w:val="0"/>
              <w:marBottom w:val="0"/>
              <w:divBdr>
                <w:top w:val="none" w:sz="0" w:space="0" w:color="auto"/>
                <w:left w:val="none" w:sz="0" w:space="0" w:color="auto"/>
                <w:bottom w:val="none" w:sz="0" w:space="0" w:color="auto"/>
                <w:right w:val="none" w:sz="0" w:space="0" w:color="auto"/>
              </w:divBdr>
            </w:div>
            <w:div w:id="1411585551">
              <w:marLeft w:val="0"/>
              <w:marRight w:val="0"/>
              <w:marTop w:val="0"/>
              <w:marBottom w:val="0"/>
              <w:divBdr>
                <w:top w:val="none" w:sz="0" w:space="0" w:color="auto"/>
                <w:left w:val="none" w:sz="0" w:space="0" w:color="auto"/>
                <w:bottom w:val="none" w:sz="0" w:space="0" w:color="auto"/>
                <w:right w:val="none" w:sz="0" w:space="0" w:color="auto"/>
              </w:divBdr>
            </w:div>
            <w:div w:id="970284768">
              <w:marLeft w:val="0"/>
              <w:marRight w:val="0"/>
              <w:marTop w:val="0"/>
              <w:marBottom w:val="0"/>
              <w:divBdr>
                <w:top w:val="none" w:sz="0" w:space="0" w:color="auto"/>
                <w:left w:val="none" w:sz="0" w:space="0" w:color="auto"/>
                <w:bottom w:val="none" w:sz="0" w:space="0" w:color="auto"/>
                <w:right w:val="none" w:sz="0" w:space="0" w:color="auto"/>
              </w:divBdr>
            </w:div>
            <w:div w:id="1821925773">
              <w:marLeft w:val="0"/>
              <w:marRight w:val="0"/>
              <w:marTop w:val="0"/>
              <w:marBottom w:val="0"/>
              <w:divBdr>
                <w:top w:val="none" w:sz="0" w:space="0" w:color="auto"/>
                <w:left w:val="none" w:sz="0" w:space="0" w:color="auto"/>
                <w:bottom w:val="none" w:sz="0" w:space="0" w:color="auto"/>
                <w:right w:val="none" w:sz="0" w:space="0" w:color="auto"/>
              </w:divBdr>
            </w:div>
            <w:div w:id="1885405974">
              <w:marLeft w:val="0"/>
              <w:marRight w:val="0"/>
              <w:marTop w:val="0"/>
              <w:marBottom w:val="0"/>
              <w:divBdr>
                <w:top w:val="none" w:sz="0" w:space="0" w:color="auto"/>
                <w:left w:val="none" w:sz="0" w:space="0" w:color="auto"/>
                <w:bottom w:val="none" w:sz="0" w:space="0" w:color="auto"/>
                <w:right w:val="none" w:sz="0" w:space="0" w:color="auto"/>
              </w:divBdr>
            </w:div>
            <w:div w:id="2017266187">
              <w:marLeft w:val="0"/>
              <w:marRight w:val="0"/>
              <w:marTop w:val="0"/>
              <w:marBottom w:val="0"/>
              <w:divBdr>
                <w:top w:val="none" w:sz="0" w:space="0" w:color="auto"/>
                <w:left w:val="none" w:sz="0" w:space="0" w:color="auto"/>
                <w:bottom w:val="none" w:sz="0" w:space="0" w:color="auto"/>
                <w:right w:val="none" w:sz="0" w:space="0" w:color="auto"/>
              </w:divBdr>
            </w:div>
            <w:div w:id="1117875098">
              <w:marLeft w:val="0"/>
              <w:marRight w:val="0"/>
              <w:marTop w:val="0"/>
              <w:marBottom w:val="0"/>
              <w:divBdr>
                <w:top w:val="none" w:sz="0" w:space="0" w:color="auto"/>
                <w:left w:val="none" w:sz="0" w:space="0" w:color="auto"/>
                <w:bottom w:val="none" w:sz="0" w:space="0" w:color="auto"/>
                <w:right w:val="none" w:sz="0" w:space="0" w:color="auto"/>
              </w:divBdr>
            </w:div>
            <w:div w:id="534467196">
              <w:marLeft w:val="0"/>
              <w:marRight w:val="0"/>
              <w:marTop w:val="0"/>
              <w:marBottom w:val="0"/>
              <w:divBdr>
                <w:top w:val="none" w:sz="0" w:space="0" w:color="auto"/>
                <w:left w:val="none" w:sz="0" w:space="0" w:color="auto"/>
                <w:bottom w:val="none" w:sz="0" w:space="0" w:color="auto"/>
                <w:right w:val="none" w:sz="0" w:space="0" w:color="auto"/>
              </w:divBdr>
            </w:div>
            <w:div w:id="1915511151">
              <w:marLeft w:val="0"/>
              <w:marRight w:val="0"/>
              <w:marTop w:val="0"/>
              <w:marBottom w:val="0"/>
              <w:divBdr>
                <w:top w:val="none" w:sz="0" w:space="0" w:color="auto"/>
                <w:left w:val="none" w:sz="0" w:space="0" w:color="auto"/>
                <w:bottom w:val="none" w:sz="0" w:space="0" w:color="auto"/>
                <w:right w:val="none" w:sz="0" w:space="0" w:color="auto"/>
              </w:divBdr>
            </w:div>
            <w:div w:id="359356132">
              <w:marLeft w:val="0"/>
              <w:marRight w:val="0"/>
              <w:marTop w:val="0"/>
              <w:marBottom w:val="0"/>
              <w:divBdr>
                <w:top w:val="none" w:sz="0" w:space="0" w:color="auto"/>
                <w:left w:val="none" w:sz="0" w:space="0" w:color="auto"/>
                <w:bottom w:val="none" w:sz="0" w:space="0" w:color="auto"/>
                <w:right w:val="none" w:sz="0" w:space="0" w:color="auto"/>
              </w:divBdr>
            </w:div>
            <w:div w:id="379670334">
              <w:marLeft w:val="0"/>
              <w:marRight w:val="0"/>
              <w:marTop w:val="0"/>
              <w:marBottom w:val="0"/>
              <w:divBdr>
                <w:top w:val="none" w:sz="0" w:space="0" w:color="auto"/>
                <w:left w:val="none" w:sz="0" w:space="0" w:color="auto"/>
                <w:bottom w:val="none" w:sz="0" w:space="0" w:color="auto"/>
                <w:right w:val="none" w:sz="0" w:space="0" w:color="auto"/>
              </w:divBdr>
            </w:div>
            <w:div w:id="643237222">
              <w:marLeft w:val="0"/>
              <w:marRight w:val="0"/>
              <w:marTop w:val="0"/>
              <w:marBottom w:val="0"/>
              <w:divBdr>
                <w:top w:val="none" w:sz="0" w:space="0" w:color="auto"/>
                <w:left w:val="none" w:sz="0" w:space="0" w:color="auto"/>
                <w:bottom w:val="none" w:sz="0" w:space="0" w:color="auto"/>
                <w:right w:val="none" w:sz="0" w:space="0" w:color="auto"/>
              </w:divBdr>
            </w:div>
            <w:div w:id="641350151">
              <w:marLeft w:val="0"/>
              <w:marRight w:val="0"/>
              <w:marTop w:val="0"/>
              <w:marBottom w:val="0"/>
              <w:divBdr>
                <w:top w:val="none" w:sz="0" w:space="0" w:color="auto"/>
                <w:left w:val="none" w:sz="0" w:space="0" w:color="auto"/>
                <w:bottom w:val="none" w:sz="0" w:space="0" w:color="auto"/>
                <w:right w:val="none" w:sz="0" w:space="0" w:color="auto"/>
              </w:divBdr>
            </w:div>
            <w:div w:id="640311720">
              <w:marLeft w:val="0"/>
              <w:marRight w:val="0"/>
              <w:marTop w:val="0"/>
              <w:marBottom w:val="0"/>
              <w:divBdr>
                <w:top w:val="none" w:sz="0" w:space="0" w:color="auto"/>
                <w:left w:val="none" w:sz="0" w:space="0" w:color="auto"/>
                <w:bottom w:val="none" w:sz="0" w:space="0" w:color="auto"/>
                <w:right w:val="none" w:sz="0" w:space="0" w:color="auto"/>
              </w:divBdr>
            </w:div>
            <w:div w:id="357698728">
              <w:marLeft w:val="0"/>
              <w:marRight w:val="0"/>
              <w:marTop w:val="0"/>
              <w:marBottom w:val="0"/>
              <w:divBdr>
                <w:top w:val="none" w:sz="0" w:space="0" w:color="auto"/>
                <w:left w:val="none" w:sz="0" w:space="0" w:color="auto"/>
                <w:bottom w:val="none" w:sz="0" w:space="0" w:color="auto"/>
                <w:right w:val="none" w:sz="0" w:space="0" w:color="auto"/>
              </w:divBdr>
            </w:div>
            <w:div w:id="504713891">
              <w:marLeft w:val="0"/>
              <w:marRight w:val="0"/>
              <w:marTop w:val="0"/>
              <w:marBottom w:val="0"/>
              <w:divBdr>
                <w:top w:val="none" w:sz="0" w:space="0" w:color="auto"/>
                <w:left w:val="none" w:sz="0" w:space="0" w:color="auto"/>
                <w:bottom w:val="none" w:sz="0" w:space="0" w:color="auto"/>
                <w:right w:val="none" w:sz="0" w:space="0" w:color="auto"/>
              </w:divBdr>
            </w:div>
            <w:div w:id="1389182384">
              <w:marLeft w:val="0"/>
              <w:marRight w:val="0"/>
              <w:marTop w:val="0"/>
              <w:marBottom w:val="0"/>
              <w:divBdr>
                <w:top w:val="none" w:sz="0" w:space="0" w:color="auto"/>
                <w:left w:val="none" w:sz="0" w:space="0" w:color="auto"/>
                <w:bottom w:val="none" w:sz="0" w:space="0" w:color="auto"/>
                <w:right w:val="none" w:sz="0" w:space="0" w:color="auto"/>
              </w:divBdr>
            </w:div>
            <w:div w:id="413554170">
              <w:marLeft w:val="0"/>
              <w:marRight w:val="0"/>
              <w:marTop w:val="0"/>
              <w:marBottom w:val="0"/>
              <w:divBdr>
                <w:top w:val="none" w:sz="0" w:space="0" w:color="auto"/>
                <w:left w:val="none" w:sz="0" w:space="0" w:color="auto"/>
                <w:bottom w:val="none" w:sz="0" w:space="0" w:color="auto"/>
                <w:right w:val="none" w:sz="0" w:space="0" w:color="auto"/>
              </w:divBdr>
            </w:div>
            <w:div w:id="17589543">
              <w:marLeft w:val="0"/>
              <w:marRight w:val="0"/>
              <w:marTop w:val="0"/>
              <w:marBottom w:val="0"/>
              <w:divBdr>
                <w:top w:val="none" w:sz="0" w:space="0" w:color="auto"/>
                <w:left w:val="none" w:sz="0" w:space="0" w:color="auto"/>
                <w:bottom w:val="none" w:sz="0" w:space="0" w:color="auto"/>
                <w:right w:val="none" w:sz="0" w:space="0" w:color="auto"/>
              </w:divBdr>
            </w:div>
            <w:div w:id="609431577">
              <w:marLeft w:val="0"/>
              <w:marRight w:val="0"/>
              <w:marTop w:val="0"/>
              <w:marBottom w:val="0"/>
              <w:divBdr>
                <w:top w:val="none" w:sz="0" w:space="0" w:color="auto"/>
                <w:left w:val="none" w:sz="0" w:space="0" w:color="auto"/>
                <w:bottom w:val="none" w:sz="0" w:space="0" w:color="auto"/>
                <w:right w:val="none" w:sz="0" w:space="0" w:color="auto"/>
              </w:divBdr>
            </w:div>
            <w:div w:id="951327523">
              <w:marLeft w:val="0"/>
              <w:marRight w:val="0"/>
              <w:marTop w:val="0"/>
              <w:marBottom w:val="0"/>
              <w:divBdr>
                <w:top w:val="none" w:sz="0" w:space="0" w:color="auto"/>
                <w:left w:val="none" w:sz="0" w:space="0" w:color="auto"/>
                <w:bottom w:val="none" w:sz="0" w:space="0" w:color="auto"/>
                <w:right w:val="none" w:sz="0" w:space="0" w:color="auto"/>
              </w:divBdr>
            </w:div>
            <w:div w:id="219368461">
              <w:marLeft w:val="0"/>
              <w:marRight w:val="0"/>
              <w:marTop w:val="0"/>
              <w:marBottom w:val="0"/>
              <w:divBdr>
                <w:top w:val="none" w:sz="0" w:space="0" w:color="auto"/>
                <w:left w:val="none" w:sz="0" w:space="0" w:color="auto"/>
                <w:bottom w:val="none" w:sz="0" w:space="0" w:color="auto"/>
                <w:right w:val="none" w:sz="0" w:space="0" w:color="auto"/>
              </w:divBdr>
            </w:div>
            <w:div w:id="649090695">
              <w:marLeft w:val="0"/>
              <w:marRight w:val="0"/>
              <w:marTop w:val="0"/>
              <w:marBottom w:val="0"/>
              <w:divBdr>
                <w:top w:val="none" w:sz="0" w:space="0" w:color="auto"/>
                <w:left w:val="none" w:sz="0" w:space="0" w:color="auto"/>
                <w:bottom w:val="none" w:sz="0" w:space="0" w:color="auto"/>
                <w:right w:val="none" w:sz="0" w:space="0" w:color="auto"/>
              </w:divBdr>
            </w:div>
            <w:div w:id="604190986">
              <w:marLeft w:val="0"/>
              <w:marRight w:val="0"/>
              <w:marTop w:val="0"/>
              <w:marBottom w:val="0"/>
              <w:divBdr>
                <w:top w:val="none" w:sz="0" w:space="0" w:color="auto"/>
                <w:left w:val="none" w:sz="0" w:space="0" w:color="auto"/>
                <w:bottom w:val="none" w:sz="0" w:space="0" w:color="auto"/>
                <w:right w:val="none" w:sz="0" w:space="0" w:color="auto"/>
              </w:divBdr>
            </w:div>
            <w:div w:id="1193150955">
              <w:marLeft w:val="0"/>
              <w:marRight w:val="0"/>
              <w:marTop w:val="0"/>
              <w:marBottom w:val="0"/>
              <w:divBdr>
                <w:top w:val="none" w:sz="0" w:space="0" w:color="auto"/>
                <w:left w:val="none" w:sz="0" w:space="0" w:color="auto"/>
                <w:bottom w:val="none" w:sz="0" w:space="0" w:color="auto"/>
                <w:right w:val="none" w:sz="0" w:space="0" w:color="auto"/>
              </w:divBdr>
            </w:div>
            <w:div w:id="27681490">
              <w:marLeft w:val="0"/>
              <w:marRight w:val="0"/>
              <w:marTop w:val="0"/>
              <w:marBottom w:val="0"/>
              <w:divBdr>
                <w:top w:val="none" w:sz="0" w:space="0" w:color="auto"/>
                <w:left w:val="none" w:sz="0" w:space="0" w:color="auto"/>
                <w:bottom w:val="none" w:sz="0" w:space="0" w:color="auto"/>
                <w:right w:val="none" w:sz="0" w:space="0" w:color="auto"/>
              </w:divBdr>
            </w:div>
            <w:div w:id="738095102">
              <w:marLeft w:val="0"/>
              <w:marRight w:val="0"/>
              <w:marTop w:val="0"/>
              <w:marBottom w:val="0"/>
              <w:divBdr>
                <w:top w:val="none" w:sz="0" w:space="0" w:color="auto"/>
                <w:left w:val="none" w:sz="0" w:space="0" w:color="auto"/>
                <w:bottom w:val="none" w:sz="0" w:space="0" w:color="auto"/>
                <w:right w:val="none" w:sz="0" w:space="0" w:color="auto"/>
              </w:divBdr>
            </w:div>
            <w:div w:id="169024795">
              <w:marLeft w:val="0"/>
              <w:marRight w:val="0"/>
              <w:marTop w:val="0"/>
              <w:marBottom w:val="0"/>
              <w:divBdr>
                <w:top w:val="none" w:sz="0" w:space="0" w:color="auto"/>
                <w:left w:val="none" w:sz="0" w:space="0" w:color="auto"/>
                <w:bottom w:val="none" w:sz="0" w:space="0" w:color="auto"/>
                <w:right w:val="none" w:sz="0" w:space="0" w:color="auto"/>
              </w:divBdr>
            </w:div>
            <w:div w:id="479540574">
              <w:marLeft w:val="0"/>
              <w:marRight w:val="0"/>
              <w:marTop w:val="0"/>
              <w:marBottom w:val="0"/>
              <w:divBdr>
                <w:top w:val="none" w:sz="0" w:space="0" w:color="auto"/>
                <w:left w:val="none" w:sz="0" w:space="0" w:color="auto"/>
                <w:bottom w:val="none" w:sz="0" w:space="0" w:color="auto"/>
                <w:right w:val="none" w:sz="0" w:space="0" w:color="auto"/>
              </w:divBdr>
            </w:div>
            <w:div w:id="2138908467">
              <w:marLeft w:val="0"/>
              <w:marRight w:val="0"/>
              <w:marTop w:val="0"/>
              <w:marBottom w:val="0"/>
              <w:divBdr>
                <w:top w:val="none" w:sz="0" w:space="0" w:color="auto"/>
                <w:left w:val="none" w:sz="0" w:space="0" w:color="auto"/>
                <w:bottom w:val="none" w:sz="0" w:space="0" w:color="auto"/>
                <w:right w:val="none" w:sz="0" w:space="0" w:color="auto"/>
              </w:divBdr>
            </w:div>
            <w:div w:id="1526753474">
              <w:marLeft w:val="0"/>
              <w:marRight w:val="0"/>
              <w:marTop w:val="0"/>
              <w:marBottom w:val="0"/>
              <w:divBdr>
                <w:top w:val="none" w:sz="0" w:space="0" w:color="auto"/>
                <w:left w:val="none" w:sz="0" w:space="0" w:color="auto"/>
                <w:bottom w:val="none" w:sz="0" w:space="0" w:color="auto"/>
                <w:right w:val="none" w:sz="0" w:space="0" w:color="auto"/>
              </w:divBdr>
            </w:div>
            <w:div w:id="185290272">
              <w:marLeft w:val="0"/>
              <w:marRight w:val="0"/>
              <w:marTop w:val="0"/>
              <w:marBottom w:val="0"/>
              <w:divBdr>
                <w:top w:val="none" w:sz="0" w:space="0" w:color="auto"/>
                <w:left w:val="none" w:sz="0" w:space="0" w:color="auto"/>
                <w:bottom w:val="none" w:sz="0" w:space="0" w:color="auto"/>
                <w:right w:val="none" w:sz="0" w:space="0" w:color="auto"/>
              </w:divBdr>
            </w:div>
            <w:div w:id="1305741366">
              <w:marLeft w:val="0"/>
              <w:marRight w:val="0"/>
              <w:marTop w:val="0"/>
              <w:marBottom w:val="0"/>
              <w:divBdr>
                <w:top w:val="none" w:sz="0" w:space="0" w:color="auto"/>
                <w:left w:val="none" w:sz="0" w:space="0" w:color="auto"/>
                <w:bottom w:val="none" w:sz="0" w:space="0" w:color="auto"/>
                <w:right w:val="none" w:sz="0" w:space="0" w:color="auto"/>
              </w:divBdr>
            </w:div>
            <w:div w:id="219830424">
              <w:marLeft w:val="0"/>
              <w:marRight w:val="0"/>
              <w:marTop w:val="0"/>
              <w:marBottom w:val="0"/>
              <w:divBdr>
                <w:top w:val="none" w:sz="0" w:space="0" w:color="auto"/>
                <w:left w:val="none" w:sz="0" w:space="0" w:color="auto"/>
                <w:bottom w:val="none" w:sz="0" w:space="0" w:color="auto"/>
                <w:right w:val="none" w:sz="0" w:space="0" w:color="auto"/>
              </w:divBdr>
            </w:div>
            <w:div w:id="1736708319">
              <w:marLeft w:val="0"/>
              <w:marRight w:val="0"/>
              <w:marTop w:val="0"/>
              <w:marBottom w:val="0"/>
              <w:divBdr>
                <w:top w:val="none" w:sz="0" w:space="0" w:color="auto"/>
                <w:left w:val="none" w:sz="0" w:space="0" w:color="auto"/>
                <w:bottom w:val="none" w:sz="0" w:space="0" w:color="auto"/>
                <w:right w:val="none" w:sz="0" w:space="0" w:color="auto"/>
              </w:divBdr>
            </w:div>
            <w:div w:id="963973037">
              <w:marLeft w:val="0"/>
              <w:marRight w:val="0"/>
              <w:marTop w:val="0"/>
              <w:marBottom w:val="0"/>
              <w:divBdr>
                <w:top w:val="none" w:sz="0" w:space="0" w:color="auto"/>
                <w:left w:val="none" w:sz="0" w:space="0" w:color="auto"/>
                <w:bottom w:val="none" w:sz="0" w:space="0" w:color="auto"/>
                <w:right w:val="none" w:sz="0" w:space="0" w:color="auto"/>
              </w:divBdr>
            </w:div>
            <w:div w:id="1963146862">
              <w:marLeft w:val="0"/>
              <w:marRight w:val="0"/>
              <w:marTop w:val="0"/>
              <w:marBottom w:val="0"/>
              <w:divBdr>
                <w:top w:val="none" w:sz="0" w:space="0" w:color="auto"/>
                <w:left w:val="none" w:sz="0" w:space="0" w:color="auto"/>
                <w:bottom w:val="none" w:sz="0" w:space="0" w:color="auto"/>
                <w:right w:val="none" w:sz="0" w:space="0" w:color="auto"/>
              </w:divBdr>
            </w:div>
            <w:div w:id="203753025">
              <w:marLeft w:val="0"/>
              <w:marRight w:val="0"/>
              <w:marTop w:val="0"/>
              <w:marBottom w:val="0"/>
              <w:divBdr>
                <w:top w:val="none" w:sz="0" w:space="0" w:color="auto"/>
                <w:left w:val="none" w:sz="0" w:space="0" w:color="auto"/>
                <w:bottom w:val="none" w:sz="0" w:space="0" w:color="auto"/>
                <w:right w:val="none" w:sz="0" w:space="0" w:color="auto"/>
              </w:divBdr>
            </w:div>
            <w:div w:id="2124962161">
              <w:marLeft w:val="0"/>
              <w:marRight w:val="0"/>
              <w:marTop w:val="0"/>
              <w:marBottom w:val="0"/>
              <w:divBdr>
                <w:top w:val="none" w:sz="0" w:space="0" w:color="auto"/>
                <w:left w:val="none" w:sz="0" w:space="0" w:color="auto"/>
                <w:bottom w:val="none" w:sz="0" w:space="0" w:color="auto"/>
                <w:right w:val="none" w:sz="0" w:space="0" w:color="auto"/>
              </w:divBdr>
            </w:div>
            <w:div w:id="1442873150">
              <w:marLeft w:val="0"/>
              <w:marRight w:val="0"/>
              <w:marTop w:val="0"/>
              <w:marBottom w:val="0"/>
              <w:divBdr>
                <w:top w:val="none" w:sz="0" w:space="0" w:color="auto"/>
                <w:left w:val="none" w:sz="0" w:space="0" w:color="auto"/>
                <w:bottom w:val="none" w:sz="0" w:space="0" w:color="auto"/>
                <w:right w:val="none" w:sz="0" w:space="0" w:color="auto"/>
              </w:divBdr>
            </w:div>
            <w:div w:id="442262811">
              <w:marLeft w:val="0"/>
              <w:marRight w:val="0"/>
              <w:marTop w:val="0"/>
              <w:marBottom w:val="0"/>
              <w:divBdr>
                <w:top w:val="none" w:sz="0" w:space="0" w:color="auto"/>
                <w:left w:val="none" w:sz="0" w:space="0" w:color="auto"/>
                <w:bottom w:val="none" w:sz="0" w:space="0" w:color="auto"/>
                <w:right w:val="none" w:sz="0" w:space="0" w:color="auto"/>
              </w:divBdr>
            </w:div>
            <w:div w:id="1633704901">
              <w:marLeft w:val="0"/>
              <w:marRight w:val="0"/>
              <w:marTop w:val="0"/>
              <w:marBottom w:val="0"/>
              <w:divBdr>
                <w:top w:val="none" w:sz="0" w:space="0" w:color="auto"/>
                <w:left w:val="none" w:sz="0" w:space="0" w:color="auto"/>
                <w:bottom w:val="none" w:sz="0" w:space="0" w:color="auto"/>
                <w:right w:val="none" w:sz="0" w:space="0" w:color="auto"/>
              </w:divBdr>
            </w:div>
            <w:div w:id="1111389908">
              <w:marLeft w:val="0"/>
              <w:marRight w:val="0"/>
              <w:marTop w:val="0"/>
              <w:marBottom w:val="0"/>
              <w:divBdr>
                <w:top w:val="none" w:sz="0" w:space="0" w:color="auto"/>
                <w:left w:val="none" w:sz="0" w:space="0" w:color="auto"/>
                <w:bottom w:val="none" w:sz="0" w:space="0" w:color="auto"/>
                <w:right w:val="none" w:sz="0" w:space="0" w:color="auto"/>
              </w:divBdr>
            </w:div>
            <w:div w:id="1456948937">
              <w:marLeft w:val="0"/>
              <w:marRight w:val="0"/>
              <w:marTop w:val="0"/>
              <w:marBottom w:val="0"/>
              <w:divBdr>
                <w:top w:val="none" w:sz="0" w:space="0" w:color="auto"/>
                <w:left w:val="none" w:sz="0" w:space="0" w:color="auto"/>
                <w:bottom w:val="none" w:sz="0" w:space="0" w:color="auto"/>
                <w:right w:val="none" w:sz="0" w:space="0" w:color="auto"/>
              </w:divBdr>
            </w:div>
            <w:div w:id="873470448">
              <w:marLeft w:val="0"/>
              <w:marRight w:val="0"/>
              <w:marTop w:val="0"/>
              <w:marBottom w:val="0"/>
              <w:divBdr>
                <w:top w:val="none" w:sz="0" w:space="0" w:color="auto"/>
                <w:left w:val="none" w:sz="0" w:space="0" w:color="auto"/>
                <w:bottom w:val="none" w:sz="0" w:space="0" w:color="auto"/>
                <w:right w:val="none" w:sz="0" w:space="0" w:color="auto"/>
              </w:divBdr>
            </w:div>
            <w:div w:id="365103621">
              <w:marLeft w:val="0"/>
              <w:marRight w:val="0"/>
              <w:marTop w:val="0"/>
              <w:marBottom w:val="0"/>
              <w:divBdr>
                <w:top w:val="none" w:sz="0" w:space="0" w:color="auto"/>
                <w:left w:val="none" w:sz="0" w:space="0" w:color="auto"/>
                <w:bottom w:val="none" w:sz="0" w:space="0" w:color="auto"/>
                <w:right w:val="none" w:sz="0" w:space="0" w:color="auto"/>
              </w:divBdr>
            </w:div>
            <w:div w:id="1863396622">
              <w:marLeft w:val="0"/>
              <w:marRight w:val="0"/>
              <w:marTop w:val="0"/>
              <w:marBottom w:val="0"/>
              <w:divBdr>
                <w:top w:val="none" w:sz="0" w:space="0" w:color="auto"/>
                <w:left w:val="none" w:sz="0" w:space="0" w:color="auto"/>
                <w:bottom w:val="none" w:sz="0" w:space="0" w:color="auto"/>
                <w:right w:val="none" w:sz="0" w:space="0" w:color="auto"/>
              </w:divBdr>
            </w:div>
            <w:div w:id="151221651">
              <w:marLeft w:val="0"/>
              <w:marRight w:val="0"/>
              <w:marTop w:val="0"/>
              <w:marBottom w:val="0"/>
              <w:divBdr>
                <w:top w:val="none" w:sz="0" w:space="0" w:color="auto"/>
                <w:left w:val="none" w:sz="0" w:space="0" w:color="auto"/>
                <w:bottom w:val="none" w:sz="0" w:space="0" w:color="auto"/>
                <w:right w:val="none" w:sz="0" w:space="0" w:color="auto"/>
              </w:divBdr>
            </w:div>
            <w:div w:id="572085929">
              <w:marLeft w:val="0"/>
              <w:marRight w:val="0"/>
              <w:marTop w:val="0"/>
              <w:marBottom w:val="0"/>
              <w:divBdr>
                <w:top w:val="none" w:sz="0" w:space="0" w:color="auto"/>
                <w:left w:val="none" w:sz="0" w:space="0" w:color="auto"/>
                <w:bottom w:val="none" w:sz="0" w:space="0" w:color="auto"/>
                <w:right w:val="none" w:sz="0" w:space="0" w:color="auto"/>
              </w:divBdr>
            </w:div>
            <w:div w:id="732853884">
              <w:marLeft w:val="0"/>
              <w:marRight w:val="0"/>
              <w:marTop w:val="0"/>
              <w:marBottom w:val="0"/>
              <w:divBdr>
                <w:top w:val="none" w:sz="0" w:space="0" w:color="auto"/>
                <w:left w:val="none" w:sz="0" w:space="0" w:color="auto"/>
                <w:bottom w:val="none" w:sz="0" w:space="0" w:color="auto"/>
                <w:right w:val="none" w:sz="0" w:space="0" w:color="auto"/>
              </w:divBdr>
            </w:div>
            <w:div w:id="351230744">
              <w:marLeft w:val="0"/>
              <w:marRight w:val="0"/>
              <w:marTop w:val="0"/>
              <w:marBottom w:val="0"/>
              <w:divBdr>
                <w:top w:val="none" w:sz="0" w:space="0" w:color="auto"/>
                <w:left w:val="none" w:sz="0" w:space="0" w:color="auto"/>
                <w:bottom w:val="none" w:sz="0" w:space="0" w:color="auto"/>
                <w:right w:val="none" w:sz="0" w:space="0" w:color="auto"/>
              </w:divBdr>
            </w:div>
            <w:div w:id="1153374485">
              <w:marLeft w:val="0"/>
              <w:marRight w:val="0"/>
              <w:marTop w:val="0"/>
              <w:marBottom w:val="0"/>
              <w:divBdr>
                <w:top w:val="none" w:sz="0" w:space="0" w:color="auto"/>
                <w:left w:val="none" w:sz="0" w:space="0" w:color="auto"/>
                <w:bottom w:val="none" w:sz="0" w:space="0" w:color="auto"/>
                <w:right w:val="none" w:sz="0" w:space="0" w:color="auto"/>
              </w:divBdr>
            </w:div>
            <w:div w:id="1415316616">
              <w:marLeft w:val="0"/>
              <w:marRight w:val="0"/>
              <w:marTop w:val="0"/>
              <w:marBottom w:val="0"/>
              <w:divBdr>
                <w:top w:val="none" w:sz="0" w:space="0" w:color="auto"/>
                <w:left w:val="none" w:sz="0" w:space="0" w:color="auto"/>
                <w:bottom w:val="none" w:sz="0" w:space="0" w:color="auto"/>
                <w:right w:val="none" w:sz="0" w:space="0" w:color="auto"/>
              </w:divBdr>
            </w:div>
            <w:div w:id="1315179745">
              <w:marLeft w:val="0"/>
              <w:marRight w:val="0"/>
              <w:marTop w:val="0"/>
              <w:marBottom w:val="0"/>
              <w:divBdr>
                <w:top w:val="none" w:sz="0" w:space="0" w:color="auto"/>
                <w:left w:val="none" w:sz="0" w:space="0" w:color="auto"/>
                <w:bottom w:val="none" w:sz="0" w:space="0" w:color="auto"/>
                <w:right w:val="none" w:sz="0" w:space="0" w:color="auto"/>
              </w:divBdr>
            </w:div>
            <w:div w:id="608512261">
              <w:marLeft w:val="0"/>
              <w:marRight w:val="0"/>
              <w:marTop w:val="0"/>
              <w:marBottom w:val="0"/>
              <w:divBdr>
                <w:top w:val="none" w:sz="0" w:space="0" w:color="auto"/>
                <w:left w:val="none" w:sz="0" w:space="0" w:color="auto"/>
                <w:bottom w:val="none" w:sz="0" w:space="0" w:color="auto"/>
                <w:right w:val="none" w:sz="0" w:space="0" w:color="auto"/>
              </w:divBdr>
            </w:div>
            <w:div w:id="1086265683">
              <w:marLeft w:val="0"/>
              <w:marRight w:val="0"/>
              <w:marTop w:val="0"/>
              <w:marBottom w:val="0"/>
              <w:divBdr>
                <w:top w:val="none" w:sz="0" w:space="0" w:color="auto"/>
                <w:left w:val="none" w:sz="0" w:space="0" w:color="auto"/>
                <w:bottom w:val="none" w:sz="0" w:space="0" w:color="auto"/>
                <w:right w:val="none" w:sz="0" w:space="0" w:color="auto"/>
              </w:divBdr>
            </w:div>
            <w:div w:id="218057647">
              <w:marLeft w:val="0"/>
              <w:marRight w:val="0"/>
              <w:marTop w:val="0"/>
              <w:marBottom w:val="0"/>
              <w:divBdr>
                <w:top w:val="none" w:sz="0" w:space="0" w:color="auto"/>
                <w:left w:val="none" w:sz="0" w:space="0" w:color="auto"/>
                <w:bottom w:val="none" w:sz="0" w:space="0" w:color="auto"/>
                <w:right w:val="none" w:sz="0" w:space="0" w:color="auto"/>
              </w:divBdr>
            </w:div>
            <w:div w:id="559170752">
              <w:marLeft w:val="0"/>
              <w:marRight w:val="0"/>
              <w:marTop w:val="0"/>
              <w:marBottom w:val="0"/>
              <w:divBdr>
                <w:top w:val="none" w:sz="0" w:space="0" w:color="auto"/>
                <w:left w:val="none" w:sz="0" w:space="0" w:color="auto"/>
                <w:bottom w:val="none" w:sz="0" w:space="0" w:color="auto"/>
                <w:right w:val="none" w:sz="0" w:space="0" w:color="auto"/>
              </w:divBdr>
            </w:div>
            <w:div w:id="315652077">
              <w:marLeft w:val="0"/>
              <w:marRight w:val="0"/>
              <w:marTop w:val="0"/>
              <w:marBottom w:val="0"/>
              <w:divBdr>
                <w:top w:val="none" w:sz="0" w:space="0" w:color="auto"/>
                <w:left w:val="none" w:sz="0" w:space="0" w:color="auto"/>
                <w:bottom w:val="none" w:sz="0" w:space="0" w:color="auto"/>
                <w:right w:val="none" w:sz="0" w:space="0" w:color="auto"/>
              </w:divBdr>
            </w:div>
            <w:div w:id="1673727625">
              <w:marLeft w:val="0"/>
              <w:marRight w:val="0"/>
              <w:marTop w:val="0"/>
              <w:marBottom w:val="0"/>
              <w:divBdr>
                <w:top w:val="none" w:sz="0" w:space="0" w:color="auto"/>
                <w:left w:val="none" w:sz="0" w:space="0" w:color="auto"/>
                <w:bottom w:val="none" w:sz="0" w:space="0" w:color="auto"/>
                <w:right w:val="none" w:sz="0" w:space="0" w:color="auto"/>
              </w:divBdr>
            </w:div>
            <w:div w:id="644744895">
              <w:marLeft w:val="0"/>
              <w:marRight w:val="0"/>
              <w:marTop w:val="0"/>
              <w:marBottom w:val="0"/>
              <w:divBdr>
                <w:top w:val="none" w:sz="0" w:space="0" w:color="auto"/>
                <w:left w:val="none" w:sz="0" w:space="0" w:color="auto"/>
                <w:bottom w:val="none" w:sz="0" w:space="0" w:color="auto"/>
                <w:right w:val="none" w:sz="0" w:space="0" w:color="auto"/>
              </w:divBdr>
            </w:div>
            <w:div w:id="1241217078">
              <w:marLeft w:val="0"/>
              <w:marRight w:val="0"/>
              <w:marTop w:val="0"/>
              <w:marBottom w:val="0"/>
              <w:divBdr>
                <w:top w:val="none" w:sz="0" w:space="0" w:color="auto"/>
                <w:left w:val="none" w:sz="0" w:space="0" w:color="auto"/>
                <w:bottom w:val="none" w:sz="0" w:space="0" w:color="auto"/>
                <w:right w:val="none" w:sz="0" w:space="0" w:color="auto"/>
              </w:divBdr>
            </w:div>
            <w:div w:id="1522931735">
              <w:marLeft w:val="0"/>
              <w:marRight w:val="0"/>
              <w:marTop w:val="0"/>
              <w:marBottom w:val="0"/>
              <w:divBdr>
                <w:top w:val="none" w:sz="0" w:space="0" w:color="auto"/>
                <w:left w:val="none" w:sz="0" w:space="0" w:color="auto"/>
                <w:bottom w:val="none" w:sz="0" w:space="0" w:color="auto"/>
                <w:right w:val="none" w:sz="0" w:space="0" w:color="auto"/>
              </w:divBdr>
            </w:div>
            <w:div w:id="881330319">
              <w:marLeft w:val="0"/>
              <w:marRight w:val="0"/>
              <w:marTop w:val="0"/>
              <w:marBottom w:val="0"/>
              <w:divBdr>
                <w:top w:val="none" w:sz="0" w:space="0" w:color="auto"/>
                <w:left w:val="none" w:sz="0" w:space="0" w:color="auto"/>
                <w:bottom w:val="none" w:sz="0" w:space="0" w:color="auto"/>
                <w:right w:val="none" w:sz="0" w:space="0" w:color="auto"/>
              </w:divBdr>
            </w:div>
            <w:div w:id="1402483751">
              <w:marLeft w:val="0"/>
              <w:marRight w:val="0"/>
              <w:marTop w:val="0"/>
              <w:marBottom w:val="0"/>
              <w:divBdr>
                <w:top w:val="none" w:sz="0" w:space="0" w:color="auto"/>
                <w:left w:val="none" w:sz="0" w:space="0" w:color="auto"/>
                <w:bottom w:val="none" w:sz="0" w:space="0" w:color="auto"/>
                <w:right w:val="none" w:sz="0" w:space="0" w:color="auto"/>
              </w:divBdr>
            </w:div>
            <w:div w:id="1367559141">
              <w:marLeft w:val="0"/>
              <w:marRight w:val="0"/>
              <w:marTop w:val="0"/>
              <w:marBottom w:val="0"/>
              <w:divBdr>
                <w:top w:val="none" w:sz="0" w:space="0" w:color="auto"/>
                <w:left w:val="none" w:sz="0" w:space="0" w:color="auto"/>
                <w:bottom w:val="none" w:sz="0" w:space="0" w:color="auto"/>
                <w:right w:val="none" w:sz="0" w:space="0" w:color="auto"/>
              </w:divBdr>
            </w:div>
            <w:div w:id="967390500">
              <w:marLeft w:val="0"/>
              <w:marRight w:val="0"/>
              <w:marTop w:val="0"/>
              <w:marBottom w:val="0"/>
              <w:divBdr>
                <w:top w:val="none" w:sz="0" w:space="0" w:color="auto"/>
                <w:left w:val="none" w:sz="0" w:space="0" w:color="auto"/>
                <w:bottom w:val="none" w:sz="0" w:space="0" w:color="auto"/>
                <w:right w:val="none" w:sz="0" w:space="0" w:color="auto"/>
              </w:divBdr>
            </w:div>
            <w:div w:id="798574456">
              <w:marLeft w:val="0"/>
              <w:marRight w:val="0"/>
              <w:marTop w:val="0"/>
              <w:marBottom w:val="0"/>
              <w:divBdr>
                <w:top w:val="none" w:sz="0" w:space="0" w:color="auto"/>
                <w:left w:val="none" w:sz="0" w:space="0" w:color="auto"/>
                <w:bottom w:val="none" w:sz="0" w:space="0" w:color="auto"/>
                <w:right w:val="none" w:sz="0" w:space="0" w:color="auto"/>
              </w:divBdr>
            </w:div>
            <w:div w:id="1659117722">
              <w:marLeft w:val="0"/>
              <w:marRight w:val="0"/>
              <w:marTop w:val="0"/>
              <w:marBottom w:val="0"/>
              <w:divBdr>
                <w:top w:val="none" w:sz="0" w:space="0" w:color="auto"/>
                <w:left w:val="none" w:sz="0" w:space="0" w:color="auto"/>
                <w:bottom w:val="none" w:sz="0" w:space="0" w:color="auto"/>
                <w:right w:val="none" w:sz="0" w:space="0" w:color="auto"/>
              </w:divBdr>
            </w:div>
            <w:div w:id="1314673267">
              <w:marLeft w:val="0"/>
              <w:marRight w:val="0"/>
              <w:marTop w:val="0"/>
              <w:marBottom w:val="0"/>
              <w:divBdr>
                <w:top w:val="none" w:sz="0" w:space="0" w:color="auto"/>
                <w:left w:val="none" w:sz="0" w:space="0" w:color="auto"/>
                <w:bottom w:val="none" w:sz="0" w:space="0" w:color="auto"/>
                <w:right w:val="none" w:sz="0" w:space="0" w:color="auto"/>
              </w:divBdr>
            </w:div>
            <w:div w:id="870151170">
              <w:marLeft w:val="0"/>
              <w:marRight w:val="0"/>
              <w:marTop w:val="0"/>
              <w:marBottom w:val="0"/>
              <w:divBdr>
                <w:top w:val="none" w:sz="0" w:space="0" w:color="auto"/>
                <w:left w:val="none" w:sz="0" w:space="0" w:color="auto"/>
                <w:bottom w:val="none" w:sz="0" w:space="0" w:color="auto"/>
                <w:right w:val="none" w:sz="0" w:space="0" w:color="auto"/>
              </w:divBdr>
            </w:div>
            <w:div w:id="768936496">
              <w:marLeft w:val="0"/>
              <w:marRight w:val="0"/>
              <w:marTop w:val="0"/>
              <w:marBottom w:val="0"/>
              <w:divBdr>
                <w:top w:val="none" w:sz="0" w:space="0" w:color="auto"/>
                <w:left w:val="none" w:sz="0" w:space="0" w:color="auto"/>
                <w:bottom w:val="none" w:sz="0" w:space="0" w:color="auto"/>
                <w:right w:val="none" w:sz="0" w:space="0" w:color="auto"/>
              </w:divBdr>
            </w:div>
            <w:div w:id="1588229994">
              <w:marLeft w:val="0"/>
              <w:marRight w:val="0"/>
              <w:marTop w:val="0"/>
              <w:marBottom w:val="0"/>
              <w:divBdr>
                <w:top w:val="none" w:sz="0" w:space="0" w:color="auto"/>
                <w:left w:val="none" w:sz="0" w:space="0" w:color="auto"/>
                <w:bottom w:val="none" w:sz="0" w:space="0" w:color="auto"/>
                <w:right w:val="none" w:sz="0" w:space="0" w:color="auto"/>
              </w:divBdr>
            </w:div>
            <w:div w:id="1282372188">
              <w:marLeft w:val="0"/>
              <w:marRight w:val="0"/>
              <w:marTop w:val="0"/>
              <w:marBottom w:val="0"/>
              <w:divBdr>
                <w:top w:val="none" w:sz="0" w:space="0" w:color="auto"/>
                <w:left w:val="none" w:sz="0" w:space="0" w:color="auto"/>
                <w:bottom w:val="none" w:sz="0" w:space="0" w:color="auto"/>
                <w:right w:val="none" w:sz="0" w:space="0" w:color="auto"/>
              </w:divBdr>
            </w:div>
            <w:div w:id="1316295269">
              <w:marLeft w:val="0"/>
              <w:marRight w:val="0"/>
              <w:marTop w:val="0"/>
              <w:marBottom w:val="0"/>
              <w:divBdr>
                <w:top w:val="none" w:sz="0" w:space="0" w:color="auto"/>
                <w:left w:val="none" w:sz="0" w:space="0" w:color="auto"/>
                <w:bottom w:val="none" w:sz="0" w:space="0" w:color="auto"/>
                <w:right w:val="none" w:sz="0" w:space="0" w:color="auto"/>
              </w:divBdr>
            </w:div>
            <w:div w:id="897860554">
              <w:marLeft w:val="0"/>
              <w:marRight w:val="0"/>
              <w:marTop w:val="0"/>
              <w:marBottom w:val="0"/>
              <w:divBdr>
                <w:top w:val="none" w:sz="0" w:space="0" w:color="auto"/>
                <w:left w:val="none" w:sz="0" w:space="0" w:color="auto"/>
                <w:bottom w:val="none" w:sz="0" w:space="0" w:color="auto"/>
                <w:right w:val="none" w:sz="0" w:space="0" w:color="auto"/>
              </w:divBdr>
            </w:div>
            <w:div w:id="1124277129">
              <w:marLeft w:val="0"/>
              <w:marRight w:val="0"/>
              <w:marTop w:val="0"/>
              <w:marBottom w:val="0"/>
              <w:divBdr>
                <w:top w:val="none" w:sz="0" w:space="0" w:color="auto"/>
                <w:left w:val="none" w:sz="0" w:space="0" w:color="auto"/>
                <w:bottom w:val="none" w:sz="0" w:space="0" w:color="auto"/>
                <w:right w:val="none" w:sz="0" w:space="0" w:color="auto"/>
              </w:divBdr>
            </w:div>
            <w:div w:id="1710374029">
              <w:marLeft w:val="0"/>
              <w:marRight w:val="0"/>
              <w:marTop w:val="0"/>
              <w:marBottom w:val="0"/>
              <w:divBdr>
                <w:top w:val="none" w:sz="0" w:space="0" w:color="auto"/>
                <w:left w:val="none" w:sz="0" w:space="0" w:color="auto"/>
                <w:bottom w:val="none" w:sz="0" w:space="0" w:color="auto"/>
                <w:right w:val="none" w:sz="0" w:space="0" w:color="auto"/>
              </w:divBdr>
            </w:div>
            <w:div w:id="2130277742">
              <w:marLeft w:val="0"/>
              <w:marRight w:val="0"/>
              <w:marTop w:val="0"/>
              <w:marBottom w:val="0"/>
              <w:divBdr>
                <w:top w:val="none" w:sz="0" w:space="0" w:color="auto"/>
                <w:left w:val="none" w:sz="0" w:space="0" w:color="auto"/>
                <w:bottom w:val="none" w:sz="0" w:space="0" w:color="auto"/>
                <w:right w:val="none" w:sz="0" w:space="0" w:color="auto"/>
              </w:divBdr>
            </w:div>
            <w:div w:id="420107397">
              <w:marLeft w:val="0"/>
              <w:marRight w:val="0"/>
              <w:marTop w:val="0"/>
              <w:marBottom w:val="0"/>
              <w:divBdr>
                <w:top w:val="none" w:sz="0" w:space="0" w:color="auto"/>
                <w:left w:val="none" w:sz="0" w:space="0" w:color="auto"/>
                <w:bottom w:val="none" w:sz="0" w:space="0" w:color="auto"/>
                <w:right w:val="none" w:sz="0" w:space="0" w:color="auto"/>
              </w:divBdr>
            </w:div>
            <w:div w:id="558322212">
              <w:marLeft w:val="0"/>
              <w:marRight w:val="0"/>
              <w:marTop w:val="0"/>
              <w:marBottom w:val="0"/>
              <w:divBdr>
                <w:top w:val="none" w:sz="0" w:space="0" w:color="auto"/>
                <w:left w:val="none" w:sz="0" w:space="0" w:color="auto"/>
                <w:bottom w:val="none" w:sz="0" w:space="0" w:color="auto"/>
                <w:right w:val="none" w:sz="0" w:space="0" w:color="auto"/>
              </w:divBdr>
            </w:div>
            <w:div w:id="1138492271">
              <w:marLeft w:val="0"/>
              <w:marRight w:val="0"/>
              <w:marTop w:val="0"/>
              <w:marBottom w:val="0"/>
              <w:divBdr>
                <w:top w:val="none" w:sz="0" w:space="0" w:color="auto"/>
                <w:left w:val="none" w:sz="0" w:space="0" w:color="auto"/>
                <w:bottom w:val="none" w:sz="0" w:space="0" w:color="auto"/>
                <w:right w:val="none" w:sz="0" w:space="0" w:color="auto"/>
              </w:divBdr>
            </w:div>
            <w:div w:id="813791834">
              <w:marLeft w:val="0"/>
              <w:marRight w:val="0"/>
              <w:marTop w:val="0"/>
              <w:marBottom w:val="0"/>
              <w:divBdr>
                <w:top w:val="none" w:sz="0" w:space="0" w:color="auto"/>
                <w:left w:val="none" w:sz="0" w:space="0" w:color="auto"/>
                <w:bottom w:val="none" w:sz="0" w:space="0" w:color="auto"/>
                <w:right w:val="none" w:sz="0" w:space="0" w:color="auto"/>
              </w:divBdr>
            </w:div>
            <w:div w:id="2007902837">
              <w:marLeft w:val="0"/>
              <w:marRight w:val="0"/>
              <w:marTop w:val="0"/>
              <w:marBottom w:val="0"/>
              <w:divBdr>
                <w:top w:val="none" w:sz="0" w:space="0" w:color="auto"/>
                <w:left w:val="none" w:sz="0" w:space="0" w:color="auto"/>
                <w:bottom w:val="none" w:sz="0" w:space="0" w:color="auto"/>
                <w:right w:val="none" w:sz="0" w:space="0" w:color="auto"/>
              </w:divBdr>
            </w:div>
            <w:div w:id="1658336517">
              <w:marLeft w:val="0"/>
              <w:marRight w:val="0"/>
              <w:marTop w:val="0"/>
              <w:marBottom w:val="0"/>
              <w:divBdr>
                <w:top w:val="none" w:sz="0" w:space="0" w:color="auto"/>
                <w:left w:val="none" w:sz="0" w:space="0" w:color="auto"/>
                <w:bottom w:val="none" w:sz="0" w:space="0" w:color="auto"/>
                <w:right w:val="none" w:sz="0" w:space="0" w:color="auto"/>
              </w:divBdr>
            </w:div>
            <w:div w:id="111289673">
              <w:marLeft w:val="0"/>
              <w:marRight w:val="0"/>
              <w:marTop w:val="0"/>
              <w:marBottom w:val="0"/>
              <w:divBdr>
                <w:top w:val="none" w:sz="0" w:space="0" w:color="auto"/>
                <w:left w:val="none" w:sz="0" w:space="0" w:color="auto"/>
                <w:bottom w:val="none" w:sz="0" w:space="0" w:color="auto"/>
                <w:right w:val="none" w:sz="0" w:space="0" w:color="auto"/>
              </w:divBdr>
            </w:div>
            <w:div w:id="1711107039">
              <w:marLeft w:val="0"/>
              <w:marRight w:val="0"/>
              <w:marTop w:val="0"/>
              <w:marBottom w:val="0"/>
              <w:divBdr>
                <w:top w:val="none" w:sz="0" w:space="0" w:color="auto"/>
                <w:left w:val="none" w:sz="0" w:space="0" w:color="auto"/>
                <w:bottom w:val="none" w:sz="0" w:space="0" w:color="auto"/>
                <w:right w:val="none" w:sz="0" w:space="0" w:color="auto"/>
              </w:divBdr>
            </w:div>
            <w:div w:id="1802533857">
              <w:marLeft w:val="0"/>
              <w:marRight w:val="0"/>
              <w:marTop w:val="0"/>
              <w:marBottom w:val="0"/>
              <w:divBdr>
                <w:top w:val="none" w:sz="0" w:space="0" w:color="auto"/>
                <w:left w:val="none" w:sz="0" w:space="0" w:color="auto"/>
                <w:bottom w:val="none" w:sz="0" w:space="0" w:color="auto"/>
                <w:right w:val="none" w:sz="0" w:space="0" w:color="auto"/>
              </w:divBdr>
            </w:div>
            <w:div w:id="9449887">
              <w:marLeft w:val="0"/>
              <w:marRight w:val="0"/>
              <w:marTop w:val="0"/>
              <w:marBottom w:val="0"/>
              <w:divBdr>
                <w:top w:val="none" w:sz="0" w:space="0" w:color="auto"/>
                <w:left w:val="none" w:sz="0" w:space="0" w:color="auto"/>
                <w:bottom w:val="none" w:sz="0" w:space="0" w:color="auto"/>
                <w:right w:val="none" w:sz="0" w:space="0" w:color="auto"/>
              </w:divBdr>
            </w:div>
            <w:div w:id="1147667833">
              <w:marLeft w:val="0"/>
              <w:marRight w:val="0"/>
              <w:marTop w:val="0"/>
              <w:marBottom w:val="0"/>
              <w:divBdr>
                <w:top w:val="none" w:sz="0" w:space="0" w:color="auto"/>
                <w:left w:val="none" w:sz="0" w:space="0" w:color="auto"/>
                <w:bottom w:val="none" w:sz="0" w:space="0" w:color="auto"/>
                <w:right w:val="none" w:sz="0" w:space="0" w:color="auto"/>
              </w:divBdr>
            </w:div>
            <w:div w:id="154302983">
              <w:marLeft w:val="0"/>
              <w:marRight w:val="0"/>
              <w:marTop w:val="0"/>
              <w:marBottom w:val="0"/>
              <w:divBdr>
                <w:top w:val="none" w:sz="0" w:space="0" w:color="auto"/>
                <w:left w:val="none" w:sz="0" w:space="0" w:color="auto"/>
                <w:bottom w:val="none" w:sz="0" w:space="0" w:color="auto"/>
                <w:right w:val="none" w:sz="0" w:space="0" w:color="auto"/>
              </w:divBdr>
            </w:div>
            <w:div w:id="479856914">
              <w:marLeft w:val="0"/>
              <w:marRight w:val="0"/>
              <w:marTop w:val="0"/>
              <w:marBottom w:val="0"/>
              <w:divBdr>
                <w:top w:val="none" w:sz="0" w:space="0" w:color="auto"/>
                <w:left w:val="none" w:sz="0" w:space="0" w:color="auto"/>
                <w:bottom w:val="none" w:sz="0" w:space="0" w:color="auto"/>
                <w:right w:val="none" w:sz="0" w:space="0" w:color="auto"/>
              </w:divBdr>
            </w:div>
            <w:div w:id="340814911">
              <w:marLeft w:val="0"/>
              <w:marRight w:val="0"/>
              <w:marTop w:val="0"/>
              <w:marBottom w:val="0"/>
              <w:divBdr>
                <w:top w:val="none" w:sz="0" w:space="0" w:color="auto"/>
                <w:left w:val="none" w:sz="0" w:space="0" w:color="auto"/>
                <w:bottom w:val="none" w:sz="0" w:space="0" w:color="auto"/>
                <w:right w:val="none" w:sz="0" w:space="0" w:color="auto"/>
              </w:divBdr>
            </w:div>
            <w:div w:id="1430856278">
              <w:marLeft w:val="0"/>
              <w:marRight w:val="0"/>
              <w:marTop w:val="0"/>
              <w:marBottom w:val="0"/>
              <w:divBdr>
                <w:top w:val="none" w:sz="0" w:space="0" w:color="auto"/>
                <w:left w:val="none" w:sz="0" w:space="0" w:color="auto"/>
                <w:bottom w:val="none" w:sz="0" w:space="0" w:color="auto"/>
                <w:right w:val="none" w:sz="0" w:space="0" w:color="auto"/>
              </w:divBdr>
            </w:div>
            <w:div w:id="1380201433">
              <w:marLeft w:val="0"/>
              <w:marRight w:val="0"/>
              <w:marTop w:val="0"/>
              <w:marBottom w:val="0"/>
              <w:divBdr>
                <w:top w:val="none" w:sz="0" w:space="0" w:color="auto"/>
                <w:left w:val="none" w:sz="0" w:space="0" w:color="auto"/>
                <w:bottom w:val="none" w:sz="0" w:space="0" w:color="auto"/>
                <w:right w:val="none" w:sz="0" w:space="0" w:color="auto"/>
              </w:divBdr>
            </w:div>
            <w:div w:id="391539778">
              <w:marLeft w:val="0"/>
              <w:marRight w:val="0"/>
              <w:marTop w:val="0"/>
              <w:marBottom w:val="0"/>
              <w:divBdr>
                <w:top w:val="none" w:sz="0" w:space="0" w:color="auto"/>
                <w:left w:val="none" w:sz="0" w:space="0" w:color="auto"/>
                <w:bottom w:val="none" w:sz="0" w:space="0" w:color="auto"/>
                <w:right w:val="none" w:sz="0" w:space="0" w:color="auto"/>
              </w:divBdr>
            </w:div>
            <w:div w:id="1052073265">
              <w:marLeft w:val="0"/>
              <w:marRight w:val="0"/>
              <w:marTop w:val="0"/>
              <w:marBottom w:val="0"/>
              <w:divBdr>
                <w:top w:val="none" w:sz="0" w:space="0" w:color="auto"/>
                <w:left w:val="none" w:sz="0" w:space="0" w:color="auto"/>
                <w:bottom w:val="none" w:sz="0" w:space="0" w:color="auto"/>
                <w:right w:val="none" w:sz="0" w:space="0" w:color="auto"/>
              </w:divBdr>
            </w:div>
            <w:div w:id="1051540244">
              <w:marLeft w:val="0"/>
              <w:marRight w:val="0"/>
              <w:marTop w:val="0"/>
              <w:marBottom w:val="0"/>
              <w:divBdr>
                <w:top w:val="none" w:sz="0" w:space="0" w:color="auto"/>
                <w:left w:val="none" w:sz="0" w:space="0" w:color="auto"/>
                <w:bottom w:val="none" w:sz="0" w:space="0" w:color="auto"/>
                <w:right w:val="none" w:sz="0" w:space="0" w:color="auto"/>
              </w:divBdr>
            </w:div>
            <w:div w:id="34427994">
              <w:marLeft w:val="0"/>
              <w:marRight w:val="0"/>
              <w:marTop w:val="0"/>
              <w:marBottom w:val="0"/>
              <w:divBdr>
                <w:top w:val="none" w:sz="0" w:space="0" w:color="auto"/>
                <w:left w:val="none" w:sz="0" w:space="0" w:color="auto"/>
                <w:bottom w:val="none" w:sz="0" w:space="0" w:color="auto"/>
                <w:right w:val="none" w:sz="0" w:space="0" w:color="auto"/>
              </w:divBdr>
            </w:div>
            <w:div w:id="641346269">
              <w:marLeft w:val="0"/>
              <w:marRight w:val="0"/>
              <w:marTop w:val="0"/>
              <w:marBottom w:val="0"/>
              <w:divBdr>
                <w:top w:val="none" w:sz="0" w:space="0" w:color="auto"/>
                <w:left w:val="none" w:sz="0" w:space="0" w:color="auto"/>
                <w:bottom w:val="none" w:sz="0" w:space="0" w:color="auto"/>
                <w:right w:val="none" w:sz="0" w:space="0" w:color="auto"/>
              </w:divBdr>
            </w:div>
            <w:div w:id="1894779087">
              <w:marLeft w:val="0"/>
              <w:marRight w:val="0"/>
              <w:marTop w:val="0"/>
              <w:marBottom w:val="0"/>
              <w:divBdr>
                <w:top w:val="none" w:sz="0" w:space="0" w:color="auto"/>
                <w:left w:val="none" w:sz="0" w:space="0" w:color="auto"/>
                <w:bottom w:val="none" w:sz="0" w:space="0" w:color="auto"/>
                <w:right w:val="none" w:sz="0" w:space="0" w:color="auto"/>
              </w:divBdr>
            </w:div>
            <w:div w:id="1988126969">
              <w:marLeft w:val="0"/>
              <w:marRight w:val="0"/>
              <w:marTop w:val="0"/>
              <w:marBottom w:val="0"/>
              <w:divBdr>
                <w:top w:val="none" w:sz="0" w:space="0" w:color="auto"/>
                <w:left w:val="none" w:sz="0" w:space="0" w:color="auto"/>
                <w:bottom w:val="none" w:sz="0" w:space="0" w:color="auto"/>
                <w:right w:val="none" w:sz="0" w:space="0" w:color="auto"/>
              </w:divBdr>
            </w:div>
            <w:div w:id="1245188411">
              <w:marLeft w:val="0"/>
              <w:marRight w:val="0"/>
              <w:marTop w:val="0"/>
              <w:marBottom w:val="0"/>
              <w:divBdr>
                <w:top w:val="none" w:sz="0" w:space="0" w:color="auto"/>
                <w:left w:val="none" w:sz="0" w:space="0" w:color="auto"/>
                <w:bottom w:val="none" w:sz="0" w:space="0" w:color="auto"/>
                <w:right w:val="none" w:sz="0" w:space="0" w:color="auto"/>
              </w:divBdr>
            </w:div>
            <w:div w:id="543568007">
              <w:marLeft w:val="0"/>
              <w:marRight w:val="0"/>
              <w:marTop w:val="0"/>
              <w:marBottom w:val="0"/>
              <w:divBdr>
                <w:top w:val="none" w:sz="0" w:space="0" w:color="auto"/>
                <w:left w:val="none" w:sz="0" w:space="0" w:color="auto"/>
                <w:bottom w:val="none" w:sz="0" w:space="0" w:color="auto"/>
                <w:right w:val="none" w:sz="0" w:space="0" w:color="auto"/>
              </w:divBdr>
            </w:div>
            <w:div w:id="1163937925">
              <w:marLeft w:val="0"/>
              <w:marRight w:val="0"/>
              <w:marTop w:val="0"/>
              <w:marBottom w:val="0"/>
              <w:divBdr>
                <w:top w:val="none" w:sz="0" w:space="0" w:color="auto"/>
                <w:left w:val="none" w:sz="0" w:space="0" w:color="auto"/>
                <w:bottom w:val="none" w:sz="0" w:space="0" w:color="auto"/>
                <w:right w:val="none" w:sz="0" w:space="0" w:color="auto"/>
              </w:divBdr>
            </w:div>
            <w:div w:id="573900472">
              <w:marLeft w:val="0"/>
              <w:marRight w:val="0"/>
              <w:marTop w:val="0"/>
              <w:marBottom w:val="0"/>
              <w:divBdr>
                <w:top w:val="none" w:sz="0" w:space="0" w:color="auto"/>
                <w:left w:val="none" w:sz="0" w:space="0" w:color="auto"/>
                <w:bottom w:val="none" w:sz="0" w:space="0" w:color="auto"/>
                <w:right w:val="none" w:sz="0" w:space="0" w:color="auto"/>
              </w:divBdr>
            </w:div>
            <w:div w:id="1214973842">
              <w:marLeft w:val="0"/>
              <w:marRight w:val="0"/>
              <w:marTop w:val="0"/>
              <w:marBottom w:val="0"/>
              <w:divBdr>
                <w:top w:val="none" w:sz="0" w:space="0" w:color="auto"/>
                <w:left w:val="none" w:sz="0" w:space="0" w:color="auto"/>
                <w:bottom w:val="none" w:sz="0" w:space="0" w:color="auto"/>
                <w:right w:val="none" w:sz="0" w:space="0" w:color="auto"/>
              </w:divBdr>
            </w:div>
            <w:div w:id="1778521059">
              <w:marLeft w:val="0"/>
              <w:marRight w:val="0"/>
              <w:marTop w:val="0"/>
              <w:marBottom w:val="0"/>
              <w:divBdr>
                <w:top w:val="none" w:sz="0" w:space="0" w:color="auto"/>
                <w:left w:val="none" w:sz="0" w:space="0" w:color="auto"/>
                <w:bottom w:val="none" w:sz="0" w:space="0" w:color="auto"/>
                <w:right w:val="none" w:sz="0" w:space="0" w:color="auto"/>
              </w:divBdr>
            </w:div>
            <w:div w:id="111555338">
              <w:marLeft w:val="0"/>
              <w:marRight w:val="0"/>
              <w:marTop w:val="0"/>
              <w:marBottom w:val="0"/>
              <w:divBdr>
                <w:top w:val="none" w:sz="0" w:space="0" w:color="auto"/>
                <w:left w:val="none" w:sz="0" w:space="0" w:color="auto"/>
                <w:bottom w:val="none" w:sz="0" w:space="0" w:color="auto"/>
                <w:right w:val="none" w:sz="0" w:space="0" w:color="auto"/>
              </w:divBdr>
            </w:div>
            <w:div w:id="239097468">
              <w:marLeft w:val="0"/>
              <w:marRight w:val="0"/>
              <w:marTop w:val="0"/>
              <w:marBottom w:val="0"/>
              <w:divBdr>
                <w:top w:val="none" w:sz="0" w:space="0" w:color="auto"/>
                <w:left w:val="none" w:sz="0" w:space="0" w:color="auto"/>
                <w:bottom w:val="none" w:sz="0" w:space="0" w:color="auto"/>
                <w:right w:val="none" w:sz="0" w:space="0" w:color="auto"/>
              </w:divBdr>
            </w:div>
            <w:div w:id="54478663">
              <w:marLeft w:val="0"/>
              <w:marRight w:val="0"/>
              <w:marTop w:val="0"/>
              <w:marBottom w:val="0"/>
              <w:divBdr>
                <w:top w:val="none" w:sz="0" w:space="0" w:color="auto"/>
                <w:left w:val="none" w:sz="0" w:space="0" w:color="auto"/>
                <w:bottom w:val="none" w:sz="0" w:space="0" w:color="auto"/>
                <w:right w:val="none" w:sz="0" w:space="0" w:color="auto"/>
              </w:divBdr>
            </w:div>
            <w:div w:id="126052987">
              <w:marLeft w:val="0"/>
              <w:marRight w:val="0"/>
              <w:marTop w:val="0"/>
              <w:marBottom w:val="0"/>
              <w:divBdr>
                <w:top w:val="none" w:sz="0" w:space="0" w:color="auto"/>
                <w:left w:val="none" w:sz="0" w:space="0" w:color="auto"/>
                <w:bottom w:val="none" w:sz="0" w:space="0" w:color="auto"/>
                <w:right w:val="none" w:sz="0" w:space="0" w:color="auto"/>
              </w:divBdr>
            </w:div>
            <w:div w:id="714544093">
              <w:marLeft w:val="0"/>
              <w:marRight w:val="0"/>
              <w:marTop w:val="0"/>
              <w:marBottom w:val="0"/>
              <w:divBdr>
                <w:top w:val="none" w:sz="0" w:space="0" w:color="auto"/>
                <w:left w:val="none" w:sz="0" w:space="0" w:color="auto"/>
                <w:bottom w:val="none" w:sz="0" w:space="0" w:color="auto"/>
                <w:right w:val="none" w:sz="0" w:space="0" w:color="auto"/>
              </w:divBdr>
            </w:div>
            <w:div w:id="615215030">
              <w:marLeft w:val="0"/>
              <w:marRight w:val="0"/>
              <w:marTop w:val="0"/>
              <w:marBottom w:val="0"/>
              <w:divBdr>
                <w:top w:val="none" w:sz="0" w:space="0" w:color="auto"/>
                <w:left w:val="none" w:sz="0" w:space="0" w:color="auto"/>
                <w:bottom w:val="none" w:sz="0" w:space="0" w:color="auto"/>
                <w:right w:val="none" w:sz="0" w:space="0" w:color="auto"/>
              </w:divBdr>
            </w:div>
            <w:div w:id="807673906">
              <w:marLeft w:val="0"/>
              <w:marRight w:val="0"/>
              <w:marTop w:val="0"/>
              <w:marBottom w:val="0"/>
              <w:divBdr>
                <w:top w:val="none" w:sz="0" w:space="0" w:color="auto"/>
                <w:left w:val="none" w:sz="0" w:space="0" w:color="auto"/>
                <w:bottom w:val="none" w:sz="0" w:space="0" w:color="auto"/>
                <w:right w:val="none" w:sz="0" w:space="0" w:color="auto"/>
              </w:divBdr>
            </w:div>
            <w:div w:id="687752542">
              <w:marLeft w:val="0"/>
              <w:marRight w:val="0"/>
              <w:marTop w:val="0"/>
              <w:marBottom w:val="0"/>
              <w:divBdr>
                <w:top w:val="none" w:sz="0" w:space="0" w:color="auto"/>
                <w:left w:val="none" w:sz="0" w:space="0" w:color="auto"/>
                <w:bottom w:val="none" w:sz="0" w:space="0" w:color="auto"/>
                <w:right w:val="none" w:sz="0" w:space="0" w:color="auto"/>
              </w:divBdr>
            </w:div>
            <w:div w:id="1100754062">
              <w:marLeft w:val="0"/>
              <w:marRight w:val="0"/>
              <w:marTop w:val="0"/>
              <w:marBottom w:val="0"/>
              <w:divBdr>
                <w:top w:val="none" w:sz="0" w:space="0" w:color="auto"/>
                <w:left w:val="none" w:sz="0" w:space="0" w:color="auto"/>
                <w:bottom w:val="none" w:sz="0" w:space="0" w:color="auto"/>
                <w:right w:val="none" w:sz="0" w:space="0" w:color="auto"/>
              </w:divBdr>
            </w:div>
            <w:div w:id="1729840584">
              <w:marLeft w:val="0"/>
              <w:marRight w:val="0"/>
              <w:marTop w:val="0"/>
              <w:marBottom w:val="0"/>
              <w:divBdr>
                <w:top w:val="none" w:sz="0" w:space="0" w:color="auto"/>
                <w:left w:val="none" w:sz="0" w:space="0" w:color="auto"/>
                <w:bottom w:val="none" w:sz="0" w:space="0" w:color="auto"/>
                <w:right w:val="none" w:sz="0" w:space="0" w:color="auto"/>
              </w:divBdr>
            </w:div>
            <w:div w:id="579827538">
              <w:marLeft w:val="0"/>
              <w:marRight w:val="0"/>
              <w:marTop w:val="0"/>
              <w:marBottom w:val="0"/>
              <w:divBdr>
                <w:top w:val="none" w:sz="0" w:space="0" w:color="auto"/>
                <w:left w:val="none" w:sz="0" w:space="0" w:color="auto"/>
                <w:bottom w:val="none" w:sz="0" w:space="0" w:color="auto"/>
                <w:right w:val="none" w:sz="0" w:space="0" w:color="auto"/>
              </w:divBdr>
            </w:div>
            <w:div w:id="772940801">
              <w:marLeft w:val="0"/>
              <w:marRight w:val="0"/>
              <w:marTop w:val="0"/>
              <w:marBottom w:val="0"/>
              <w:divBdr>
                <w:top w:val="none" w:sz="0" w:space="0" w:color="auto"/>
                <w:left w:val="none" w:sz="0" w:space="0" w:color="auto"/>
                <w:bottom w:val="none" w:sz="0" w:space="0" w:color="auto"/>
                <w:right w:val="none" w:sz="0" w:space="0" w:color="auto"/>
              </w:divBdr>
            </w:div>
            <w:div w:id="1097795714">
              <w:marLeft w:val="0"/>
              <w:marRight w:val="0"/>
              <w:marTop w:val="0"/>
              <w:marBottom w:val="0"/>
              <w:divBdr>
                <w:top w:val="none" w:sz="0" w:space="0" w:color="auto"/>
                <w:left w:val="none" w:sz="0" w:space="0" w:color="auto"/>
                <w:bottom w:val="none" w:sz="0" w:space="0" w:color="auto"/>
                <w:right w:val="none" w:sz="0" w:space="0" w:color="auto"/>
              </w:divBdr>
            </w:div>
            <w:div w:id="1879388470">
              <w:marLeft w:val="0"/>
              <w:marRight w:val="0"/>
              <w:marTop w:val="0"/>
              <w:marBottom w:val="0"/>
              <w:divBdr>
                <w:top w:val="none" w:sz="0" w:space="0" w:color="auto"/>
                <w:left w:val="none" w:sz="0" w:space="0" w:color="auto"/>
                <w:bottom w:val="none" w:sz="0" w:space="0" w:color="auto"/>
                <w:right w:val="none" w:sz="0" w:space="0" w:color="auto"/>
              </w:divBdr>
            </w:div>
            <w:div w:id="88161416">
              <w:marLeft w:val="0"/>
              <w:marRight w:val="0"/>
              <w:marTop w:val="0"/>
              <w:marBottom w:val="0"/>
              <w:divBdr>
                <w:top w:val="none" w:sz="0" w:space="0" w:color="auto"/>
                <w:left w:val="none" w:sz="0" w:space="0" w:color="auto"/>
                <w:bottom w:val="none" w:sz="0" w:space="0" w:color="auto"/>
                <w:right w:val="none" w:sz="0" w:space="0" w:color="auto"/>
              </w:divBdr>
            </w:div>
            <w:div w:id="952177758">
              <w:marLeft w:val="0"/>
              <w:marRight w:val="0"/>
              <w:marTop w:val="0"/>
              <w:marBottom w:val="0"/>
              <w:divBdr>
                <w:top w:val="none" w:sz="0" w:space="0" w:color="auto"/>
                <w:left w:val="none" w:sz="0" w:space="0" w:color="auto"/>
                <w:bottom w:val="none" w:sz="0" w:space="0" w:color="auto"/>
                <w:right w:val="none" w:sz="0" w:space="0" w:color="auto"/>
              </w:divBdr>
            </w:div>
            <w:div w:id="1625454999">
              <w:marLeft w:val="0"/>
              <w:marRight w:val="0"/>
              <w:marTop w:val="0"/>
              <w:marBottom w:val="0"/>
              <w:divBdr>
                <w:top w:val="none" w:sz="0" w:space="0" w:color="auto"/>
                <w:left w:val="none" w:sz="0" w:space="0" w:color="auto"/>
                <w:bottom w:val="none" w:sz="0" w:space="0" w:color="auto"/>
                <w:right w:val="none" w:sz="0" w:space="0" w:color="auto"/>
              </w:divBdr>
            </w:div>
            <w:div w:id="1177694715">
              <w:marLeft w:val="0"/>
              <w:marRight w:val="0"/>
              <w:marTop w:val="0"/>
              <w:marBottom w:val="0"/>
              <w:divBdr>
                <w:top w:val="none" w:sz="0" w:space="0" w:color="auto"/>
                <w:left w:val="none" w:sz="0" w:space="0" w:color="auto"/>
                <w:bottom w:val="none" w:sz="0" w:space="0" w:color="auto"/>
                <w:right w:val="none" w:sz="0" w:space="0" w:color="auto"/>
              </w:divBdr>
            </w:div>
            <w:div w:id="258103518">
              <w:marLeft w:val="0"/>
              <w:marRight w:val="0"/>
              <w:marTop w:val="0"/>
              <w:marBottom w:val="0"/>
              <w:divBdr>
                <w:top w:val="none" w:sz="0" w:space="0" w:color="auto"/>
                <w:left w:val="none" w:sz="0" w:space="0" w:color="auto"/>
                <w:bottom w:val="none" w:sz="0" w:space="0" w:color="auto"/>
                <w:right w:val="none" w:sz="0" w:space="0" w:color="auto"/>
              </w:divBdr>
            </w:div>
            <w:div w:id="1875188420">
              <w:marLeft w:val="0"/>
              <w:marRight w:val="0"/>
              <w:marTop w:val="0"/>
              <w:marBottom w:val="0"/>
              <w:divBdr>
                <w:top w:val="none" w:sz="0" w:space="0" w:color="auto"/>
                <w:left w:val="none" w:sz="0" w:space="0" w:color="auto"/>
                <w:bottom w:val="none" w:sz="0" w:space="0" w:color="auto"/>
                <w:right w:val="none" w:sz="0" w:space="0" w:color="auto"/>
              </w:divBdr>
            </w:div>
            <w:div w:id="1425803362">
              <w:marLeft w:val="0"/>
              <w:marRight w:val="0"/>
              <w:marTop w:val="0"/>
              <w:marBottom w:val="0"/>
              <w:divBdr>
                <w:top w:val="none" w:sz="0" w:space="0" w:color="auto"/>
                <w:left w:val="none" w:sz="0" w:space="0" w:color="auto"/>
                <w:bottom w:val="none" w:sz="0" w:space="0" w:color="auto"/>
                <w:right w:val="none" w:sz="0" w:space="0" w:color="auto"/>
              </w:divBdr>
            </w:div>
            <w:div w:id="474640092">
              <w:marLeft w:val="0"/>
              <w:marRight w:val="0"/>
              <w:marTop w:val="0"/>
              <w:marBottom w:val="0"/>
              <w:divBdr>
                <w:top w:val="none" w:sz="0" w:space="0" w:color="auto"/>
                <w:left w:val="none" w:sz="0" w:space="0" w:color="auto"/>
                <w:bottom w:val="none" w:sz="0" w:space="0" w:color="auto"/>
                <w:right w:val="none" w:sz="0" w:space="0" w:color="auto"/>
              </w:divBdr>
            </w:div>
            <w:div w:id="584610712">
              <w:marLeft w:val="0"/>
              <w:marRight w:val="0"/>
              <w:marTop w:val="0"/>
              <w:marBottom w:val="0"/>
              <w:divBdr>
                <w:top w:val="none" w:sz="0" w:space="0" w:color="auto"/>
                <w:left w:val="none" w:sz="0" w:space="0" w:color="auto"/>
                <w:bottom w:val="none" w:sz="0" w:space="0" w:color="auto"/>
                <w:right w:val="none" w:sz="0" w:space="0" w:color="auto"/>
              </w:divBdr>
            </w:div>
            <w:div w:id="790902685">
              <w:marLeft w:val="0"/>
              <w:marRight w:val="0"/>
              <w:marTop w:val="0"/>
              <w:marBottom w:val="0"/>
              <w:divBdr>
                <w:top w:val="none" w:sz="0" w:space="0" w:color="auto"/>
                <w:left w:val="none" w:sz="0" w:space="0" w:color="auto"/>
                <w:bottom w:val="none" w:sz="0" w:space="0" w:color="auto"/>
                <w:right w:val="none" w:sz="0" w:space="0" w:color="auto"/>
              </w:divBdr>
            </w:div>
            <w:div w:id="600843394">
              <w:marLeft w:val="0"/>
              <w:marRight w:val="0"/>
              <w:marTop w:val="0"/>
              <w:marBottom w:val="0"/>
              <w:divBdr>
                <w:top w:val="none" w:sz="0" w:space="0" w:color="auto"/>
                <w:left w:val="none" w:sz="0" w:space="0" w:color="auto"/>
                <w:bottom w:val="none" w:sz="0" w:space="0" w:color="auto"/>
                <w:right w:val="none" w:sz="0" w:space="0" w:color="auto"/>
              </w:divBdr>
            </w:div>
            <w:div w:id="596057507">
              <w:marLeft w:val="0"/>
              <w:marRight w:val="0"/>
              <w:marTop w:val="0"/>
              <w:marBottom w:val="0"/>
              <w:divBdr>
                <w:top w:val="none" w:sz="0" w:space="0" w:color="auto"/>
                <w:left w:val="none" w:sz="0" w:space="0" w:color="auto"/>
                <w:bottom w:val="none" w:sz="0" w:space="0" w:color="auto"/>
                <w:right w:val="none" w:sz="0" w:space="0" w:color="auto"/>
              </w:divBdr>
            </w:div>
            <w:div w:id="1963147461">
              <w:marLeft w:val="0"/>
              <w:marRight w:val="0"/>
              <w:marTop w:val="0"/>
              <w:marBottom w:val="0"/>
              <w:divBdr>
                <w:top w:val="none" w:sz="0" w:space="0" w:color="auto"/>
                <w:left w:val="none" w:sz="0" w:space="0" w:color="auto"/>
                <w:bottom w:val="none" w:sz="0" w:space="0" w:color="auto"/>
                <w:right w:val="none" w:sz="0" w:space="0" w:color="auto"/>
              </w:divBdr>
            </w:div>
            <w:div w:id="1704016711">
              <w:marLeft w:val="0"/>
              <w:marRight w:val="0"/>
              <w:marTop w:val="0"/>
              <w:marBottom w:val="0"/>
              <w:divBdr>
                <w:top w:val="none" w:sz="0" w:space="0" w:color="auto"/>
                <w:left w:val="none" w:sz="0" w:space="0" w:color="auto"/>
                <w:bottom w:val="none" w:sz="0" w:space="0" w:color="auto"/>
                <w:right w:val="none" w:sz="0" w:space="0" w:color="auto"/>
              </w:divBdr>
            </w:div>
            <w:div w:id="551894118">
              <w:marLeft w:val="0"/>
              <w:marRight w:val="0"/>
              <w:marTop w:val="0"/>
              <w:marBottom w:val="0"/>
              <w:divBdr>
                <w:top w:val="none" w:sz="0" w:space="0" w:color="auto"/>
                <w:left w:val="none" w:sz="0" w:space="0" w:color="auto"/>
                <w:bottom w:val="none" w:sz="0" w:space="0" w:color="auto"/>
                <w:right w:val="none" w:sz="0" w:space="0" w:color="auto"/>
              </w:divBdr>
            </w:div>
            <w:div w:id="884756517">
              <w:marLeft w:val="0"/>
              <w:marRight w:val="0"/>
              <w:marTop w:val="0"/>
              <w:marBottom w:val="0"/>
              <w:divBdr>
                <w:top w:val="none" w:sz="0" w:space="0" w:color="auto"/>
                <w:left w:val="none" w:sz="0" w:space="0" w:color="auto"/>
                <w:bottom w:val="none" w:sz="0" w:space="0" w:color="auto"/>
                <w:right w:val="none" w:sz="0" w:space="0" w:color="auto"/>
              </w:divBdr>
            </w:div>
            <w:div w:id="1173454835">
              <w:marLeft w:val="0"/>
              <w:marRight w:val="0"/>
              <w:marTop w:val="0"/>
              <w:marBottom w:val="0"/>
              <w:divBdr>
                <w:top w:val="none" w:sz="0" w:space="0" w:color="auto"/>
                <w:left w:val="none" w:sz="0" w:space="0" w:color="auto"/>
                <w:bottom w:val="none" w:sz="0" w:space="0" w:color="auto"/>
                <w:right w:val="none" w:sz="0" w:space="0" w:color="auto"/>
              </w:divBdr>
            </w:div>
            <w:div w:id="905804226">
              <w:marLeft w:val="0"/>
              <w:marRight w:val="0"/>
              <w:marTop w:val="0"/>
              <w:marBottom w:val="0"/>
              <w:divBdr>
                <w:top w:val="none" w:sz="0" w:space="0" w:color="auto"/>
                <w:left w:val="none" w:sz="0" w:space="0" w:color="auto"/>
                <w:bottom w:val="none" w:sz="0" w:space="0" w:color="auto"/>
                <w:right w:val="none" w:sz="0" w:space="0" w:color="auto"/>
              </w:divBdr>
            </w:div>
            <w:div w:id="1047148968">
              <w:marLeft w:val="0"/>
              <w:marRight w:val="0"/>
              <w:marTop w:val="0"/>
              <w:marBottom w:val="0"/>
              <w:divBdr>
                <w:top w:val="none" w:sz="0" w:space="0" w:color="auto"/>
                <w:left w:val="none" w:sz="0" w:space="0" w:color="auto"/>
                <w:bottom w:val="none" w:sz="0" w:space="0" w:color="auto"/>
                <w:right w:val="none" w:sz="0" w:space="0" w:color="auto"/>
              </w:divBdr>
            </w:div>
            <w:div w:id="1888297147">
              <w:marLeft w:val="0"/>
              <w:marRight w:val="0"/>
              <w:marTop w:val="0"/>
              <w:marBottom w:val="0"/>
              <w:divBdr>
                <w:top w:val="none" w:sz="0" w:space="0" w:color="auto"/>
                <w:left w:val="none" w:sz="0" w:space="0" w:color="auto"/>
                <w:bottom w:val="none" w:sz="0" w:space="0" w:color="auto"/>
                <w:right w:val="none" w:sz="0" w:space="0" w:color="auto"/>
              </w:divBdr>
            </w:div>
            <w:div w:id="685325641">
              <w:marLeft w:val="0"/>
              <w:marRight w:val="0"/>
              <w:marTop w:val="0"/>
              <w:marBottom w:val="0"/>
              <w:divBdr>
                <w:top w:val="none" w:sz="0" w:space="0" w:color="auto"/>
                <w:left w:val="none" w:sz="0" w:space="0" w:color="auto"/>
                <w:bottom w:val="none" w:sz="0" w:space="0" w:color="auto"/>
                <w:right w:val="none" w:sz="0" w:space="0" w:color="auto"/>
              </w:divBdr>
            </w:div>
            <w:div w:id="1091120159">
              <w:marLeft w:val="0"/>
              <w:marRight w:val="0"/>
              <w:marTop w:val="0"/>
              <w:marBottom w:val="0"/>
              <w:divBdr>
                <w:top w:val="none" w:sz="0" w:space="0" w:color="auto"/>
                <w:left w:val="none" w:sz="0" w:space="0" w:color="auto"/>
                <w:bottom w:val="none" w:sz="0" w:space="0" w:color="auto"/>
                <w:right w:val="none" w:sz="0" w:space="0" w:color="auto"/>
              </w:divBdr>
            </w:div>
            <w:div w:id="1176578737">
              <w:marLeft w:val="0"/>
              <w:marRight w:val="0"/>
              <w:marTop w:val="0"/>
              <w:marBottom w:val="0"/>
              <w:divBdr>
                <w:top w:val="none" w:sz="0" w:space="0" w:color="auto"/>
                <w:left w:val="none" w:sz="0" w:space="0" w:color="auto"/>
                <w:bottom w:val="none" w:sz="0" w:space="0" w:color="auto"/>
                <w:right w:val="none" w:sz="0" w:space="0" w:color="auto"/>
              </w:divBdr>
            </w:div>
            <w:div w:id="1855149190">
              <w:marLeft w:val="0"/>
              <w:marRight w:val="0"/>
              <w:marTop w:val="0"/>
              <w:marBottom w:val="0"/>
              <w:divBdr>
                <w:top w:val="none" w:sz="0" w:space="0" w:color="auto"/>
                <w:left w:val="none" w:sz="0" w:space="0" w:color="auto"/>
                <w:bottom w:val="none" w:sz="0" w:space="0" w:color="auto"/>
                <w:right w:val="none" w:sz="0" w:space="0" w:color="auto"/>
              </w:divBdr>
            </w:div>
            <w:div w:id="948776398">
              <w:marLeft w:val="0"/>
              <w:marRight w:val="0"/>
              <w:marTop w:val="0"/>
              <w:marBottom w:val="0"/>
              <w:divBdr>
                <w:top w:val="none" w:sz="0" w:space="0" w:color="auto"/>
                <w:left w:val="none" w:sz="0" w:space="0" w:color="auto"/>
                <w:bottom w:val="none" w:sz="0" w:space="0" w:color="auto"/>
                <w:right w:val="none" w:sz="0" w:space="0" w:color="auto"/>
              </w:divBdr>
            </w:div>
            <w:div w:id="1445885618">
              <w:marLeft w:val="0"/>
              <w:marRight w:val="0"/>
              <w:marTop w:val="0"/>
              <w:marBottom w:val="0"/>
              <w:divBdr>
                <w:top w:val="none" w:sz="0" w:space="0" w:color="auto"/>
                <w:left w:val="none" w:sz="0" w:space="0" w:color="auto"/>
                <w:bottom w:val="none" w:sz="0" w:space="0" w:color="auto"/>
                <w:right w:val="none" w:sz="0" w:space="0" w:color="auto"/>
              </w:divBdr>
            </w:div>
            <w:div w:id="817647298">
              <w:marLeft w:val="0"/>
              <w:marRight w:val="0"/>
              <w:marTop w:val="0"/>
              <w:marBottom w:val="0"/>
              <w:divBdr>
                <w:top w:val="none" w:sz="0" w:space="0" w:color="auto"/>
                <w:left w:val="none" w:sz="0" w:space="0" w:color="auto"/>
                <w:bottom w:val="none" w:sz="0" w:space="0" w:color="auto"/>
                <w:right w:val="none" w:sz="0" w:space="0" w:color="auto"/>
              </w:divBdr>
            </w:div>
            <w:div w:id="398401909">
              <w:marLeft w:val="0"/>
              <w:marRight w:val="0"/>
              <w:marTop w:val="0"/>
              <w:marBottom w:val="0"/>
              <w:divBdr>
                <w:top w:val="none" w:sz="0" w:space="0" w:color="auto"/>
                <w:left w:val="none" w:sz="0" w:space="0" w:color="auto"/>
                <w:bottom w:val="none" w:sz="0" w:space="0" w:color="auto"/>
                <w:right w:val="none" w:sz="0" w:space="0" w:color="auto"/>
              </w:divBdr>
            </w:div>
            <w:div w:id="189227421">
              <w:marLeft w:val="0"/>
              <w:marRight w:val="0"/>
              <w:marTop w:val="0"/>
              <w:marBottom w:val="0"/>
              <w:divBdr>
                <w:top w:val="none" w:sz="0" w:space="0" w:color="auto"/>
                <w:left w:val="none" w:sz="0" w:space="0" w:color="auto"/>
                <w:bottom w:val="none" w:sz="0" w:space="0" w:color="auto"/>
                <w:right w:val="none" w:sz="0" w:space="0" w:color="auto"/>
              </w:divBdr>
            </w:div>
            <w:div w:id="1836603142">
              <w:marLeft w:val="0"/>
              <w:marRight w:val="0"/>
              <w:marTop w:val="0"/>
              <w:marBottom w:val="0"/>
              <w:divBdr>
                <w:top w:val="none" w:sz="0" w:space="0" w:color="auto"/>
                <w:left w:val="none" w:sz="0" w:space="0" w:color="auto"/>
                <w:bottom w:val="none" w:sz="0" w:space="0" w:color="auto"/>
                <w:right w:val="none" w:sz="0" w:space="0" w:color="auto"/>
              </w:divBdr>
            </w:div>
            <w:div w:id="699745814">
              <w:marLeft w:val="0"/>
              <w:marRight w:val="0"/>
              <w:marTop w:val="0"/>
              <w:marBottom w:val="0"/>
              <w:divBdr>
                <w:top w:val="none" w:sz="0" w:space="0" w:color="auto"/>
                <w:left w:val="none" w:sz="0" w:space="0" w:color="auto"/>
                <w:bottom w:val="none" w:sz="0" w:space="0" w:color="auto"/>
                <w:right w:val="none" w:sz="0" w:space="0" w:color="auto"/>
              </w:divBdr>
            </w:div>
            <w:div w:id="1720662855">
              <w:marLeft w:val="0"/>
              <w:marRight w:val="0"/>
              <w:marTop w:val="0"/>
              <w:marBottom w:val="0"/>
              <w:divBdr>
                <w:top w:val="none" w:sz="0" w:space="0" w:color="auto"/>
                <w:left w:val="none" w:sz="0" w:space="0" w:color="auto"/>
                <w:bottom w:val="none" w:sz="0" w:space="0" w:color="auto"/>
                <w:right w:val="none" w:sz="0" w:space="0" w:color="auto"/>
              </w:divBdr>
            </w:div>
            <w:div w:id="523131130">
              <w:marLeft w:val="0"/>
              <w:marRight w:val="0"/>
              <w:marTop w:val="0"/>
              <w:marBottom w:val="0"/>
              <w:divBdr>
                <w:top w:val="none" w:sz="0" w:space="0" w:color="auto"/>
                <w:left w:val="none" w:sz="0" w:space="0" w:color="auto"/>
                <w:bottom w:val="none" w:sz="0" w:space="0" w:color="auto"/>
                <w:right w:val="none" w:sz="0" w:space="0" w:color="auto"/>
              </w:divBdr>
            </w:div>
            <w:div w:id="4600507">
              <w:marLeft w:val="0"/>
              <w:marRight w:val="0"/>
              <w:marTop w:val="0"/>
              <w:marBottom w:val="0"/>
              <w:divBdr>
                <w:top w:val="none" w:sz="0" w:space="0" w:color="auto"/>
                <w:left w:val="none" w:sz="0" w:space="0" w:color="auto"/>
                <w:bottom w:val="none" w:sz="0" w:space="0" w:color="auto"/>
                <w:right w:val="none" w:sz="0" w:space="0" w:color="auto"/>
              </w:divBdr>
            </w:div>
            <w:div w:id="1066487379">
              <w:marLeft w:val="0"/>
              <w:marRight w:val="0"/>
              <w:marTop w:val="0"/>
              <w:marBottom w:val="0"/>
              <w:divBdr>
                <w:top w:val="none" w:sz="0" w:space="0" w:color="auto"/>
                <w:left w:val="none" w:sz="0" w:space="0" w:color="auto"/>
                <w:bottom w:val="none" w:sz="0" w:space="0" w:color="auto"/>
                <w:right w:val="none" w:sz="0" w:space="0" w:color="auto"/>
              </w:divBdr>
            </w:div>
            <w:div w:id="1651133814">
              <w:marLeft w:val="0"/>
              <w:marRight w:val="0"/>
              <w:marTop w:val="0"/>
              <w:marBottom w:val="0"/>
              <w:divBdr>
                <w:top w:val="none" w:sz="0" w:space="0" w:color="auto"/>
                <w:left w:val="none" w:sz="0" w:space="0" w:color="auto"/>
                <w:bottom w:val="none" w:sz="0" w:space="0" w:color="auto"/>
                <w:right w:val="none" w:sz="0" w:space="0" w:color="auto"/>
              </w:divBdr>
            </w:div>
            <w:div w:id="1205827491">
              <w:marLeft w:val="0"/>
              <w:marRight w:val="0"/>
              <w:marTop w:val="0"/>
              <w:marBottom w:val="0"/>
              <w:divBdr>
                <w:top w:val="none" w:sz="0" w:space="0" w:color="auto"/>
                <w:left w:val="none" w:sz="0" w:space="0" w:color="auto"/>
                <w:bottom w:val="none" w:sz="0" w:space="0" w:color="auto"/>
                <w:right w:val="none" w:sz="0" w:space="0" w:color="auto"/>
              </w:divBdr>
            </w:div>
            <w:div w:id="1170557792">
              <w:marLeft w:val="0"/>
              <w:marRight w:val="0"/>
              <w:marTop w:val="0"/>
              <w:marBottom w:val="0"/>
              <w:divBdr>
                <w:top w:val="none" w:sz="0" w:space="0" w:color="auto"/>
                <w:left w:val="none" w:sz="0" w:space="0" w:color="auto"/>
                <w:bottom w:val="none" w:sz="0" w:space="0" w:color="auto"/>
                <w:right w:val="none" w:sz="0" w:space="0" w:color="auto"/>
              </w:divBdr>
            </w:div>
            <w:div w:id="759107413">
              <w:marLeft w:val="0"/>
              <w:marRight w:val="0"/>
              <w:marTop w:val="0"/>
              <w:marBottom w:val="0"/>
              <w:divBdr>
                <w:top w:val="none" w:sz="0" w:space="0" w:color="auto"/>
                <w:left w:val="none" w:sz="0" w:space="0" w:color="auto"/>
                <w:bottom w:val="none" w:sz="0" w:space="0" w:color="auto"/>
                <w:right w:val="none" w:sz="0" w:space="0" w:color="auto"/>
              </w:divBdr>
            </w:div>
            <w:div w:id="919679716">
              <w:marLeft w:val="0"/>
              <w:marRight w:val="0"/>
              <w:marTop w:val="0"/>
              <w:marBottom w:val="0"/>
              <w:divBdr>
                <w:top w:val="none" w:sz="0" w:space="0" w:color="auto"/>
                <w:left w:val="none" w:sz="0" w:space="0" w:color="auto"/>
                <w:bottom w:val="none" w:sz="0" w:space="0" w:color="auto"/>
                <w:right w:val="none" w:sz="0" w:space="0" w:color="auto"/>
              </w:divBdr>
            </w:div>
            <w:div w:id="2097047883">
              <w:marLeft w:val="0"/>
              <w:marRight w:val="0"/>
              <w:marTop w:val="0"/>
              <w:marBottom w:val="0"/>
              <w:divBdr>
                <w:top w:val="none" w:sz="0" w:space="0" w:color="auto"/>
                <w:left w:val="none" w:sz="0" w:space="0" w:color="auto"/>
                <w:bottom w:val="none" w:sz="0" w:space="0" w:color="auto"/>
                <w:right w:val="none" w:sz="0" w:space="0" w:color="auto"/>
              </w:divBdr>
            </w:div>
            <w:div w:id="162817983">
              <w:marLeft w:val="0"/>
              <w:marRight w:val="0"/>
              <w:marTop w:val="0"/>
              <w:marBottom w:val="0"/>
              <w:divBdr>
                <w:top w:val="none" w:sz="0" w:space="0" w:color="auto"/>
                <w:left w:val="none" w:sz="0" w:space="0" w:color="auto"/>
                <w:bottom w:val="none" w:sz="0" w:space="0" w:color="auto"/>
                <w:right w:val="none" w:sz="0" w:space="0" w:color="auto"/>
              </w:divBdr>
            </w:div>
            <w:div w:id="601182023">
              <w:marLeft w:val="0"/>
              <w:marRight w:val="0"/>
              <w:marTop w:val="0"/>
              <w:marBottom w:val="0"/>
              <w:divBdr>
                <w:top w:val="none" w:sz="0" w:space="0" w:color="auto"/>
                <w:left w:val="none" w:sz="0" w:space="0" w:color="auto"/>
                <w:bottom w:val="none" w:sz="0" w:space="0" w:color="auto"/>
                <w:right w:val="none" w:sz="0" w:space="0" w:color="auto"/>
              </w:divBdr>
            </w:div>
            <w:div w:id="1712995399">
              <w:marLeft w:val="0"/>
              <w:marRight w:val="0"/>
              <w:marTop w:val="0"/>
              <w:marBottom w:val="0"/>
              <w:divBdr>
                <w:top w:val="none" w:sz="0" w:space="0" w:color="auto"/>
                <w:left w:val="none" w:sz="0" w:space="0" w:color="auto"/>
                <w:bottom w:val="none" w:sz="0" w:space="0" w:color="auto"/>
                <w:right w:val="none" w:sz="0" w:space="0" w:color="auto"/>
              </w:divBdr>
            </w:div>
            <w:div w:id="275257035">
              <w:marLeft w:val="0"/>
              <w:marRight w:val="0"/>
              <w:marTop w:val="0"/>
              <w:marBottom w:val="0"/>
              <w:divBdr>
                <w:top w:val="none" w:sz="0" w:space="0" w:color="auto"/>
                <w:left w:val="none" w:sz="0" w:space="0" w:color="auto"/>
                <w:bottom w:val="none" w:sz="0" w:space="0" w:color="auto"/>
                <w:right w:val="none" w:sz="0" w:space="0" w:color="auto"/>
              </w:divBdr>
            </w:div>
            <w:div w:id="2104059774">
              <w:marLeft w:val="0"/>
              <w:marRight w:val="0"/>
              <w:marTop w:val="0"/>
              <w:marBottom w:val="0"/>
              <w:divBdr>
                <w:top w:val="none" w:sz="0" w:space="0" w:color="auto"/>
                <w:left w:val="none" w:sz="0" w:space="0" w:color="auto"/>
                <w:bottom w:val="none" w:sz="0" w:space="0" w:color="auto"/>
                <w:right w:val="none" w:sz="0" w:space="0" w:color="auto"/>
              </w:divBdr>
            </w:div>
            <w:div w:id="2032684955">
              <w:marLeft w:val="0"/>
              <w:marRight w:val="0"/>
              <w:marTop w:val="0"/>
              <w:marBottom w:val="0"/>
              <w:divBdr>
                <w:top w:val="none" w:sz="0" w:space="0" w:color="auto"/>
                <w:left w:val="none" w:sz="0" w:space="0" w:color="auto"/>
                <w:bottom w:val="none" w:sz="0" w:space="0" w:color="auto"/>
                <w:right w:val="none" w:sz="0" w:space="0" w:color="auto"/>
              </w:divBdr>
            </w:div>
            <w:div w:id="105589077">
              <w:marLeft w:val="0"/>
              <w:marRight w:val="0"/>
              <w:marTop w:val="0"/>
              <w:marBottom w:val="0"/>
              <w:divBdr>
                <w:top w:val="none" w:sz="0" w:space="0" w:color="auto"/>
                <w:left w:val="none" w:sz="0" w:space="0" w:color="auto"/>
                <w:bottom w:val="none" w:sz="0" w:space="0" w:color="auto"/>
                <w:right w:val="none" w:sz="0" w:space="0" w:color="auto"/>
              </w:divBdr>
            </w:div>
            <w:div w:id="1078938128">
              <w:marLeft w:val="0"/>
              <w:marRight w:val="0"/>
              <w:marTop w:val="0"/>
              <w:marBottom w:val="0"/>
              <w:divBdr>
                <w:top w:val="none" w:sz="0" w:space="0" w:color="auto"/>
                <w:left w:val="none" w:sz="0" w:space="0" w:color="auto"/>
                <w:bottom w:val="none" w:sz="0" w:space="0" w:color="auto"/>
                <w:right w:val="none" w:sz="0" w:space="0" w:color="auto"/>
              </w:divBdr>
            </w:div>
            <w:div w:id="1840802200">
              <w:marLeft w:val="0"/>
              <w:marRight w:val="0"/>
              <w:marTop w:val="0"/>
              <w:marBottom w:val="0"/>
              <w:divBdr>
                <w:top w:val="none" w:sz="0" w:space="0" w:color="auto"/>
                <w:left w:val="none" w:sz="0" w:space="0" w:color="auto"/>
                <w:bottom w:val="none" w:sz="0" w:space="0" w:color="auto"/>
                <w:right w:val="none" w:sz="0" w:space="0" w:color="auto"/>
              </w:divBdr>
            </w:div>
            <w:div w:id="128865344">
              <w:marLeft w:val="0"/>
              <w:marRight w:val="0"/>
              <w:marTop w:val="0"/>
              <w:marBottom w:val="0"/>
              <w:divBdr>
                <w:top w:val="none" w:sz="0" w:space="0" w:color="auto"/>
                <w:left w:val="none" w:sz="0" w:space="0" w:color="auto"/>
                <w:bottom w:val="none" w:sz="0" w:space="0" w:color="auto"/>
                <w:right w:val="none" w:sz="0" w:space="0" w:color="auto"/>
              </w:divBdr>
            </w:div>
            <w:div w:id="1019817507">
              <w:marLeft w:val="0"/>
              <w:marRight w:val="0"/>
              <w:marTop w:val="0"/>
              <w:marBottom w:val="0"/>
              <w:divBdr>
                <w:top w:val="none" w:sz="0" w:space="0" w:color="auto"/>
                <w:left w:val="none" w:sz="0" w:space="0" w:color="auto"/>
                <w:bottom w:val="none" w:sz="0" w:space="0" w:color="auto"/>
                <w:right w:val="none" w:sz="0" w:space="0" w:color="auto"/>
              </w:divBdr>
            </w:div>
            <w:div w:id="2030985661">
              <w:marLeft w:val="0"/>
              <w:marRight w:val="0"/>
              <w:marTop w:val="0"/>
              <w:marBottom w:val="0"/>
              <w:divBdr>
                <w:top w:val="none" w:sz="0" w:space="0" w:color="auto"/>
                <w:left w:val="none" w:sz="0" w:space="0" w:color="auto"/>
                <w:bottom w:val="none" w:sz="0" w:space="0" w:color="auto"/>
                <w:right w:val="none" w:sz="0" w:space="0" w:color="auto"/>
              </w:divBdr>
            </w:div>
            <w:div w:id="1040282976">
              <w:marLeft w:val="0"/>
              <w:marRight w:val="0"/>
              <w:marTop w:val="0"/>
              <w:marBottom w:val="0"/>
              <w:divBdr>
                <w:top w:val="none" w:sz="0" w:space="0" w:color="auto"/>
                <w:left w:val="none" w:sz="0" w:space="0" w:color="auto"/>
                <w:bottom w:val="none" w:sz="0" w:space="0" w:color="auto"/>
                <w:right w:val="none" w:sz="0" w:space="0" w:color="auto"/>
              </w:divBdr>
            </w:div>
            <w:div w:id="531650804">
              <w:marLeft w:val="0"/>
              <w:marRight w:val="0"/>
              <w:marTop w:val="0"/>
              <w:marBottom w:val="0"/>
              <w:divBdr>
                <w:top w:val="none" w:sz="0" w:space="0" w:color="auto"/>
                <w:left w:val="none" w:sz="0" w:space="0" w:color="auto"/>
                <w:bottom w:val="none" w:sz="0" w:space="0" w:color="auto"/>
                <w:right w:val="none" w:sz="0" w:space="0" w:color="auto"/>
              </w:divBdr>
            </w:div>
            <w:div w:id="745033809">
              <w:marLeft w:val="0"/>
              <w:marRight w:val="0"/>
              <w:marTop w:val="0"/>
              <w:marBottom w:val="0"/>
              <w:divBdr>
                <w:top w:val="none" w:sz="0" w:space="0" w:color="auto"/>
                <w:left w:val="none" w:sz="0" w:space="0" w:color="auto"/>
                <w:bottom w:val="none" w:sz="0" w:space="0" w:color="auto"/>
                <w:right w:val="none" w:sz="0" w:space="0" w:color="auto"/>
              </w:divBdr>
            </w:div>
            <w:div w:id="1442607808">
              <w:marLeft w:val="0"/>
              <w:marRight w:val="0"/>
              <w:marTop w:val="0"/>
              <w:marBottom w:val="0"/>
              <w:divBdr>
                <w:top w:val="none" w:sz="0" w:space="0" w:color="auto"/>
                <w:left w:val="none" w:sz="0" w:space="0" w:color="auto"/>
                <w:bottom w:val="none" w:sz="0" w:space="0" w:color="auto"/>
                <w:right w:val="none" w:sz="0" w:space="0" w:color="auto"/>
              </w:divBdr>
            </w:div>
            <w:div w:id="1623924475">
              <w:marLeft w:val="0"/>
              <w:marRight w:val="0"/>
              <w:marTop w:val="0"/>
              <w:marBottom w:val="0"/>
              <w:divBdr>
                <w:top w:val="none" w:sz="0" w:space="0" w:color="auto"/>
                <w:left w:val="none" w:sz="0" w:space="0" w:color="auto"/>
                <w:bottom w:val="none" w:sz="0" w:space="0" w:color="auto"/>
                <w:right w:val="none" w:sz="0" w:space="0" w:color="auto"/>
              </w:divBdr>
            </w:div>
            <w:div w:id="575749242">
              <w:marLeft w:val="0"/>
              <w:marRight w:val="0"/>
              <w:marTop w:val="0"/>
              <w:marBottom w:val="0"/>
              <w:divBdr>
                <w:top w:val="none" w:sz="0" w:space="0" w:color="auto"/>
                <w:left w:val="none" w:sz="0" w:space="0" w:color="auto"/>
                <w:bottom w:val="none" w:sz="0" w:space="0" w:color="auto"/>
                <w:right w:val="none" w:sz="0" w:space="0" w:color="auto"/>
              </w:divBdr>
            </w:div>
            <w:div w:id="1086270623">
              <w:marLeft w:val="0"/>
              <w:marRight w:val="0"/>
              <w:marTop w:val="0"/>
              <w:marBottom w:val="0"/>
              <w:divBdr>
                <w:top w:val="none" w:sz="0" w:space="0" w:color="auto"/>
                <w:left w:val="none" w:sz="0" w:space="0" w:color="auto"/>
                <w:bottom w:val="none" w:sz="0" w:space="0" w:color="auto"/>
                <w:right w:val="none" w:sz="0" w:space="0" w:color="auto"/>
              </w:divBdr>
            </w:div>
            <w:div w:id="1793791848">
              <w:marLeft w:val="0"/>
              <w:marRight w:val="0"/>
              <w:marTop w:val="0"/>
              <w:marBottom w:val="0"/>
              <w:divBdr>
                <w:top w:val="none" w:sz="0" w:space="0" w:color="auto"/>
                <w:left w:val="none" w:sz="0" w:space="0" w:color="auto"/>
                <w:bottom w:val="none" w:sz="0" w:space="0" w:color="auto"/>
                <w:right w:val="none" w:sz="0" w:space="0" w:color="auto"/>
              </w:divBdr>
            </w:div>
            <w:div w:id="2102873305">
              <w:marLeft w:val="0"/>
              <w:marRight w:val="0"/>
              <w:marTop w:val="0"/>
              <w:marBottom w:val="0"/>
              <w:divBdr>
                <w:top w:val="none" w:sz="0" w:space="0" w:color="auto"/>
                <w:left w:val="none" w:sz="0" w:space="0" w:color="auto"/>
                <w:bottom w:val="none" w:sz="0" w:space="0" w:color="auto"/>
                <w:right w:val="none" w:sz="0" w:space="0" w:color="auto"/>
              </w:divBdr>
            </w:div>
            <w:div w:id="1302229484">
              <w:marLeft w:val="0"/>
              <w:marRight w:val="0"/>
              <w:marTop w:val="0"/>
              <w:marBottom w:val="0"/>
              <w:divBdr>
                <w:top w:val="none" w:sz="0" w:space="0" w:color="auto"/>
                <w:left w:val="none" w:sz="0" w:space="0" w:color="auto"/>
                <w:bottom w:val="none" w:sz="0" w:space="0" w:color="auto"/>
                <w:right w:val="none" w:sz="0" w:space="0" w:color="auto"/>
              </w:divBdr>
            </w:div>
            <w:div w:id="363020839">
              <w:marLeft w:val="0"/>
              <w:marRight w:val="0"/>
              <w:marTop w:val="0"/>
              <w:marBottom w:val="0"/>
              <w:divBdr>
                <w:top w:val="none" w:sz="0" w:space="0" w:color="auto"/>
                <w:left w:val="none" w:sz="0" w:space="0" w:color="auto"/>
                <w:bottom w:val="none" w:sz="0" w:space="0" w:color="auto"/>
                <w:right w:val="none" w:sz="0" w:space="0" w:color="auto"/>
              </w:divBdr>
            </w:div>
            <w:div w:id="1931769916">
              <w:marLeft w:val="0"/>
              <w:marRight w:val="0"/>
              <w:marTop w:val="0"/>
              <w:marBottom w:val="0"/>
              <w:divBdr>
                <w:top w:val="none" w:sz="0" w:space="0" w:color="auto"/>
                <w:left w:val="none" w:sz="0" w:space="0" w:color="auto"/>
                <w:bottom w:val="none" w:sz="0" w:space="0" w:color="auto"/>
                <w:right w:val="none" w:sz="0" w:space="0" w:color="auto"/>
              </w:divBdr>
            </w:div>
            <w:div w:id="1250427823">
              <w:marLeft w:val="0"/>
              <w:marRight w:val="0"/>
              <w:marTop w:val="0"/>
              <w:marBottom w:val="0"/>
              <w:divBdr>
                <w:top w:val="none" w:sz="0" w:space="0" w:color="auto"/>
                <w:left w:val="none" w:sz="0" w:space="0" w:color="auto"/>
                <w:bottom w:val="none" w:sz="0" w:space="0" w:color="auto"/>
                <w:right w:val="none" w:sz="0" w:space="0" w:color="auto"/>
              </w:divBdr>
            </w:div>
            <w:div w:id="1817844354">
              <w:marLeft w:val="0"/>
              <w:marRight w:val="0"/>
              <w:marTop w:val="0"/>
              <w:marBottom w:val="0"/>
              <w:divBdr>
                <w:top w:val="none" w:sz="0" w:space="0" w:color="auto"/>
                <w:left w:val="none" w:sz="0" w:space="0" w:color="auto"/>
                <w:bottom w:val="none" w:sz="0" w:space="0" w:color="auto"/>
                <w:right w:val="none" w:sz="0" w:space="0" w:color="auto"/>
              </w:divBdr>
            </w:div>
            <w:div w:id="151146563">
              <w:marLeft w:val="0"/>
              <w:marRight w:val="0"/>
              <w:marTop w:val="0"/>
              <w:marBottom w:val="0"/>
              <w:divBdr>
                <w:top w:val="none" w:sz="0" w:space="0" w:color="auto"/>
                <w:left w:val="none" w:sz="0" w:space="0" w:color="auto"/>
                <w:bottom w:val="none" w:sz="0" w:space="0" w:color="auto"/>
                <w:right w:val="none" w:sz="0" w:space="0" w:color="auto"/>
              </w:divBdr>
            </w:div>
            <w:div w:id="1220895358">
              <w:marLeft w:val="0"/>
              <w:marRight w:val="0"/>
              <w:marTop w:val="0"/>
              <w:marBottom w:val="0"/>
              <w:divBdr>
                <w:top w:val="none" w:sz="0" w:space="0" w:color="auto"/>
                <w:left w:val="none" w:sz="0" w:space="0" w:color="auto"/>
                <w:bottom w:val="none" w:sz="0" w:space="0" w:color="auto"/>
                <w:right w:val="none" w:sz="0" w:space="0" w:color="auto"/>
              </w:divBdr>
            </w:div>
            <w:div w:id="245190566">
              <w:marLeft w:val="0"/>
              <w:marRight w:val="0"/>
              <w:marTop w:val="0"/>
              <w:marBottom w:val="0"/>
              <w:divBdr>
                <w:top w:val="none" w:sz="0" w:space="0" w:color="auto"/>
                <w:left w:val="none" w:sz="0" w:space="0" w:color="auto"/>
                <w:bottom w:val="none" w:sz="0" w:space="0" w:color="auto"/>
                <w:right w:val="none" w:sz="0" w:space="0" w:color="auto"/>
              </w:divBdr>
            </w:div>
            <w:div w:id="999623626">
              <w:marLeft w:val="0"/>
              <w:marRight w:val="0"/>
              <w:marTop w:val="0"/>
              <w:marBottom w:val="0"/>
              <w:divBdr>
                <w:top w:val="none" w:sz="0" w:space="0" w:color="auto"/>
                <w:left w:val="none" w:sz="0" w:space="0" w:color="auto"/>
                <w:bottom w:val="none" w:sz="0" w:space="0" w:color="auto"/>
                <w:right w:val="none" w:sz="0" w:space="0" w:color="auto"/>
              </w:divBdr>
            </w:div>
            <w:div w:id="1498573665">
              <w:marLeft w:val="0"/>
              <w:marRight w:val="0"/>
              <w:marTop w:val="0"/>
              <w:marBottom w:val="0"/>
              <w:divBdr>
                <w:top w:val="none" w:sz="0" w:space="0" w:color="auto"/>
                <w:left w:val="none" w:sz="0" w:space="0" w:color="auto"/>
                <w:bottom w:val="none" w:sz="0" w:space="0" w:color="auto"/>
                <w:right w:val="none" w:sz="0" w:space="0" w:color="auto"/>
              </w:divBdr>
            </w:div>
            <w:div w:id="580723372">
              <w:marLeft w:val="0"/>
              <w:marRight w:val="0"/>
              <w:marTop w:val="0"/>
              <w:marBottom w:val="0"/>
              <w:divBdr>
                <w:top w:val="none" w:sz="0" w:space="0" w:color="auto"/>
                <w:left w:val="none" w:sz="0" w:space="0" w:color="auto"/>
                <w:bottom w:val="none" w:sz="0" w:space="0" w:color="auto"/>
                <w:right w:val="none" w:sz="0" w:space="0" w:color="auto"/>
              </w:divBdr>
            </w:div>
            <w:div w:id="1076509278">
              <w:marLeft w:val="0"/>
              <w:marRight w:val="0"/>
              <w:marTop w:val="0"/>
              <w:marBottom w:val="0"/>
              <w:divBdr>
                <w:top w:val="none" w:sz="0" w:space="0" w:color="auto"/>
                <w:left w:val="none" w:sz="0" w:space="0" w:color="auto"/>
                <w:bottom w:val="none" w:sz="0" w:space="0" w:color="auto"/>
                <w:right w:val="none" w:sz="0" w:space="0" w:color="auto"/>
              </w:divBdr>
            </w:div>
            <w:div w:id="825586594">
              <w:marLeft w:val="0"/>
              <w:marRight w:val="0"/>
              <w:marTop w:val="0"/>
              <w:marBottom w:val="0"/>
              <w:divBdr>
                <w:top w:val="none" w:sz="0" w:space="0" w:color="auto"/>
                <w:left w:val="none" w:sz="0" w:space="0" w:color="auto"/>
                <w:bottom w:val="none" w:sz="0" w:space="0" w:color="auto"/>
                <w:right w:val="none" w:sz="0" w:space="0" w:color="auto"/>
              </w:divBdr>
            </w:div>
            <w:div w:id="839199489">
              <w:marLeft w:val="0"/>
              <w:marRight w:val="0"/>
              <w:marTop w:val="0"/>
              <w:marBottom w:val="0"/>
              <w:divBdr>
                <w:top w:val="none" w:sz="0" w:space="0" w:color="auto"/>
                <w:left w:val="none" w:sz="0" w:space="0" w:color="auto"/>
                <w:bottom w:val="none" w:sz="0" w:space="0" w:color="auto"/>
                <w:right w:val="none" w:sz="0" w:space="0" w:color="auto"/>
              </w:divBdr>
            </w:div>
            <w:div w:id="1649434024">
              <w:marLeft w:val="0"/>
              <w:marRight w:val="0"/>
              <w:marTop w:val="0"/>
              <w:marBottom w:val="0"/>
              <w:divBdr>
                <w:top w:val="none" w:sz="0" w:space="0" w:color="auto"/>
                <w:left w:val="none" w:sz="0" w:space="0" w:color="auto"/>
                <w:bottom w:val="none" w:sz="0" w:space="0" w:color="auto"/>
                <w:right w:val="none" w:sz="0" w:space="0" w:color="auto"/>
              </w:divBdr>
            </w:div>
            <w:div w:id="251278057">
              <w:marLeft w:val="0"/>
              <w:marRight w:val="0"/>
              <w:marTop w:val="0"/>
              <w:marBottom w:val="0"/>
              <w:divBdr>
                <w:top w:val="none" w:sz="0" w:space="0" w:color="auto"/>
                <w:left w:val="none" w:sz="0" w:space="0" w:color="auto"/>
                <w:bottom w:val="none" w:sz="0" w:space="0" w:color="auto"/>
                <w:right w:val="none" w:sz="0" w:space="0" w:color="auto"/>
              </w:divBdr>
            </w:div>
            <w:div w:id="994921164">
              <w:marLeft w:val="0"/>
              <w:marRight w:val="0"/>
              <w:marTop w:val="0"/>
              <w:marBottom w:val="0"/>
              <w:divBdr>
                <w:top w:val="none" w:sz="0" w:space="0" w:color="auto"/>
                <w:left w:val="none" w:sz="0" w:space="0" w:color="auto"/>
                <w:bottom w:val="none" w:sz="0" w:space="0" w:color="auto"/>
                <w:right w:val="none" w:sz="0" w:space="0" w:color="auto"/>
              </w:divBdr>
            </w:div>
            <w:div w:id="152337235">
              <w:marLeft w:val="0"/>
              <w:marRight w:val="0"/>
              <w:marTop w:val="0"/>
              <w:marBottom w:val="0"/>
              <w:divBdr>
                <w:top w:val="none" w:sz="0" w:space="0" w:color="auto"/>
                <w:left w:val="none" w:sz="0" w:space="0" w:color="auto"/>
                <w:bottom w:val="none" w:sz="0" w:space="0" w:color="auto"/>
                <w:right w:val="none" w:sz="0" w:space="0" w:color="auto"/>
              </w:divBdr>
            </w:div>
            <w:div w:id="1042435708">
              <w:marLeft w:val="0"/>
              <w:marRight w:val="0"/>
              <w:marTop w:val="0"/>
              <w:marBottom w:val="0"/>
              <w:divBdr>
                <w:top w:val="none" w:sz="0" w:space="0" w:color="auto"/>
                <w:left w:val="none" w:sz="0" w:space="0" w:color="auto"/>
                <w:bottom w:val="none" w:sz="0" w:space="0" w:color="auto"/>
                <w:right w:val="none" w:sz="0" w:space="0" w:color="auto"/>
              </w:divBdr>
            </w:div>
            <w:div w:id="384569363">
              <w:marLeft w:val="0"/>
              <w:marRight w:val="0"/>
              <w:marTop w:val="0"/>
              <w:marBottom w:val="0"/>
              <w:divBdr>
                <w:top w:val="none" w:sz="0" w:space="0" w:color="auto"/>
                <w:left w:val="none" w:sz="0" w:space="0" w:color="auto"/>
                <w:bottom w:val="none" w:sz="0" w:space="0" w:color="auto"/>
                <w:right w:val="none" w:sz="0" w:space="0" w:color="auto"/>
              </w:divBdr>
            </w:div>
            <w:div w:id="649866174">
              <w:marLeft w:val="0"/>
              <w:marRight w:val="0"/>
              <w:marTop w:val="0"/>
              <w:marBottom w:val="0"/>
              <w:divBdr>
                <w:top w:val="none" w:sz="0" w:space="0" w:color="auto"/>
                <w:left w:val="none" w:sz="0" w:space="0" w:color="auto"/>
                <w:bottom w:val="none" w:sz="0" w:space="0" w:color="auto"/>
                <w:right w:val="none" w:sz="0" w:space="0" w:color="auto"/>
              </w:divBdr>
            </w:div>
            <w:div w:id="487020016">
              <w:marLeft w:val="0"/>
              <w:marRight w:val="0"/>
              <w:marTop w:val="0"/>
              <w:marBottom w:val="0"/>
              <w:divBdr>
                <w:top w:val="none" w:sz="0" w:space="0" w:color="auto"/>
                <w:left w:val="none" w:sz="0" w:space="0" w:color="auto"/>
                <w:bottom w:val="none" w:sz="0" w:space="0" w:color="auto"/>
                <w:right w:val="none" w:sz="0" w:space="0" w:color="auto"/>
              </w:divBdr>
            </w:div>
            <w:div w:id="156114432">
              <w:marLeft w:val="0"/>
              <w:marRight w:val="0"/>
              <w:marTop w:val="0"/>
              <w:marBottom w:val="0"/>
              <w:divBdr>
                <w:top w:val="none" w:sz="0" w:space="0" w:color="auto"/>
                <w:left w:val="none" w:sz="0" w:space="0" w:color="auto"/>
                <w:bottom w:val="none" w:sz="0" w:space="0" w:color="auto"/>
                <w:right w:val="none" w:sz="0" w:space="0" w:color="auto"/>
              </w:divBdr>
            </w:div>
            <w:div w:id="1989967784">
              <w:marLeft w:val="0"/>
              <w:marRight w:val="0"/>
              <w:marTop w:val="0"/>
              <w:marBottom w:val="0"/>
              <w:divBdr>
                <w:top w:val="none" w:sz="0" w:space="0" w:color="auto"/>
                <w:left w:val="none" w:sz="0" w:space="0" w:color="auto"/>
                <w:bottom w:val="none" w:sz="0" w:space="0" w:color="auto"/>
                <w:right w:val="none" w:sz="0" w:space="0" w:color="auto"/>
              </w:divBdr>
            </w:div>
            <w:div w:id="1871600849">
              <w:marLeft w:val="0"/>
              <w:marRight w:val="0"/>
              <w:marTop w:val="0"/>
              <w:marBottom w:val="0"/>
              <w:divBdr>
                <w:top w:val="none" w:sz="0" w:space="0" w:color="auto"/>
                <w:left w:val="none" w:sz="0" w:space="0" w:color="auto"/>
                <w:bottom w:val="none" w:sz="0" w:space="0" w:color="auto"/>
                <w:right w:val="none" w:sz="0" w:space="0" w:color="auto"/>
              </w:divBdr>
            </w:div>
            <w:div w:id="1387099377">
              <w:marLeft w:val="0"/>
              <w:marRight w:val="0"/>
              <w:marTop w:val="0"/>
              <w:marBottom w:val="0"/>
              <w:divBdr>
                <w:top w:val="none" w:sz="0" w:space="0" w:color="auto"/>
                <w:left w:val="none" w:sz="0" w:space="0" w:color="auto"/>
                <w:bottom w:val="none" w:sz="0" w:space="0" w:color="auto"/>
                <w:right w:val="none" w:sz="0" w:space="0" w:color="auto"/>
              </w:divBdr>
            </w:div>
            <w:div w:id="1757358652">
              <w:marLeft w:val="0"/>
              <w:marRight w:val="0"/>
              <w:marTop w:val="0"/>
              <w:marBottom w:val="0"/>
              <w:divBdr>
                <w:top w:val="none" w:sz="0" w:space="0" w:color="auto"/>
                <w:left w:val="none" w:sz="0" w:space="0" w:color="auto"/>
                <w:bottom w:val="none" w:sz="0" w:space="0" w:color="auto"/>
                <w:right w:val="none" w:sz="0" w:space="0" w:color="auto"/>
              </w:divBdr>
            </w:div>
            <w:div w:id="1333144158">
              <w:marLeft w:val="0"/>
              <w:marRight w:val="0"/>
              <w:marTop w:val="0"/>
              <w:marBottom w:val="0"/>
              <w:divBdr>
                <w:top w:val="none" w:sz="0" w:space="0" w:color="auto"/>
                <w:left w:val="none" w:sz="0" w:space="0" w:color="auto"/>
                <w:bottom w:val="none" w:sz="0" w:space="0" w:color="auto"/>
                <w:right w:val="none" w:sz="0" w:space="0" w:color="auto"/>
              </w:divBdr>
            </w:div>
            <w:div w:id="1912999953">
              <w:marLeft w:val="0"/>
              <w:marRight w:val="0"/>
              <w:marTop w:val="0"/>
              <w:marBottom w:val="0"/>
              <w:divBdr>
                <w:top w:val="none" w:sz="0" w:space="0" w:color="auto"/>
                <w:left w:val="none" w:sz="0" w:space="0" w:color="auto"/>
                <w:bottom w:val="none" w:sz="0" w:space="0" w:color="auto"/>
                <w:right w:val="none" w:sz="0" w:space="0" w:color="auto"/>
              </w:divBdr>
            </w:div>
            <w:div w:id="1585265014">
              <w:marLeft w:val="0"/>
              <w:marRight w:val="0"/>
              <w:marTop w:val="0"/>
              <w:marBottom w:val="0"/>
              <w:divBdr>
                <w:top w:val="none" w:sz="0" w:space="0" w:color="auto"/>
                <w:left w:val="none" w:sz="0" w:space="0" w:color="auto"/>
                <w:bottom w:val="none" w:sz="0" w:space="0" w:color="auto"/>
                <w:right w:val="none" w:sz="0" w:space="0" w:color="auto"/>
              </w:divBdr>
            </w:div>
            <w:div w:id="44107254">
              <w:marLeft w:val="0"/>
              <w:marRight w:val="0"/>
              <w:marTop w:val="0"/>
              <w:marBottom w:val="0"/>
              <w:divBdr>
                <w:top w:val="none" w:sz="0" w:space="0" w:color="auto"/>
                <w:left w:val="none" w:sz="0" w:space="0" w:color="auto"/>
                <w:bottom w:val="none" w:sz="0" w:space="0" w:color="auto"/>
                <w:right w:val="none" w:sz="0" w:space="0" w:color="auto"/>
              </w:divBdr>
            </w:div>
            <w:div w:id="863910180">
              <w:marLeft w:val="0"/>
              <w:marRight w:val="0"/>
              <w:marTop w:val="0"/>
              <w:marBottom w:val="0"/>
              <w:divBdr>
                <w:top w:val="none" w:sz="0" w:space="0" w:color="auto"/>
                <w:left w:val="none" w:sz="0" w:space="0" w:color="auto"/>
                <w:bottom w:val="none" w:sz="0" w:space="0" w:color="auto"/>
                <w:right w:val="none" w:sz="0" w:space="0" w:color="auto"/>
              </w:divBdr>
            </w:div>
            <w:div w:id="1094473320">
              <w:marLeft w:val="0"/>
              <w:marRight w:val="0"/>
              <w:marTop w:val="0"/>
              <w:marBottom w:val="0"/>
              <w:divBdr>
                <w:top w:val="none" w:sz="0" w:space="0" w:color="auto"/>
                <w:left w:val="none" w:sz="0" w:space="0" w:color="auto"/>
                <w:bottom w:val="none" w:sz="0" w:space="0" w:color="auto"/>
                <w:right w:val="none" w:sz="0" w:space="0" w:color="auto"/>
              </w:divBdr>
            </w:div>
            <w:div w:id="1924492646">
              <w:marLeft w:val="0"/>
              <w:marRight w:val="0"/>
              <w:marTop w:val="0"/>
              <w:marBottom w:val="0"/>
              <w:divBdr>
                <w:top w:val="none" w:sz="0" w:space="0" w:color="auto"/>
                <w:left w:val="none" w:sz="0" w:space="0" w:color="auto"/>
                <w:bottom w:val="none" w:sz="0" w:space="0" w:color="auto"/>
                <w:right w:val="none" w:sz="0" w:space="0" w:color="auto"/>
              </w:divBdr>
            </w:div>
            <w:div w:id="2040619106">
              <w:marLeft w:val="0"/>
              <w:marRight w:val="0"/>
              <w:marTop w:val="0"/>
              <w:marBottom w:val="0"/>
              <w:divBdr>
                <w:top w:val="none" w:sz="0" w:space="0" w:color="auto"/>
                <w:left w:val="none" w:sz="0" w:space="0" w:color="auto"/>
                <w:bottom w:val="none" w:sz="0" w:space="0" w:color="auto"/>
                <w:right w:val="none" w:sz="0" w:space="0" w:color="auto"/>
              </w:divBdr>
            </w:div>
            <w:div w:id="777674558">
              <w:marLeft w:val="0"/>
              <w:marRight w:val="0"/>
              <w:marTop w:val="0"/>
              <w:marBottom w:val="0"/>
              <w:divBdr>
                <w:top w:val="none" w:sz="0" w:space="0" w:color="auto"/>
                <w:left w:val="none" w:sz="0" w:space="0" w:color="auto"/>
                <w:bottom w:val="none" w:sz="0" w:space="0" w:color="auto"/>
                <w:right w:val="none" w:sz="0" w:space="0" w:color="auto"/>
              </w:divBdr>
            </w:div>
            <w:div w:id="1630937835">
              <w:marLeft w:val="0"/>
              <w:marRight w:val="0"/>
              <w:marTop w:val="0"/>
              <w:marBottom w:val="0"/>
              <w:divBdr>
                <w:top w:val="none" w:sz="0" w:space="0" w:color="auto"/>
                <w:left w:val="none" w:sz="0" w:space="0" w:color="auto"/>
                <w:bottom w:val="none" w:sz="0" w:space="0" w:color="auto"/>
                <w:right w:val="none" w:sz="0" w:space="0" w:color="auto"/>
              </w:divBdr>
            </w:div>
            <w:div w:id="782699186">
              <w:marLeft w:val="0"/>
              <w:marRight w:val="0"/>
              <w:marTop w:val="0"/>
              <w:marBottom w:val="0"/>
              <w:divBdr>
                <w:top w:val="none" w:sz="0" w:space="0" w:color="auto"/>
                <w:left w:val="none" w:sz="0" w:space="0" w:color="auto"/>
                <w:bottom w:val="none" w:sz="0" w:space="0" w:color="auto"/>
                <w:right w:val="none" w:sz="0" w:space="0" w:color="auto"/>
              </w:divBdr>
            </w:div>
            <w:div w:id="1629434486">
              <w:marLeft w:val="0"/>
              <w:marRight w:val="0"/>
              <w:marTop w:val="0"/>
              <w:marBottom w:val="0"/>
              <w:divBdr>
                <w:top w:val="none" w:sz="0" w:space="0" w:color="auto"/>
                <w:left w:val="none" w:sz="0" w:space="0" w:color="auto"/>
                <w:bottom w:val="none" w:sz="0" w:space="0" w:color="auto"/>
                <w:right w:val="none" w:sz="0" w:space="0" w:color="auto"/>
              </w:divBdr>
            </w:div>
            <w:div w:id="2048530485">
              <w:marLeft w:val="0"/>
              <w:marRight w:val="0"/>
              <w:marTop w:val="0"/>
              <w:marBottom w:val="0"/>
              <w:divBdr>
                <w:top w:val="none" w:sz="0" w:space="0" w:color="auto"/>
                <w:left w:val="none" w:sz="0" w:space="0" w:color="auto"/>
                <w:bottom w:val="none" w:sz="0" w:space="0" w:color="auto"/>
                <w:right w:val="none" w:sz="0" w:space="0" w:color="auto"/>
              </w:divBdr>
            </w:div>
            <w:div w:id="969555864">
              <w:marLeft w:val="0"/>
              <w:marRight w:val="0"/>
              <w:marTop w:val="0"/>
              <w:marBottom w:val="0"/>
              <w:divBdr>
                <w:top w:val="none" w:sz="0" w:space="0" w:color="auto"/>
                <w:left w:val="none" w:sz="0" w:space="0" w:color="auto"/>
                <w:bottom w:val="none" w:sz="0" w:space="0" w:color="auto"/>
                <w:right w:val="none" w:sz="0" w:space="0" w:color="auto"/>
              </w:divBdr>
            </w:div>
            <w:div w:id="1223523603">
              <w:marLeft w:val="0"/>
              <w:marRight w:val="0"/>
              <w:marTop w:val="0"/>
              <w:marBottom w:val="0"/>
              <w:divBdr>
                <w:top w:val="none" w:sz="0" w:space="0" w:color="auto"/>
                <w:left w:val="none" w:sz="0" w:space="0" w:color="auto"/>
                <w:bottom w:val="none" w:sz="0" w:space="0" w:color="auto"/>
                <w:right w:val="none" w:sz="0" w:space="0" w:color="auto"/>
              </w:divBdr>
            </w:div>
            <w:div w:id="1820145123">
              <w:marLeft w:val="0"/>
              <w:marRight w:val="0"/>
              <w:marTop w:val="0"/>
              <w:marBottom w:val="0"/>
              <w:divBdr>
                <w:top w:val="none" w:sz="0" w:space="0" w:color="auto"/>
                <w:left w:val="none" w:sz="0" w:space="0" w:color="auto"/>
                <w:bottom w:val="none" w:sz="0" w:space="0" w:color="auto"/>
                <w:right w:val="none" w:sz="0" w:space="0" w:color="auto"/>
              </w:divBdr>
            </w:div>
            <w:div w:id="1771045031">
              <w:marLeft w:val="0"/>
              <w:marRight w:val="0"/>
              <w:marTop w:val="0"/>
              <w:marBottom w:val="0"/>
              <w:divBdr>
                <w:top w:val="none" w:sz="0" w:space="0" w:color="auto"/>
                <w:left w:val="none" w:sz="0" w:space="0" w:color="auto"/>
                <w:bottom w:val="none" w:sz="0" w:space="0" w:color="auto"/>
                <w:right w:val="none" w:sz="0" w:space="0" w:color="auto"/>
              </w:divBdr>
            </w:div>
            <w:div w:id="382337217">
              <w:marLeft w:val="0"/>
              <w:marRight w:val="0"/>
              <w:marTop w:val="0"/>
              <w:marBottom w:val="0"/>
              <w:divBdr>
                <w:top w:val="none" w:sz="0" w:space="0" w:color="auto"/>
                <w:left w:val="none" w:sz="0" w:space="0" w:color="auto"/>
                <w:bottom w:val="none" w:sz="0" w:space="0" w:color="auto"/>
                <w:right w:val="none" w:sz="0" w:space="0" w:color="auto"/>
              </w:divBdr>
            </w:div>
            <w:div w:id="2044746838">
              <w:marLeft w:val="0"/>
              <w:marRight w:val="0"/>
              <w:marTop w:val="0"/>
              <w:marBottom w:val="0"/>
              <w:divBdr>
                <w:top w:val="none" w:sz="0" w:space="0" w:color="auto"/>
                <w:left w:val="none" w:sz="0" w:space="0" w:color="auto"/>
                <w:bottom w:val="none" w:sz="0" w:space="0" w:color="auto"/>
                <w:right w:val="none" w:sz="0" w:space="0" w:color="auto"/>
              </w:divBdr>
            </w:div>
            <w:div w:id="1854685781">
              <w:marLeft w:val="0"/>
              <w:marRight w:val="0"/>
              <w:marTop w:val="0"/>
              <w:marBottom w:val="0"/>
              <w:divBdr>
                <w:top w:val="none" w:sz="0" w:space="0" w:color="auto"/>
                <w:left w:val="none" w:sz="0" w:space="0" w:color="auto"/>
                <w:bottom w:val="none" w:sz="0" w:space="0" w:color="auto"/>
                <w:right w:val="none" w:sz="0" w:space="0" w:color="auto"/>
              </w:divBdr>
            </w:div>
            <w:div w:id="1571110985">
              <w:marLeft w:val="0"/>
              <w:marRight w:val="0"/>
              <w:marTop w:val="0"/>
              <w:marBottom w:val="0"/>
              <w:divBdr>
                <w:top w:val="none" w:sz="0" w:space="0" w:color="auto"/>
                <w:left w:val="none" w:sz="0" w:space="0" w:color="auto"/>
                <w:bottom w:val="none" w:sz="0" w:space="0" w:color="auto"/>
                <w:right w:val="none" w:sz="0" w:space="0" w:color="auto"/>
              </w:divBdr>
            </w:div>
            <w:div w:id="1467383650">
              <w:marLeft w:val="0"/>
              <w:marRight w:val="0"/>
              <w:marTop w:val="0"/>
              <w:marBottom w:val="0"/>
              <w:divBdr>
                <w:top w:val="none" w:sz="0" w:space="0" w:color="auto"/>
                <w:left w:val="none" w:sz="0" w:space="0" w:color="auto"/>
                <w:bottom w:val="none" w:sz="0" w:space="0" w:color="auto"/>
                <w:right w:val="none" w:sz="0" w:space="0" w:color="auto"/>
              </w:divBdr>
            </w:div>
            <w:div w:id="169952668">
              <w:marLeft w:val="0"/>
              <w:marRight w:val="0"/>
              <w:marTop w:val="0"/>
              <w:marBottom w:val="0"/>
              <w:divBdr>
                <w:top w:val="none" w:sz="0" w:space="0" w:color="auto"/>
                <w:left w:val="none" w:sz="0" w:space="0" w:color="auto"/>
                <w:bottom w:val="none" w:sz="0" w:space="0" w:color="auto"/>
                <w:right w:val="none" w:sz="0" w:space="0" w:color="auto"/>
              </w:divBdr>
            </w:div>
            <w:div w:id="272589266">
              <w:marLeft w:val="0"/>
              <w:marRight w:val="0"/>
              <w:marTop w:val="0"/>
              <w:marBottom w:val="0"/>
              <w:divBdr>
                <w:top w:val="none" w:sz="0" w:space="0" w:color="auto"/>
                <w:left w:val="none" w:sz="0" w:space="0" w:color="auto"/>
                <w:bottom w:val="none" w:sz="0" w:space="0" w:color="auto"/>
                <w:right w:val="none" w:sz="0" w:space="0" w:color="auto"/>
              </w:divBdr>
            </w:div>
            <w:div w:id="1750272574">
              <w:marLeft w:val="0"/>
              <w:marRight w:val="0"/>
              <w:marTop w:val="0"/>
              <w:marBottom w:val="0"/>
              <w:divBdr>
                <w:top w:val="none" w:sz="0" w:space="0" w:color="auto"/>
                <w:left w:val="none" w:sz="0" w:space="0" w:color="auto"/>
                <w:bottom w:val="none" w:sz="0" w:space="0" w:color="auto"/>
                <w:right w:val="none" w:sz="0" w:space="0" w:color="auto"/>
              </w:divBdr>
            </w:div>
            <w:div w:id="1888641225">
              <w:marLeft w:val="0"/>
              <w:marRight w:val="0"/>
              <w:marTop w:val="0"/>
              <w:marBottom w:val="0"/>
              <w:divBdr>
                <w:top w:val="none" w:sz="0" w:space="0" w:color="auto"/>
                <w:left w:val="none" w:sz="0" w:space="0" w:color="auto"/>
                <w:bottom w:val="none" w:sz="0" w:space="0" w:color="auto"/>
                <w:right w:val="none" w:sz="0" w:space="0" w:color="auto"/>
              </w:divBdr>
            </w:div>
            <w:div w:id="600459096">
              <w:marLeft w:val="0"/>
              <w:marRight w:val="0"/>
              <w:marTop w:val="0"/>
              <w:marBottom w:val="0"/>
              <w:divBdr>
                <w:top w:val="none" w:sz="0" w:space="0" w:color="auto"/>
                <w:left w:val="none" w:sz="0" w:space="0" w:color="auto"/>
                <w:bottom w:val="none" w:sz="0" w:space="0" w:color="auto"/>
                <w:right w:val="none" w:sz="0" w:space="0" w:color="auto"/>
              </w:divBdr>
            </w:div>
            <w:div w:id="646781456">
              <w:marLeft w:val="0"/>
              <w:marRight w:val="0"/>
              <w:marTop w:val="0"/>
              <w:marBottom w:val="0"/>
              <w:divBdr>
                <w:top w:val="none" w:sz="0" w:space="0" w:color="auto"/>
                <w:left w:val="none" w:sz="0" w:space="0" w:color="auto"/>
                <w:bottom w:val="none" w:sz="0" w:space="0" w:color="auto"/>
                <w:right w:val="none" w:sz="0" w:space="0" w:color="auto"/>
              </w:divBdr>
            </w:div>
            <w:div w:id="1599026133">
              <w:marLeft w:val="0"/>
              <w:marRight w:val="0"/>
              <w:marTop w:val="0"/>
              <w:marBottom w:val="0"/>
              <w:divBdr>
                <w:top w:val="none" w:sz="0" w:space="0" w:color="auto"/>
                <w:left w:val="none" w:sz="0" w:space="0" w:color="auto"/>
                <w:bottom w:val="none" w:sz="0" w:space="0" w:color="auto"/>
                <w:right w:val="none" w:sz="0" w:space="0" w:color="auto"/>
              </w:divBdr>
            </w:div>
            <w:div w:id="133521987">
              <w:marLeft w:val="0"/>
              <w:marRight w:val="0"/>
              <w:marTop w:val="0"/>
              <w:marBottom w:val="0"/>
              <w:divBdr>
                <w:top w:val="none" w:sz="0" w:space="0" w:color="auto"/>
                <w:left w:val="none" w:sz="0" w:space="0" w:color="auto"/>
                <w:bottom w:val="none" w:sz="0" w:space="0" w:color="auto"/>
                <w:right w:val="none" w:sz="0" w:space="0" w:color="auto"/>
              </w:divBdr>
            </w:div>
            <w:div w:id="1062215955">
              <w:marLeft w:val="0"/>
              <w:marRight w:val="0"/>
              <w:marTop w:val="0"/>
              <w:marBottom w:val="0"/>
              <w:divBdr>
                <w:top w:val="none" w:sz="0" w:space="0" w:color="auto"/>
                <w:left w:val="none" w:sz="0" w:space="0" w:color="auto"/>
                <w:bottom w:val="none" w:sz="0" w:space="0" w:color="auto"/>
                <w:right w:val="none" w:sz="0" w:space="0" w:color="auto"/>
              </w:divBdr>
            </w:div>
            <w:div w:id="1685814640">
              <w:marLeft w:val="0"/>
              <w:marRight w:val="0"/>
              <w:marTop w:val="0"/>
              <w:marBottom w:val="0"/>
              <w:divBdr>
                <w:top w:val="none" w:sz="0" w:space="0" w:color="auto"/>
                <w:left w:val="none" w:sz="0" w:space="0" w:color="auto"/>
                <w:bottom w:val="none" w:sz="0" w:space="0" w:color="auto"/>
                <w:right w:val="none" w:sz="0" w:space="0" w:color="auto"/>
              </w:divBdr>
            </w:div>
            <w:div w:id="1473718787">
              <w:marLeft w:val="0"/>
              <w:marRight w:val="0"/>
              <w:marTop w:val="0"/>
              <w:marBottom w:val="0"/>
              <w:divBdr>
                <w:top w:val="none" w:sz="0" w:space="0" w:color="auto"/>
                <w:left w:val="none" w:sz="0" w:space="0" w:color="auto"/>
                <w:bottom w:val="none" w:sz="0" w:space="0" w:color="auto"/>
                <w:right w:val="none" w:sz="0" w:space="0" w:color="auto"/>
              </w:divBdr>
            </w:div>
            <w:div w:id="952974897">
              <w:marLeft w:val="0"/>
              <w:marRight w:val="0"/>
              <w:marTop w:val="0"/>
              <w:marBottom w:val="0"/>
              <w:divBdr>
                <w:top w:val="none" w:sz="0" w:space="0" w:color="auto"/>
                <w:left w:val="none" w:sz="0" w:space="0" w:color="auto"/>
                <w:bottom w:val="none" w:sz="0" w:space="0" w:color="auto"/>
                <w:right w:val="none" w:sz="0" w:space="0" w:color="auto"/>
              </w:divBdr>
            </w:div>
            <w:div w:id="182550311">
              <w:marLeft w:val="0"/>
              <w:marRight w:val="0"/>
              <w:marTop w:val="0"/>
              <w:marBottom w:val="0"/>
              <w:divBdr>
                <w:top w:val="none" w:sz="0" w:space="0" w:color="auto"/>
                <w:left w:val="none" w:sz="0" w:space="0" w:color="auto"/>
                <w:bottom w:val="none" w:sz="0" w:space="0" w:color="auto"/>
                <w:right w:val="none" w:sz="0" w:space="0" w:color="auto"/>
              </w:divBdr>
            </w:div>
            <w:div w:id="567884435">
              <w:marLeft w:val="0"/>
              <w:marRight w:val="0"/>
              <w:marTop w:val="0"/>
              <w:marBottom w:val="0"/>
              <w:divBdr>
                <w:top w:val="none" w:sz="0" w:space="0" w:color="auto"/>
                <w:left w:val="none" w:sz="0" w:space="0" w:color="auto"/>
                <w:bottom w:val="none" w:sz="0" w:space="0" w:color="auto"/>
                <w:right w:val="none" w:sz="0" w:space="0" w:color="auto"/>
              </w:divBdr>
            </w:div>
            <w:div w:id="1114210051">
              <w:marLeft w:val="0"/>
              <w:marRight w:val="0"/>
              <w:marTop w:val="0"/>
              <w:marBottom w:val="0"/>
              <w:divBdr>
                <w:top w:val="none" w:sz="0" w:space="0" w:color="auto"/>
                <w:left w:val="none" w:sz="0" w:space="0" w:color="auto"/>
                <w:bottom w:val="none" w:sz="0" w:space="0" w:color="auto"/>
                <w:right w:val="none" w:sz="0" w:space="0" w:color="auto"/>
              </w:divBdr>
            </w:div>
            <w:div w:id="1271820556">
              <w:marLeft w:val="0"/>
              <w:marRight w:val="0"/>
              <w:marTop w:val="0"/>
              <w:marBottom w:val="0"/>
              <w:divBdr>
                <w:top w:val="none" w:sz="0" w:space="0" w:color="auto"/>
                <w:left w:val="none" w:sz="0" w:space="0" w:color="auto"/>
                <w:bottom w:val="none" w:sz="0" w:space="0" w:color="auto"/>
                <w:right w:val="none" w:sz="0" w:space="0" w:color="auto"/>
              </w:divBdr>
            </w:div>
            <w:div w:id="9646844">
              <w:marLeft w:val="0"/>
              <w:marRight w:val="0"/>
              <w:marTop w:val="0"/>
              <w:marBottom w:val="0"/>
              <w:divBdr>
                <w:top w:val="none" w:sz="0" w:space="0" w:color="auto"/>
                <w:left w:val="none" w:sz="0" w:space="0" w:color="auto"/>
                <w:bottom w:val="none" w:sz="0" w:space="0" w:color="auto"/>
                <w:right w:val="none" w:sz="0" w:space="0" w:color="auto"/>
              </w:divBdr>
            </w:div>
            <w:div w:id="2127768434">
              <w:marLeft w:val="0"/>
              <w:marRight w:val="0"/>
              <w:marTop w:val="0"/>
              <w:marBottom w:val="0"/>
              <w:divBdr>
                <w:top w:val="none" w:sz="0" w:space="0" w:color="auto"/>
                <w:left w:val="none" w:sz="0" w:space="0" w:color="auto"/>
                <w:bottom w:val="none" w:sz="0" w:space="0" w:color="auto"/>
                <w:right w:val="none" w:sz="0" w:space="0" w:color="auto"/>
              </w:divBdr>
            </w:div>
            <w:div w:id="1497303255">
              <w:marLeft w:val="0"/>
              <w:marRight w:val="0"/>
              <w:marTop w:val="0"/>
              <w:marBottom w:val="0"/>
              <w:divBdr>
                <w:top w:val="none" w:sz="0" w:space="0" w:color="auto"/>
                <w:left w:val="none" w:sz="0" w:space="0" w:color="auto"/>
                <w:bottom w:val="none" w:sz="0" w:space="0" w:color="auto"/>
                <w:right w:val="none" w:sz="0" w:space="0" w:color="auto"/>
              </w:divBdr>
            </w:div>
            <w:div w:id="461774863">
              <w:marLeft w:val="0"/>
              <w:marRight w:val="0"/>
              <w:marTop w:val="0"/>
              <w:marBottom w:val="0"/>
              <w:divBdr>
                <w:top w:val="none" w:sz="0" w:space="0" w:color="auto"/>
                <w:left w:val="none" w:sz="0" w:space="0" w:color="auto"/>
                <w:bottom w:val="none" w:sz="0" w:space="0" w:color="auto"/>
                <w:right w:val="none" w:sz="0" w:space="0" w:color="auto"/>
              </w:divBdr>
            </w:div>
            <w:div w:id="51543530">
              <w:marLeft w:val="0"/>
              <w:marRight w:val="0"/>
              <w:marTop w:val="0"/>
              <w:marBottom w:val="0"/>
              <w:divBdr>
                <w:top w:val="none" w:sz="0" w:space="0" w:color="auto"/>
                <w:left w:val="none" w:sz="0" w:space="0" w:color="auto"/>
                <w:bottom w:val="none" w:sz="0" w:space="0" w:color="auto"/>
                <w:right w:val="none" w:sz="0" w:space="0" w:color="auto"/>
              </w:divBdr>
            </w:div>
            <w:div w:id="604116520">
              <w:marLeft w:val="0"/>
              <w:marRight w:val="0"/>
              <w:marTop w:val="0"/>
              <w:marBottom w:val="0"/>
              <w:divBdr>
                <w:top w:val="none" w:sz="0" w:space="0" w:color="auto"/>
                <w:left w:val="none" w:sz="0" w:space="0" w:color="auto"/>
                <w:bottom w:val="none" w:sz="0" w:space="0" w:color="auto"/>
                <w:right w:val="none" w:sz="0" w:space="0" w:color="auto"/>
              </w:divBdr>
            </w:div>
            <w:div w:id="158735466">
              <w:marLeft w:val="0"/>
              <w:marRight w:val="0"/>
              <w:marTop w:val="0"/>
              <w:marBottom w:val="0"/>
              <w:divBdr>
                <w:top w:val="none" w:sz="0" w:space="0" w:color="auto"/>
                <w:left w:val="none" w:sz="0" w:space="0" w:color="auto"/>
                <w:bottom w:val="none" w:sz="0" w:space="0" w:color="auto"/>
                <w:right w:val="none" w:sz="0" w:space="0" w:color="auto"/>
              </w:divBdr>
            </w:div>
            <w:div w:id="603078221">
              <w:marLeft w:val="0"/>
              <w:marRight w:val="0"/>
              <w:marTop w:val="0"/>
              <w:marBottom w:val="0"/>
              <w:divBdr>
                <w:top w:val="none" w:sz="0" w:space="0" w:color="auto"/>
                <w:left w:val="none" w:sz="0" w:space="0" w:color="auto"/>
                <w:bottom w:val="none" w:sz="0" w:space="0" w:color="auto"/>
                <w:right w:val="none" w:sz="0" w:space="0" w:color="auto"/>
              </w:divBdr>
            </w:div>
            <w:div w:id="836577770">
              <w:marLeft w:val="0"/>
              <w:marRight w:val="0"/>
              <w:marTop w:val="0"/>
              <w:marBottom w:val="0"/>
              <w:divBdr>
                <w:top w:val="none" w:sz="0" w:space="0" w:color="auto"/>
                <w:left w:val="none" w:sz="0" w:space="0" w:color="auto"/>
                <w:bottom w:val="none" w:sz="0" w:space="0" w:color="auto"/>
                <w:right w:val="none" w:sz="0" w:space="0" w:color="auto"/>
              </w:divBdr>
            </w:div>
            <w:div w:id="73404751">
              <w:marLeft w:val="0"/>
              <w:marRight w:val="0"/>
              <w:marTop w:val="0"/>
              <w:marBottom w:val="0"/>
              <w:divBdr>
                <w:top w:val="none" w:sz="0" w:space="0" w:color="auto"/>
                <w:left w:val="none" w:sz="0" w:space="0" w:color="auto"/>
                <w:bottom w:val="none" w:sz="0" w:space="0" w:color="auto"/>
                <w:right w:val="none" w:sz="0" w:space="0" w:color="auto"/>
              </w:divBdr>
            </w:div>
            <w:div w:id="601300187">
              <w:marLeft w:val="0"/>
              <w:marRight w:val="0"/>
              <w:marTop w:val="0"/>
              <w:marBottom w:val="0"/>
              <w:divBdr>
                <w:top w:val="none" w:sz="0" w:space="0" w:color="auto"/>
                <w:left w:val="none" w:sz="0" w:space="0" w:color="auto"/>
                <w:bottom w:val="none" w:sz="0" w:space="0" w:color="auto"/>
                <w:right w:val="none" w:sz="0" w:space="0" w:color="auto"/>
              </w:divBdr>
            </w:div>
            <w:div w:id="525289178">
              <w:marLeft w:val="0"/>
              <w:marRight w:val="0"/>
              <w:marTop w:val="0"/>
              <w:marBottom w:val="0"/>
              <w:divBdr>
                <w:top w:val="none" w:sz="0" w:space="0" w:color="auto"/>
                <w:left w:val="none" w:sz="0" w:space="0" w:color="auto"/>
                <w:bottom w:val="none" w:sz="0" w:space="0" w:color="auto"/>
                <w:right w:val="none" w:sz="0" w:space="0" w:color="auto"/>
              </w:divBdr>
            </w:div>
            <w:div w:id="774520279">
              <w:marLeft w:val="0"/>
              <w:marRight w:val="0"/>
              <w:marTop w:val="0"/>
              <w:marBottom w:val="0"/>
              <w:divBdr>
                <w:top w:val="none" w:sz="0" w:space="0" w:color="auto"/>
                <w:left w:val="none" w:sz="0" w:space="0" w:color="auto"/>
                <w:bottom w:val="none" w:sz="0" w:space="0" w:color="auto"/>
                <w:right w:val="none" w:sz="0" w:space="0" w:color="auto"/>
              </w:divBdr>
            </w:div>
            <w:div w:id="163253909">
              <w:marLeft w:val="0"/>
              <w:marRight w:val="0"/>
              <w:marTop w:val="0"/>
              <w:marBottom w:val="0"/>
              <w:divBdr>
                <w:top w:val="none" w:sz="0" w:space="0" w:color="auto"/>
                <w:left w:val="none" w:sz="0" w:space="0" w:color="auto"/>
                <w:bottom w:val="none" w:sz="0" w:space="0" w:color="auto"/>
                <w:right w:val="none" w:sz="0" w:space="0" w:color="auto"/>
              </w:divBdr>
            </w:div>
            <w:div w:id="1962497388">
              <w:marLeft w:val="0"/>
              <w:marRight w:val="0"/>
              <w:marTop w:val="0"/>
              <w:marBottom w:val="0"/>
              <w:divBdr>
                <w:top w:val="none" w:sz="0" w:space="0" w:color="auto"/>
                <w:left w:val="none" w:sz="0" w:space="0" w:color="auto"/>
                <w:bottom w:val="none" w:sz="0" w:space="0" w:color="auto"/>
                <w:right w:val="none" w:sz="0" w:space="0" w:color="auto"/>
              </w:divBdr>
            </w:div>
            <w:div w:id="724186477">
              <w:marLeft w:val="0"/>
              <w:marRight w:val="0"/>
              <w:marTop w:val="0"/>
              <w:marBottom w:val="0"/>
              <w:divBdr>
                <w:top w:val="none" w:sz="0" w:space="0" w:color="auto"/>
                <w:left w:val="none" w:sz="0" w:space="0" w:color="auto"/>
                <w:bottom w:val="none" w:sz="0" w:space="0" w:color="auto"/>
                <w:right w:val="none" w:sz="0" w:space="0" w:color="auto"/>
              </w:divBdr>
            </w:div>
            <w:div w:id="803305790">
              <w:marLeft w:val="0"/>
              <w:marRight w:val="0"/>
              <w:marTop w:val="0"/>
              <w:marBottom w:val="0"/>
              <w:divBdr>
                <w:top w:val="none" w:sz="0" w:space="0" w:color="auto"/>
                <w:left w:val="none" w:sz="0" w:space="0" w:color="auto"/>
                <w:bottom w:val="none" w:sz="0" w:space="0" w:color="auto"/>
                <w:right w:val="none" w:sz="0" w:space="0" w:color="auto"/>
              </w:divBdr>
            </w:div>
            <w:div w:id="1753501101">
              <w:marLeft w:val="0"/>
              <w:marRight w:val="0"/>
              <w:marTop w:val="0"/>
              <w:marBottom w:val="0"/>
              <w:divBdr>
                <w:top w:val="none" w:sz="0" w:space="0" w:color="auto"/>
                <w:left w:val="none" w:sz="0" w:space="0" w:color="auto"/>
                <w:bottom w:val="none" w:sz="0" w:space="0" w:color="auto"/>
                <w:right w:val="none" w:sz="0" w:space="0" w:color="auto"/>
              </w:divBdr>
            </w:div>
            <w:div w:id="321354521">
              <w:marLeft w:val="0"/>
              <w:marRight w:val="0"/>
              <w:marTop w:val="0"/>
              <w:marBottom w:val="0"/>
              <w:divBdr>
                <w:top w:val="none" w:sz="0" w:space="0" w:color="auto"/>
                <w:left w:val="none" w:sz="0" w:space="0" w:color="auto"/>
                <w:bottom w:val="none" w:sz="0" w:space="0" w:color="auto"/>
                <w:right w:val="none" w:sz="0" w:space="0" w:color="auto"/>
              </w:divBdr>
            </w:div>
            <w:div w:id="270667943">
              <w:marLeft w:val="0"/>
              <w:marRight w:val="0"/>
              <w:marTop w:val="0"/>
              <w:marBottom w:val="0"/>
              <w:divBdr>
                <w:top w:val="none" w:sz="0" w:space="0" w:color="auto"/>
                <w:left w:val="none" w:sz="0" w:space="0" w:color="auto"/>
                <w:bottom w:val="none" w:sz="0" w:space="0" w:color="auto"/>
                <w:right w:val="none" w:sz="0" w:space="0" w:color="auto"/>
              </w:divBdr>
            </w:div>
            <w:div w:id="1526946026">
              <w:marLeft w:val="0"/>
              <w:marRight w:val="0"/>
              <w:marTop w:val="0"/>
              <w:marBottom w:val="0"/>
              <w:divBdr>
                <w:top w:val="none" w:sz="0" w:space="0" w:color="auto"/>
                <w:left w:val="none" w:sz="0" w:space="0" w:color="auto"/>
                <w:bottom w:val="none" w:sz="0" w:space="0" w:color="auto"/>
                <w:right w:val="none" w:sz="0" w:space="0" w:color="auto"/>
              </w:divBdr>
            </w:div>
            <w:div w:id="771827402">
              <w:marLeft w:val="0"/>
              <w:marRight w:val="0"/>
              <w:marTop w:val="0"/>
              <w:marBottom w:val="0"/>
              <w:divBdr>
                <w:top w:val="none" w:sz="0" w:space="0" w:color="auto"/>
                <w:left w:val="none" w:sz="0" w:space="0" w:color="auto"/>
                <w:bottom w:val="none" w:sz="0" w:space="0" w:color="auto"/>
                <w:right w:val="none" w:sz="0" w:space="0" w:color="auto"/>
              </w:divBdr>
            </w:div>
            <w:div w:id="761220824">
              <w:marLeft w:val="0"/>
              <w:marRight w:val="0"/>
              <w:marTop w:val="0"/>
              <w:marBottom w:val="0"/>
              <w:divBdr>
                <w:top w:val="none" w:sz="0" w:space="0" w:color="auto"/>
                <w:left w:val="none" w:sz="0" w:space="0" w:color="auto"/>
                <w:bottom w:val="none" w:sz="0" w:space="0" w:color="auto"/>
                <w:right w:val="none" w:sz="0" w:space="0" w:color="auto"/>
              </w:divBdr>
            </w:div>
            <w:div w:id="1556888002">
              <w:marLeft w:val="0"/>
              <w:marRight w:val="0"/>
              <w:marTop w:val="0"/>
              <w:marBottom w:val="0"/>
              <w:divBdr>
                <w:top w:val="none" w:sz="0" w:space="0" w:color="auto"/>
                <w:left w:val="none" w:sz="0" w:space="0" w:color="auto"/>
                <w:bottom w:val="none" w:sz="0" w:space="0" w:color="auto"/>
                <w:right w:val="none" w:sz="0" w:space="0" w:color="auto"/>
              </w:divBdr>
            </w:div>
            <w:div w:id="1564945168">
              <w:marLeft w:val="0"/>
              <w:marRight w:val="0"/>
              <w:marTop w:val="0"/>
              <w:marBottom w:val="0"/>
              <w:divBdr>
                <w:top w:val="none" w:sz="0" w:space="0" w:color="auto"/>
                <w:left w:val="none" w:sz="0" w:space="0" w:color="auto"/>
                <w:bottom w:val="none" w:sz="0" w:space="0" w:color="auto"/>
                <w:right w:val="none" w:sz="0" w:space="0" w:color="auto"/>
              </w:divBdr>
            </w:div>
            <w:div w:id="464467438">
              <w:marLeft w:val="0"/>
              <w:marRight w:val="0"/>
              <w:marTop w:val="0"/>
              <w:marBottom w:val="0"/>
              <w:divBdr>
                <w:top w:val="none" w:sz="0" w:space="0" w:color="auto"/>
                <w:left w:val="none" w:sz="0" w:space="0" w:color="auto"/>
                <w:bottom w:val="none" w:sz="0" w:space="0" w:color="auto"/>
                <w:right w:val="none" w:sz="0" w:space="0" w:color="auto"/>
              </w:divBdr>
            </w:div>
            <w:div w:id="1921599043">
              <w:marLeft w:val="0"/>
              <w:marRight w:val="0"/>
              <w:marTop w:val="0"/>
              <w:marBottom w:val="0"/>
              <w:divBdr>
                <w:top w:val="none" w:sz="0" w:space="0" w:color="auto"/>
                <w:left w:val="none" w:sz="0" w:space="0" w:color="auto"/>
                <w:bottom w:val="none" w:sz="0" w:space="0" w:color="auto"/>
                <w:right w:val="none" w:sz="0" w:space="0" w:color="auto"/>
              </w:divBdr>
            </w:div>
            <w:div w:id="578563456">
              <w:marLeft w:val="0"/>
              <w:marRight w:val="0"/>
              <w:marTop w:val="0"/>
              <w:marBottom w:val="0"/>
              <w:divBdr>
                <w:top w:val="none" w:sz="0" w:space="0" w:color="auto"/>
                <w:left w:val="none" w:sz="0" w:space="0" w:color="auto"/>
                <w:bottom w:val="none" w:sz="0" w:space="0" w:color="auto"/>
                <w:right w:val="none" w:sz="0" w:space="0" w:color="auto"/>
              </w:divBdr>
            </w:div>
            <w:div w:id="595212074">
              <w:marLeft w:val="0"/>
              <w:marRight w:val="0"/>
              <w:marTop w:val="0"/>
              <w:marBottom w:val="0"/>
              <w:divBdr>
                <w:top w:val="none" w:sz="0" w:space="0" w:color="auto"/>
                <w:left w:val="none" w:sz="0" w:space="0" w:color="auto"/>
                <w:bottom w:val="none" w:sz="0" w:space="0" w:color="auto"/>
                <w:right w:val="none" w:sz="0" w:space="0" w:color="auto"/>
              </w:divBdr>
            </w:div>
            <w:div w:id="1797602921">
              <w:marLeft w:val="0"/>
              <w:marRight w:val="0"/>
              <w:marTop w:val="0"/>
              <w:marBottom w:val="0"/>
              <w:divBdr>
                <w:top w:val="none" w:sz="0" w:space="0" w:color="auto"/>
                <w:left w:val="none" w:sz="0" w:space="0" w:color="auto"/>
                <w:bottom w:val="none" w:sz="0" w:space="0" w:color="auto"/>
                <w:right w:val="none" w:sz="0" w:space="0" w:color="auto"/>
              </w:divBdr>
            </w:div>
            <w:div w:id="1400011739">
              <w:marLeft w:val="0"/>
              <w:marRight w:val="0"/>
              <w:marTop w:val="0"/>
              <w:marBottom w:val="0"/>
              <w:divBdr>
                <w:top w:val="none" w:sz="0" w:space="0" w:color="auto"/>
                <w:left w:val="none" w:sz="0" w:space="0" w:color="auto"/>
                <w:bottom w:val="none" w:sz="0" w:space="0" w:color="auto"/>
                <w:right w:val="none" w:sz="0" w:space="0" w:color="auto"/>
              </w:divBdr>
            </w:div>
            <w:div w:id="823542620">
              <w:marLeft w:val="0"/>
              <w:marRight w:val="0"/>
              <w:marTop w:val="0"/>
              <w:marBottom w:val="0"/>
              <w:divBdr>
                <w:top w:val="none" w:sz="0" w:space="0" w:color="auto"/>
                <w:left w:val="none" w:sz="0" w:space="0" w:color="auto"/>
                <w:bottom w:val="none" w:sz="0" w:space="0" w:color="auto"/>
                <w:right w:val="none" w:sz="0" w:space="0" w:color="auto"/>
              </w:divBdr>
            </w:div>
            <w:div w:id="773676247">
              <w:marLeft w:val="0"/>
              <w:marRight w:val="0"/>
              <w:marTop w:val="0"/>
              <w:marBottom w:val="0"/>
              <w:divBdr>
                <w:top w:val="none" w:sz="0" w:space="0" w:color="auto"/>
                <w:left w:val="none" w:sz="0" w:space="0" w:color="auto"/>
                <w:bottom w:val="none" w:sz="0" w:space="0" w:color="auto"/>
                <w:right w:val="none" w:sz="0" w:space="0" w:color="auto"/>
              </w:divBdr>
            </w:div>
            <w:div w:id="1436559542">
              <w:marLeft w:val="0"/>
              <w:marRight w:val="0"/>
              <w:marTop w:val="0"/>
              <w:marBottom w:val="0"/>
              <w:divBdr>
                <w:top w:val="none" w:sz="0" w:space="0" w:color="auto"/>
                <w:left w:val="none" w:sz="0" w:space="0" w:color="auto"/>
                <w:bottom w:val="none" w:sz="0" w:space="0" w:color="auto"/>
                <w:right w:val="none" w:sz="0" w:space="0" w:color="auto"/>
              </w:divBdr>
            </w:div>
            <w:div w:id="1467820376">
              <w:marLeft w:val="0"/>
              <w:marRight w:val="0"/>
              <w:marTop w:val="0"/>
              <w:marBottom w:val="0"/>
              <w:divBdr>
                <w:top w:val="none" w:sz="0" w:space="0" w:color="auto"/>
                <w:left w:val="none" w:sz="0" w:space="0" w:color="auto"/>
                <w:bottom w:val="none" w:sz="0" w:space="0" w:color="auto"/>
                <w:right w:val="none" w:sz="0" w:space="0" w:color="auto"/>
              </w:divBdr>
            </w:div>
            <w:div w:id="695232561">
              <w:marLeft w:val="0"/>
              <w:marRight w:val="0"/>
              <w:marTop w:val="0"/>
              <w:marBottom w:val="0"/>
              <w:divBdr>
                <w:top w:val="none" w:sz="0" w:space="0" w:color="auto"/>
                <w:left w:val="none" w:sz="0" w:space="0" w:color="auto"/>
                <w:bottom w:val="none" w:sz="0" w:space="0" w:color="auto"/>
                <w:right w:val="none" w:sz="0" w:space="0" w:color="auto"/>
              </w:divBdr>
            </w:div>
            <w:div w:id="1067655742">
              <w:marLeft w:val="0"/>
              <w:marRight w:val="0"/>
              <w:marTop w:val="0"/>
              <w:marBottom w:val="0"/>
              <w:divBdr>
                <w:top w:val="none" w:sz="0" w:space="0" w:color="auto"/>
                <w:left w:val="none" w:sz="0" w:space="0" w:color="auto"/>
                <w:bottom w:val="none" w:sz="0" w:space="0" w:color="auto"/>
                <w:right w:val="none" w:sz="0" w:space="0" w:color="auto"/>
              </w:divBdr>
            </w:div>
            <w:div w:id="1176073389">
              <w:marLeft w:val="0"/>
              <w:marRight w:val="0"/>
              <w:marTop w:val="0"/>
              <w:marBottom w:val="0"/>
              <w:divBdr>
                <w:top w:val="none" w:sz="0" w:space="0" w:color="auto"/>
                <w:left w:val="none" w:sz="0" w:space="0" w:color="auto"/>
                <w:bottom w:val="none" w:sz="0" w:space="0" w:color="auto"/>
                <w:right w:val="none" w:sz="0" w:space="0" w:color="auto"/>
              </w:divBdr>
            </w:div>
            <w:div w:id="943460069">
              <w:marLeft w:val="0"/>
              <w:marRight w:val="0"/>
              <w:marTop w:val="0"/>
              <w:marBottom w:val="0"/>
              <w:divBdr>
                <w:top w:val="none" w:sz="0" w:space="0" w:color="auto"/>
                <w:left w:val="none" w:sz="0" w:space="0" w:color="auto"/>
                <w:bottom w:val="none" w:sz="0" w:space="0" w:color="auto"/>
                <w:right w:val="none" w:sz="0" w:space="0" w:color="auto"/>
              </w:divBdr>
            </w:div>
            <w:div w:id="1826507377">
              <w:marLeft w:val="0"/>
              <w:marRight w:val="0"/>
              <w:marTop w:val="0"/>
              <w:marBottom w:val="0"/>
              <w:divBdr>
                <w:top w:val="none" w:sz="0" w:space="0" w:color="auto"/>
                <w:left w:val="none" w:sz="0" w:space="0" w:color="auto"/>
                <w:bottom w:val="none" w:sz="0" w:space="0" w:color="auto"/>
                <w:right w:val="none" w:sz="0" w:space="0" w:color="auto"/>
              </w:divBdr>
            </w:div>
            <w:div w:id="1672833691">
              <w:marLeft w:val="0"/>
              <w:marRight w:val="0"/>
              <w:marTop w:val="0"/>
              <w:marBottom w:val="0"/>
              <w:divBdr>
                <w:top w:val="none" w:sz="0" w:space="0" w:color="auto"/>
                <w:left w:val="none" w:sz="0" w:space="0" w:color="auto"/>
                <w:bottom w:val="none" w:sz="0" w:space="0" w:color="auto"/>
                <w:right w:val="none" w:sz="0" w:space="0" w:color="auto"/>
              </w:divBdr>
            </w:div>
            <w:div w:id="1768884184">
              <w:marLeft w:val="0"/>
              <w:marRight w:val="0"/>
              <w:marTop w:val="0"/>
              <w:marBottom w:val="0"/>
              <w:divBdr>
                <w:top w:val="none" w:sz="0" w:space="0" w:color="auto"/>
                <w:left w:val="none" w:sz="0" w:space="0" w:color="auto"/>
                <w:bottom w:val="none" w:sz="0" w:space="0" w:color="auto"/>
                <w:right w:val="none" w:sz="0" w:space="0" w:color="auto"/>
              </w:divBdr>
            </w:div>
            <w:div w:id="2060283770">
              <w:marLeft w:val="0"/>
              <w:marRight w:val="0"/>
              <w:marTop w:val="0"/>
              <w:marBottom w:val="0"/>
              <w:divBdr>
                <w:top w:val="none" w:sz="0" w:space="0" w:color="auto"/>
                <w:left w:val="none" w:sz="0" w:space="0" w:color="auto"/>
                <w:bottom w:val="none" w:sz="0" w:space="0" w:color="auto"/>
                <w:right w:val="none" w:sz="0" w:space="0" w:color="auto"/>
              </w:divBdr>
            </w:div>
            <w:div w:id="1112939278">
              <w:marLeft w:val="0"/>
              <w:marRight w:val="0"/>
              <w:marTop w:val="0"/>
              <w:marBottom w:val="0"/>
              <w:divBdr>
                <w:top w:val="none" w:sz="0" w:space="0" w:color="auto"/>
                <w:left w:val="none" w:sz="0" w:space="0" w:color="auto"/>
                <w:bottom w:val="none" w:sz="0" w:space="0" w:color="auto"/>
                <w:right w:val="none" w:sz="0" w:space="0" w:color="auto"/>
              </w:divBdr>
            </w:div>
            <w:div w:id="2087798596">
              <w:marLeft w:val="0"/>
              <w:marRight w:val="0"/>
              <w:marTop w:val="0"/>
              <w:marBottom w:val="0"/>
              <w:divBdr>
                <w:top w:val="none" w:sz="0" w:space="0" w:color="auto"/>
                <w:left w:val="none" w:sz="0" w:space="0" w:color="auto"/>
                <w:bottom w:val="none" w:sz="0" w:space="0" w:color="auto"/>
                <w:right w:val="none" w:sz="0" w:space="0" w:color="auto"/>
              </w:divBdr>
            </w:div>
            <w:div w:id="627509252">
              <w:marLeft w:val="0"/>
              <w:marRight w:val="0"/>
              <w:marTop w:val="0"/>
              <w:marBottom w:val="0"/>
              <w:divBdr>
                <w:top w:val="none" w:sz="0" w:space="0" w:color="auto"/>
                <w:left w:val="none" w:sz="0" w:space="0" w:color="auto"/>
                <w:bottom w:val="none" w:sz="0" w:space="0" w:color="auto"/>
                <w:right w:val="none" w:sz="0" w:space="0" w:color="auto"/>
              </w:divBdr>
            </w:div>
            <w:div w:id="359747061">
              <w:marLeft w:val="0"/>
              <w:marRight w:val="0"/>
              <w:marTop w:val="0"/>
              <w:marBottom w:val="0"/>
              <w:divBdr>
                <w:top w:val="none" w:sz="0" w:space="0" w:color="auto"/>
                <w:left w:val="none" w:sz="0" w:space="0" w:color="auto"/>
                <w:bottom w:val="none" w:sz="0" w:space="0" w:color="auto"/>
                <w:right w:val="none" w:sz="0" w:space="0" w:color="auto"/>
              </w:divBdr>
            </w:div>
            <w:div w:id="1030256730">
              <w:marLeft w:val="0"/>
              <w:marRight w:val="0"/>
              <w:marTop w:val="0"/>
              <w:marBottom w:val="0"/>
              <w:divBdr>
                <w:top w:val="none" w:sz="0" w:space="0" w:color="auto"/>
                <w:left w:val="none" w:sz="0" w:space="0" w:color="auto"/>
                <w:bottom w:val="none" w:sz="0" w:space="0" w:color="auto"/>
                <w:right w:val="none" w:sz="0" w:space="0" w:color="auto"/>
              </w:divBdr>
            </w:div>
            <w:div w:id="1198348111">
              <w:marLeft w:val="0"/>
              <w:marRight w:val="0"/>
              <w:marTop w:val="0"/>
              <w:marBottom w:val="0"/>
              <w:divBdr>
                <w:top w:val="none" w:sz="0" w:space="0" w:color="auto"/>
                <w:left w:val="none" w:sz="0" w:space="0" w:color="auto"/>
                <w:bottom w:val="none" w:sz="0" w:space="0" w:color="auto"/>
                <w:right w:val="none" w:sz="0" w:space="0" w:color="auto"/>
              </w:divBdr>
            </w:div>
            <w:div w:id="139932797">
              <w:marLeft w:val="0"/>
              <w:marRight w:val="0"/>
              <w:marTop w:val="0"/>
              <w:marBottom w:val="0"/>
              <w:divBdr>
                <w:top w:val="none" w:sz="0" w:space="0" w:color="auto"/>
                <w:left w:val="none" w:sz="0" w:space="0" w:color="auto"/>
                <w:bottom w:val="none" w:sz="0" w:space="0" w:color="auto"/>
                <w:right w:val="none" w:sz="0" w:space="0" w:color="auto"/>
              </w:divBdr>
            </w:div>
            <w:div w:id="1041593777">
              <w:marLeft w:val="0"/>
              <w:marRight w:val="0"/>
              <w:marTop w:val="0"/>
              <w:marBottom w:val="0"/>
              <w:divBdr>
                <w:top w:val="none" w:sz="0" w:space="0" w:color="auto"/>
                <w:left w:val="none" w:sz="0" w:space="0" w:color="auto"/>
                <w:bottom w:val="none" w:sz="0" w:space="0" w:color="auto"/>
                <w:right w:val="none" w:sz="0" w:space="0" w:color="auto"/>
              </w:divBdr>
            </w:div>
            <w:div w:id="1139421946">
              <w:marLeft w:val="0"/>
              <w:marRight w:val="0"/>
              <w:marTop w:val="0"/>
              <w:marBottom w:val="0"/>
              <w:divBdr>
                <w:top w:val="none" w:sz="0" w:space="0" w:color="auto"/>
                <w:left w:val="none" w:sz="0" w:space="0" w:color="auto"/>
                <w:bottom w:val="none" w:sz="0" w:space="0" w:color="auto"/>
                <w:right w:val="none" w:sz="0" w:space="0" w:color="auto"/>
              </w:divBdr>
            </w:div>
            <w:div w:id="895553604">
              <w:marLeft w:val="0"/>
              <w:marRight w:val="0"/>
              <w:marTop w:val="0"/>
              <w:marBottom w:val="0"/>
              <w:divBdr>
                <w:top w:val="none" w:sz="0" w:space="0" w:color="auto"/>
                <w:left w:val="none" w:sz="0" w:space="0" w:color="auto"/>
                <w:bottom w:val="none" w:sz="0" w:space="0" w:color="auto"/>
                <w:right w:val="none" w:sz="0" w:space="0" w:color="auto"/>
              </w:divBdr>
            </w:div>
            <w:div w:id="406734989">
              <w:marLeft w:val="0"/>
              <w:marRight w:val="0"/>
              <w:marTop w:val="0"/>
              <w:marBottom w:val="0"/>
              <w:divBdr>
                <w:top w:val="none" w:sz="0" w:space="0" w:color="auto"/>
                <w:left w:val="none" w:sz="0" w:space="0" w:color="auto"/>
                <w:bottom w:val="none" w:sz="0" w:space="0" w:color="auto"/>
                <w:right w:val="none" w:sz="0" w:space="0" w:color="auto"/>
              </w:divBdr>
            </w:div>
            <w:div w:id="1504738709">
              <w:marLeft w:val="0"/>
              <w:marRight w:val="0"/>
              <w:marTop w:val="0"/>
              <w:marBottom w:val="0"/>
              <w:divBdr>
                <w:top w:val="none" w:sz="0" w:space="0" w:color="auto"/>
                <w:left w:val="none" w:sz="0" w:space="0" w:color="auto"/>
                <w:bottom w:val="none" w:sz="0" w:space="0" w:color="auto"/>
                <w:right w:val="none" w:sz="0" w:space="0" w:color="auto"/>
              </w:divBdr>
            </w:div>
            <w:div w:id="1565524061">
              <w:marLeft w:val="0"/>
              <w:marRight w:val="0"/>
              <w:marTop w:val="0"/>
              <w:marBottom w:val="0"/>
              <w:divBdr>
                <w:top w:val="none" w:sz="0" w:space="0" w:color="auto"/>
                <w:left w:val="none" w:sz="0" w:space="0" w:color="auto"/>
                <w:bottom w:val="none" w:sz="0" w:space="0" w:color="auto"/>
                <w:right w:val="none" w:sz="0" w:space="0" w:color="auto"/>
              </w:divBdr>
            </w:div>
            <w:div w:id="1765567084">
              <w:marLeft w:val="0"/>
              <w:marRight w:val="0"/>
              <w:marTop w:val="0"/>
              <w:marBottom w:val="0"/>
              <w:divBdr>
                <w:top w:val="none" w:sz="0" w:space="0" w:color="auto"/>
                <w:left w:val="none" w:sz="0" w:space="0" w:color="auto"/>
                <w:bottom w:val="none" w:sz="0" w:space="0" w:color="auto"/>
                <w:right w:val="none" w:sz="0" w:space="0" w:color="auto"/>
              </w:divBdr>
            </w:div>
            <w:div w:id="143690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746799">
      <w:bodyDiv w:val="1"/>
      <w:marLeft w:val="0"/>
      <w:marRight w:val="0"/>
      <w:marTop w:val="0"/>
      <w:marBottom w:val="0"/>
      <w:divBdr>
        <w:top w:val="none" w:sz="0" w:space="0" w:color="auto"/>
        <w:left w:val="none" w:sz="0" w:space="0" w:color="auto"/>
        <w:bottom w:val="none" w:sz="0" w:space="0" w:color="auto"/>
        <w:right w:val="none" w:sz="0" w:space="0" w:color="auto"/>
      </w:divBdr>
    </w:div>
    <w:div w:id="1482503149">
      <w:bodyDiv w:val="1"/>
      <w:marLeft w:val="0"/>
      <w:marRight w:val="0"/>
      <w:marTop w:val="0"/>
      <w:marBottom w:val="0"/>
      <w:divBdr>
        <w:top w:val="none" w:sz="0" w:space="0" w:color="auto"/>
        <w:left w:val="none" w:sz="0" w:space="0" w:color="auto"/>
        <w:bottom w:val="none" w:sz="0" w:space="0" w:color="auto"/>
        <w:right w:val="none" w:sz="0" w:space="0" w:color="auto"/>
      </w:divBdr>
    </w:div>
    <w:div w:id="1485466274">
      <w:bodyDiv w:val="1"/>
      <w:marLeft w:val="0"/>
      <w:marRight w:val="0"/>
      <w:marTop w:val="0"/>
      <w:marBottom w:val="0"/>
      <w:divBdr>
        <w:top w:val="none" w:sz="0" w:space="0" w:color="auto"/>
        <w:left w:val="none" w:sz="0" w:space="0" w:color="auto"/>
        <w:bottom w:val="none" w:sz="0" w:space="0" w:color="auto"/>
        <w:right w:val="none" w:sz="0" w:space="0" w:color="auto"/>
      </w:divBdr>
    </w:div>
    <w:div w:id="1488597816">
      <w:bodyDiv w:val="1"/>
      <w:marLeft w:val="0"/>
      <w:marRight w:val="0"/>
      <w:marTop w:val="0"/>
      <w:marBottom w:val="0"/>
      <w:divBdr>
        <w:top w:val="none" w:sz="0" w:space="0" w:color="auto"/>
        <w:left w:val="none" w:sz="0" w:space="0" w:color="auto"/>
        <w:bottom w:val="none" w:sz="0" w:space="0" w:color="auto"/>
        <w:right w:val="none" w:sz="0" w:space="0" w:color="auto"/>
      </w:divBdr>
    </w:div>
    <w:div w:id="1491019519">
      <w:bodyDiv w:val="1"/>
      <w:marLeft w:val="0"/>
      <w:marRight w:val="0"/>
      <w:marTop w:val="0"/>
      <w:marBottom w:val="0"/>
      <w:divBdr>
        <w:top w:val="none" w:sz="0" w:space="0" w:color="auto"/>
        <w:left w:val="none" w:sz="0" w:space="0" w:color="auto"/>
        <w:bottom w:val="none" w:sz="0" w:space="0" w:color="auto"/>
        <w:right w:val="none" w:sz="0" w:space="0" w:color="auto"/>
      </w:divBdr>
    </w:div>
    <w:div w:id="1531381867">
      <w:bodyDiv w:val="1"/>
      <w:marLeft w:val="0"/>
      <w:marRight w:val="0"/>
      <w:marTop w:val="0"/>
      <w:marBottom w:val="0"/>
      <w:divBdr>
        <w:top w:val="none" w:sz="0" w:space="0" w:color="auto"/>
        <w:left w:val="none" w:sz="0" w:space="0" w:color="auto"/>
        <w:bottom w:val="none" w:sz="0" w:space="0" w:color="auto"/>
        <w:right w:val="none" w:sz="0" w:space="0" w:color="auto"/>
      </w:divBdr>
    </w:div>
    <w:div w:id="1532184478">
      <w:bodyDiv w:val="1"/>
      <w:marLeft w:val="0"/>
      <w:marRight w:val="0"/>
      <w:marTop w:val="0"/>
      <w:marBottom w:val="0"/>
      <w:divBdr>
        <w:top w:val="none" w:sz="0" w:space="0" w:color="auto"/>
        <w:left w:val="none" w:sz="0" w:space="0" w:color="auto"/>
        <w:bottom w:val="none" w:sz="0" w:space="0" w:color="auto"/>
        <w:right w:val="none" w:sz="0" w:space="0" w:color="auto"/>
      </w:divBdr>
    </w:div>
    <w:div w:id="1542473524">
      <w:bodyDiv w:val="1"/>
      <w:marLeft w:val="0"/>
      <w:marRight w:val="0"/>
      <w:marTop w:val="0"/>
      <w:marBottom w:val="0"/>
      <w:divBdr>
        <w:top w:val="none" w:sz="0" w:space="0" w:color="auto"/>
        <w:left w:val="none" w:sz="0" w:space="0" w:color="auto"/>
        <w:bottom w:val="none" w:sz="0" w:space="0" w:color="auto"/>
        <w:right w:val="none" w:sz="0" w:space="0" w:color="auto"/>
      </w:divBdr>
    </w:div>
    <w:div w:id="1555265088">
      <w:bodyDiv w:val="1"/>
      <w:marLeft w:val="0"/>
      <w:marRight w:val="0"/>
      <w:marTop w:val="0"/>
      <w:marBottom w:val="0"/>
      <w:divBdr>
        <w:top w:val="none" w:sz="0" w:space="0" w:color="auto"/>
        <w:left w:val="none" w:sz="0" w:space="0" w:color="auto"/>
        <w:bottom w:val="none" w:sz="0" w:space="0" w:color="auto"/>
        <w:right w:val="none" w:sz="0" w:space="0" w:color="auto"/>
      </w:divBdr>
    </w:div>
    <w:div w:id="1557282051">
      <w:bodyDiv w:val="1"/>
      <w:marLeft w:val="0"/>
      <w:marRight w:val="0"/>
      <w:marTop w:val="0"/>
      <w:marBottom w:val="0"/>
      <w:divBdr>
        <w:top w:val="none" w:sz="0" w:space="0" w:color="auto"/>
        <w:left w:val="none" w:sz="0" w:space="0" w:color="auto"/>
        <w:bottom w:val="none" w:sz="0" w:space="0" w:color="auto"/>
        <w:right w:val="none" w:sz="0" w:space="0" w:color="auto"/>
      </w:divBdr>
    </w:div>
    <w:div w:id="1557858934">
      <w:bodyDiv w:val="1"/>
      <w:marLeft w:val="0"/>
      <w:marRight w:val="0"/>
      <w:marTop w:val="0"/>
      <w:marBottom w:val="0"/>
      <w:divBdr>
        <w:top w:val="none" w:sz="0" w:space="0" w:color="auto"/>
        <w:left w:val="none" w:sz="0" w:space="0" w:color="auto"/>
        <w:bottom w:val="none" w:sz="0" w:space="0" w:color="auto"/>
        <w:right w:val="none" w:sz="0" w:space="0" w:color="auto"/>
      </w:divBdr>
    </w:div>
    <w:div w:id="1567841175">
      <w:bodyDiv w:val="1"/>
      <w:marLeft w:val="0"/>
      <w:marRight w:val="0"/>
      <w:marTop w:val="0"/>
      <w:marBottom w:val="0"/>
      <w:divBdr>
        <w:top w:val="none" w:sz="0" w:space="0" w:color="auto"/>
        <w:left w:val="none" w:sz="0" w:space="0" w:color="auto"/>
        <w:bottom w:val="none" w:sz="0" w:space="0" w:color="auto"/>
        <w:right w:val="none" w:sz="0" w:space="0" w:color="auto"/>
      </w:divBdr>
    </w:div>
    <w:div w:id="1575820879">
      <w:bodyDiv w:val="1"/>
      <w:marLeft w:val="0"/>
      <w:marRight w:val="0"/>
      <w:marTop w:val="0"/>
      <w:marBottom w:val="0"/>
      <w:divBdr>
        <w:top w:val="none" w:sz="0" w:space="0" w:color="auto"/>
        <w:left w:val="none" w:sz="0" w:space="0" w:color="auto"/>
        <w:bottom w:val="none" w:sz="0" w:space="0" w:color="auto"/>
        <w:right w:val="none" w:sz="0" w:space="0" w:color="auto"/>
      </w:divBdr>
    </w:div>
    <w:div w:id="1601718867">
      <w:bodyDiv w:val="1"/>
      <w:marLeft w:val="0"/>
      <w:marRight w:val="0"/>
      <w:marTop w:val="0"/>
      <w:marBottom w:val="0"/>
      <w:divBdr>
        <w:top w:val="none" w:sz="0" w:space="0" w:color="auto"/>
        <w:left w:val="none" w:sz="0" w:space="0" w:color="auto"/>
        <w:bottom w:val="none" w:sz="0" w:space="0" w:color="auto"/>
        <w:right w:val="none" w:sz="0" w:space="0" w:color="auto"/>
      </w:divBdr>
    </w:div>
    <w:div w:id="1623195821">
      <w:bodyDiv w:val="1"/>
      <w:marLeft w:val="0"/>
      <w:marRight w:val="0"/>
      <w:marTop w:val="0"/>
      <w:marBottom w:val="0"/>
      <w:divBdr>
        <w:top w:val="none" w:sz="0" w:space="0" w:color="auto"/>
        <w:left w:val="none" w:sz="0" w:space="0" w:color="auto"/>
        <w:bottom w:val="none" w:sz="0" w:space="0" w:color="auto"/>
        <w:right w:val="none" w:sz="0" w:space="0" w:color="auto"/>
      </w:divBdr>
    </w:div>
    <w:div w:id="1636718091">
      <w:bodyDiv w:val="1"/>
      <w:marLeft w:val="0"/>
      <w:marRight w:val="0"/>
      <w:marTop w:val="0"/>
      <w:marBottom w:val="0"/>
      <w:divBdr>
        <w:top w:val="none" w:sz="0" w:space="0" w:color="auto"/>
        <w:left w:val="none" w:sz="0" w:space="0" w:color="auto"/>
        <w:bottom w:val="none" w:sz="0" w:space="0" w:color="auto"/>
        <w:right w:val="none" w:sz="0" w:space="0" w:color="auto"/>
      </w:divBdr>
    </w:div>
    <w:div w:id="1652519001">
      <w:bodyDiv w:val="1"/>
      <w:marLeft w:val="0"/>
      <w:marRight w:val="0"/>
      <w:marTop w:val="0"/>
      <w:marBottom w:val="0"/>
      <w:divBdr>
        <w:top w:val="none" w:sz="0" w:space="0" w:color="auto"/>
        <w:left w:val="none" w:sz="0" w:space="0" w:color="auto"/>
        <w:bottom w:val="none" w:sz="0" w:space="0" w:color="auto"/>
        <w:right w:val="none" w:sz="0" w:space="0" w:color="auto"/>
      </w:divBdr>
    </w:div>
    <w:div w:id="1654064984">
      <w:bodyDiv w:val="1"/>
      <w:marLeft w:val="0"/>
      <w:marRight w:val="0"/>
      <w:marTop w:val="0"/>
      <w:marBottom w:val="0"/>
      <w:divBdr>
        <w:top w:val="none" w:sz="0" w:space="0" w:color="auto"/>
        <w:left w:val="none" w:sz="0" w:space="0" w:color="auto"/>
        <w:bottom w:val="none" w:sz="0" w:space="0" w:color="auto"/>
        <w:right w:val="none" w:sz="0" w:space="0" w:color="auto"/>
      </w:divBdr>
      <w:divsChild>
        <w:div w:id="23485292">
          <w:marLeft w:val="0"/>
          <w:marRight w:val="0"/>
          <w:marTop w:val="0"/>
          <w:marBottom w:val="0"/>
          <w:divBdr>
            <w:top w:val="none" w:sz="0" w:space="0" w:color="auto"/>
            <w:left w:val="none" w:sz="0" w:space="0" w:color="auto"/>
            <w:bottom w:val="none" w:sz="0" w:space="0" w:color="auto"/>
            <w:right w:val="none" w:sz="0" w:space="0" w:color="auto"/>
          </w:divBdr>
          <w:divsChild>
            <w:div w:id="747729503">
              <w:marLeft w:val="0"/>
              <w:marRight w:val="0"/>
              <w:marTop w:val="0"/>
              <w:marBottom w:val="0"/>
              <w:divBdr>
                <w:top w:val="none" w:sz="0" w:space="0" w:color="auto"/>
                <w:left w:val="none" w:sz="0" w:space="0" w:color="auto"/>
                <w:bottom w:val="none" w:sz="0" w:space="0" w:color="auto"/>
                <w:right w:val="none" w:sz="0" w:space="0" w:color="auto"/>
              </w:divBdr>
            </w:div>
            <w:div w:id="1542546852">
              <w:marLeft w:val="0"/>
              <w:marRight w:val="0"/>
              <w:marTop w:val="0"/>
              <w:marBottom w:val="0"/>
              <w:divBdr>
                <w:top w:val="none" w:sz="0" w:space="0" w:color="auto"/>
                <w:left w:val="none" w:sz="0" w:space="0" w:color="auto"/>
                <w:bottom w:val="none" w:sz="0" w:space="0" w:color="auto"/>
                <w:right w:val="none" w:sz="0" w:space="0" w:color="auto"/>
              </w:divBdr>
            </w:div>
            <w:div w:id="2080903385">
              <w:marLeft w:val="0"/>
              <w:marRight w:val="0"/>
              <w:marTop w:val="0"/>
              <w:marBottom w:val="0"/>
              <w:divBdr>
                <w:top w:val="none" w:sz="0" w:space="0" w:color="auto"/>
                <w:left w:val="none" w:sz="0" w:space="0" w:color="auto"/>
                <w:bottom w:val="none" w:sz="0" w:space="0" w:color="auto"/>
                <w:right w:val="none" w:sz="0" w:space="0" w:color="auto"/>
              </w:divBdr>
            </w:div>
            <w:div w:id="1913274697">
              <w:marLeft w:val="0"/>
              <w:marRight w:val="0"/>
              <w:marTop w:val="0"/>
              <w:marBottom w:val="0"/>
              <w:divBdr>
                <w:top w:val="none" w:sz="0" w:space="0" w:color="auto"/>
                <w:left w:val="none" w:sz="0" w:space="0" w:color="auto"/>
                <w:bottom w:val="none" w:sz="0" w:space="0" w:color="auto"/>
                <w:right w:val="none" w:sz="0" w:space="0" w:color="auto"/>
              </w:divBdr>
            </w:div>
            <w:div w:id="929656359">
              <w:marLeft w:val="0"/>
              <w:marRight w:val="0"/>
              <w:marTop w:val="0"/>
              <w:marBottom w:val="0"/>
              <w:divBdr>
                <w:top w:val="none" w:sz="0" w:space="0" w:color="auto"/>
                <w:left w:val="none" w:sz="0" w:space="0" w:color="auto"/>
                <w:bottom w:val="none" w:sz="0" w:space="0" w:color="auto"/>
                <w:right w:val="none" w:sz="0" w:space="0" w:color="auto"/>
              </w:divBdr>
            </w:div>
            <w:div w:id="1957523441">
              <w:marLeft w:val="0"/>
              <w:marRight w:val="0"/>
              <w:marTop w:val="0"/>
              <w:marBottom w:val="0"/>
              <w:divBdr>
                <w:top w:val="none" w:sz="0" w:space="0" w:color="auto"/>
                <w:left w:val="none" w:sz="0" w:space="0" w:color="auto"/>
                <w:bottom w:val="none" w:sz="0" w:space="0" w:color="auto"/>
                <w:right w:val="none" w:sz="0" w:space="0" w:color="auto"/>
              </w:divBdr>
            </w:div>
            <w:div w:id="167333918">
              <w:marLeft w:val="0"/>
              <w:marRight w:val="0"/>
              <w:marTop w:val="0"/>
              <w:marBottom w:val="0"/>
              <w:divBdr>
                <w:top w:val="none" w:sz="0" w:space="0" w:color="auto"/>
                <w:left w:val="none" w:sz="0" w:space="0" w:color="auto"/>
                <w:bottom w:val="none" w:sz="0" w:space="0" w:color="auto"/>
                <w:right w:val="none" w:sz="0" w:space="0" w:color="auto"/>
              </w:divBdr>
            </w:div>
            <w:div w:id="498543057">
              <w:marLeft w:val="0"/>
              <w:marRight w:val="0"/>
              <w:marTop w:val="0"/>
              <w:marBottom w:val="0"/>
              <w:divBdr>
                <w:top w:val="none" w:sz="0" w:space="0" w:color="auto"/>
                <w:left w:val="none" w:sz="0" w:space="0" w:color="auto"/>
                <w:bottom w:val="none" w:sz="0" w:space="0" w:color="auto"/>
                <w:right w:val="none" w:sz="0" w:space="0" w:color="auto"/>
              </w:divBdr>
            </w:div>
            <w:div w:id="1483155237">
              <w:marLeft w:val="0"/>
              <w:marRight w:val="0"/>
              <w:marTop w:val="0"/>
              <w:marBottom w:val="0"/>
              <w:divBdr>
                <w:top w:val="none" w:sz="0" w:space="0" w:color="auto"/>
                <w:left w:val="none" w:sz="0" w:space="0" w:color="auto"/>
                <w:bottom w:val="none" w:sz="0" w:space="0" w:color="auto"/>
                <w:right w:val="none" w:sz="0" w:space="0" w:color="auto"/>
              </w:divBdr>
            </w:div>
            <w:div w:id="933130196">
              <w:marLeft w:val="0"/>
              <w:marRight w:val="0"/>
              <w:marTop w:val="0"/>
              <w:marBottom w:val="0"/>
              <w:divBdr>
                <w:top w:val="none" w:sz="0" w:space="0" w:color="auto"/>
                <w:left w:val="none" w:sz="0" w:space="0" w:color="auto"/>
                <w:bottom w:val="none" w:sz="0" w:space="0" w:color="auto"/>
                <w:right w:val="none" w:sz="0" w:space="0" w:color="auto"/>
              </w:divBdr>
            </w:div>
            <w:div w:id="846559241">
              <w:marLeft w:val="0"/>
              <w:marRight w:val="0"/>
              <w:marTop w:val="0"/>
              <w:marBottom w:val="0"/>
              <w:divBdr>
                <w:top w:val="none" w:sz="0" w:space="0" w:color="auto"/>
                <w:left w:val="none" w:sz="0" w:space="0" w:color="auto"/>
                <w:bottom w:val="none" w:sz="0" w:space="0" w:color="auto"/>
                <w:right w:val="none" w:sz="0" w:space="0" w:color="auto"/>
              </w:divBdr>
            </w:div>
            <w:div w:id="259796355">
              <w:marLeft w:val="0"/>
              <w:marRight w:val="0"/>
              <w:marTop w:val="0"/>
              <w:marBottom w:val="0"/>
              <w:divBdr>
                <w:top w:val="none" w:sz="0" w:space="0" w:color="auto"/>
                <w:left w:val="none" w:sz="0" w:space="0" w:color="auto"/>
                <w:bottom w:val="none" w:sz="0" w:space="0" w:color="auto"/>
                <w:right w:val="none" w:sz="0" w:space="0" w:color="auto"/>
              </w:divBdr>
            </w:div>
            <w:div w:id="178852970">
              <w:marLeft w:val="0"/>
              <w:marRight w:val="0"/>
              <w:marTop w:val="0"/>
              <w:marBottom w:val="0"/>
              <w:divBdr>
                <w:top w:val="none" w:sz="0" w:space="0" w:color="auto"/>
                <w:left w:val="none" w:sz="0" w:space="0" w:color="auto"/>
                <w:bottom w:val="none" w:sz="0" w:space="0" w:color="auto"/>
                <w:right w:val="none" w:sz="0" w:space="0" w:color="auto"/>
              </w:divBdr>
            </w:div>
            <w:div w:id="670135066">
              <w:marLeft w:val="0"/>
              <w:marRight w:val="0"/>
              <w:marTop w:val="0"/>
              <w:marBottom w:val="0"/>
              <w:divBdr>
                <w:top w:val="none" w:sz="0" w:space="0" w:color="auto"/>
                <w:left w:val="none" w:sz="0" w:space="0" w:color="auto"/>
                <w:bottom w:val="none" w:sz="0" w:space="0" w:color="auto"/>
                <w:right w:val="none" w:sz="0" w:space="0" w:color="auto"/>
              </w:divBdr>
            </w:div>
            <w:div w:id="1757899198">
              <w:marLeft w:val="0"/>
              <w:marRight w:val="0"/>
              <w:marTop w:val="0"/>
              <w:marBottom w:val="0"/>
              <w:divBdr>
                <w:top w:val="none" w:sz="0" w:space="0" w:color="auto"/>
                <w:left w:val="none" w:sz="0" w:space="0" w:color="auto"/>
                <w:bottom w:val="none" w:sz="0" w:space="0" w:color="auto"/>
                <w:right w:val="none" w:sz="0" w:space="0" w:color="auto"/>
              </w:divBdr>
            </w:div>
            <w:div w:id="1215504926">
              <w:marLeft w:val="0"/>
              <w:marRight w:val="0"/>
              <w:marTop w:val="0"/>
              <w:marBottom w:val="0"/>
              <w:divBdr>
                <w:top w:val="none" w:sz="0" w:space="0" w:color="auto"/>
                <w:left w:val="none" w:sz="0" w:space="0" w:color="auto"/>
                <w:bottom w:val="none" w:sz="0" w:space="0" w:color="auto"/>
                <w:right w:val="none" w:sz="0" w:space="0" w:color="auto"/>
              </w:divBdr>
            </w:div>
            <w:div w:id="1708867178">
              <w:marLeft w:val="0"/>
              <w:marRight w:val="0"/>
              <w:marTop w:val="0"/>
              <w:marBottom w:val="0"/>
              <w:divBdr>
                <w:top w:val="none" w:sz="0" w:space="0" w:color="auto"/>
                <w:left w:val="none" w:sz="0" w:space="0" w:color="auto"/>
                <w:bottom w:val="none" w:sz="0" w:space="0" w:color="auto"/>
                <w:right w:val="none" w:sz="0" w:space="0" w:color="auto"/>
              </w:divBdr>
            </w:div>
            <w:div w:id="319046195">
              <w:marLeft w:val="0"/>
              <w:marRight w:val="0"/>
              <w:marTop w:val="0"/>
              <w:marBottom w:val="0"/>
              <w:divBdr>
                <w:top w:val="none" w:sz="0" w:space="0" w:color="auto"/>
                <w:left w:val="none" w:sz="0" w:space="0" w:color="auto"/>
                <w:bottom w:val="none" w:sz="0" w:space="0" w:color="auto"/>
                <w:right w:val="none" w:sz="0" w:space="0" w:color="auto"/>
              </w:divBdr>
            </w:div>
            <w:div w:id="794449268">
              <w:marLeft w:val="0"/>
              <w:marRight w:val="0"/>
              <w:marTop w:val="0"/>
              <w:marBottom w:val="0"/>
              <w:divBdr>
                <w:top w:val="none" w:sz="0" w:space="0" w:color="auto"/>
                <w:left w:val="none" w:sz="0" w:space="0" w:color="auto"/>
                <w:bottom w:val="none" w:sz="0" w:space="0" w:color="auto"/>
                <w:right w:val="none" w:sz="0" w:space="0" w:color="auto"/>
              </w:divBdr>
            </w:div>
            <w:div w:id="1401443526">
              <w:marLeft w:val="0"/>
              <w:marRight w:val="0"/>
              <w:marTop w:val="0"/>
              <w:marBottom w:val="0"/>
              <w:divBdr>
                <w:top w:val="none" w:sz="0" w:space="0" w:color="auto"/>
                <w:left w:val="none" w:sz="0" w:space="0" w:color="auto"/>
                <w:bottom w:val="none" w:sz="0" w:space="0" w:color="auto"/>
                <w:right w:val="none" w:sz="0" w:space="0" w:color="auto"/>
              </w:divBdr>
            </w:div>
            <w:div w:id="1103719817">
              <w:marLeft w:val="0"/>
              <w:marRight w:val="0"/>
              <w:marTop w:val="0"/>
              <w:marBottom w:val="0"/>
              <w:divBdr>
                <w:top w:val="none" w:sz="0" w:space="0" w:color="auto"/>
                <w:left w:val="none" w:sz="0" w:space="0" w:color="auto"/>
                <w:bottom w:val="none" w:sz="0" w:space="0" w:color="auto"/>
                <w:right w:val="none" w:sz="0" w:space="0" w:color="auto"/>
              </w:divBdr>
            </w:div>
            <w:div w:id="1306089052">
              <w:marLeft w:val="0"/>
              <w:marRight w:val="0"/>
              <w:marTop w:val="0"/>
              <w:marBottom w:val="0"/>
              <w:divBdr>
                <w:top w:val="none" w:sz="0" w:space="0" w:color="auto"/>
                <w:left w:val="none" w:sz="0" w:space="0" w:color="auto"/>
                <w:bottom w:val="none" w:sz="0" w:space="0" w:color="auto"/>
                <w:right w:val="none" w:sz="0" w:space="0" w:color="auto"/>
              </w:divBdr>
            </w:div>
            <w:div w:id="581061354">
              <w:marLeft w:val="0"/>
              <w:marRight w:val="0"/>
              <w:marTop w:val="0"/>
              <w:marBottom w:val="0"/>
              <w:divBdr>
                <w:top w:val="none" w:sz="0" w:space="0" w:color="auto"/>
                <w:left w:val="none" w:sz="0" w:space="0" w:color="auto"/>
                <w:bottom w:val="none" w:sz="0" w:space="0" w:color="auto"/>
                <w:right w:val="none" w:sz="0" w:space="0" w:color="auto"/>
              </w:divBdr>
            </w:div>
            <w:div w:id="426772020">
              <w:marLeft w:val="0"/>
              <w:marRight w:val="0"/>
              <w:marTop w:val="0"/>
              <w:marBottom w:val="0"/>
              <w:divBdr>
                <w:top w:val="none" w:sz="0" w:space="0" w:color="auto"/>
                <w:left w:val="none" w:sz="0" w:space="0" w:color="auto"/>
                <w:bottom w:val="none" w:sz="0" w:space="0" w:color="auto"/>
                <w:right w:val="none" w:sz="0" w:space="0" w:color="auto"/>
              </w:divBdr>
            </w:div>
            <w:div w:id="1875582025">
              <w:marLeft w:val="0"/>
              <w:marRight w:val="0"/>
              <w:marTop w:val="0"/>
              <w:marBottom w:val="0"/>
              <w:divBdr>
                <w:top w:val="none" w:sz="0" w:space="0" w:color="auto"/>
                <w:left w:val="none" w:sz="0" w:space="0" w:color="auto"/>
                <w:bottom w:val="none" w:sz="0" w:space="0" w:color="auto"/>
                <w:right w:val="none" w:sz="0" w:space="0" w:color="auto"/>
              </w:divBdr>
            </w:div>
            <w:div w:id="679506716">
              <w:marLeft w:val="0"/>
              <w:marRight w:val="0"/>
              <w:marTop w:val="0"/>
              <w:marBottom w:val="0"/>
              <w:divBdr>
                <w:top w:val="none" w:sz="0" w:space="0" w:color="auto"/>
                <w:left w:val="none" w:sz="0" w:space="0" w:color="auto"/>
                <w:bottom w:val="none" w:sz="0" w:space="0" w:color="auto"/>
                <w:right w:val="none" w:sz="0" w:space="0" w:color="auto"/>
              </w:divBdr>
            </w:div>
            <w:div w:id="495614512">
              <w:marLeft w:val="0"/>
              <w:marRight w:val="0"/>
              <w:marTop w:val="0"/>
              <w:marBottom w:val="0"/>
              <w:divBdr>
                <w:top w:val="none" w:sz="0" w:space="0" w:color="auto"/>
                <w:left w:val="none" w:sz="0" w:space="0" w:color="auto"/>
                <w:bottom w:val="none" w:sz="0" w:space="0" w:color="auto"/>
                <w:right w:val="none" w:sz="0" w:space="0" w:color="auto"/>
              </w:divBdr>
            </w:div>
            <w:div w:id="713889610">
              <w:marLeft w:val="0"/>
              <w:marRight w:val="0"/>
              <w:marTop w:val="0"/>
              <w:marBottom w:val="0"/>
              <w:divBdr>
                <w:top w:val="none" w:sz="0" w:space="0" w:color="auto"/>
                <w:left w:val="none" w:sz="0" w:space="0" w:color="auto"/>
                <w:bottom w:val="none" w:sz="0" w:space="0" w:color="auto"/>
                <w:right w:val="none" w:sz="0" w:space="0" w:color="auto"/>
              </w:divBdr>
            </w:div>
            <w:div w:id="49310332">
              <w:marLeft w:val="0"/>
              <w:marRight w:val="0"/>
              <w:marTop w:val="0"/>
              <w:marBottom w:val="0"/>
              <w:divBdr>
                <w:top w:val="none" w:sz="0" w:space="0" w:color="auto"/>
                <w:left w:val="none" w:sz="0" w:space="0" w:color="auto"/>
                <w:bottom w:val="none" w:sz="0" w:space="0" w:color="auto"/>
                <w:right w:val="none" w:sz="0" w:space="0" w:color="auto"/>
              </w:divBdr>
            </w:div>
            <w:div w:id="1290354539">
              <w:marLeft w:val="0"/>
              <w:marRight w:val="0"/>
              <w:marTop w:val="0"/>
              <w:marBottom w:val="0"/>
              <w:divBdr>
                <w:top w:val="none" w:sz="0" w:space="0" w:color="auto"/>
                <w:left w:val="none" w:sz="0" w:space="0" w:color="auto"/>
                <w:bottom w:val="none" w:sz="0" w:space="0" w:color="auto"/>
                <w:right w:val="none" w:sz="0" w:space="0" w:color="auto"/>
              </w:divBdr>
            </w:div>
            <w:div w:id="1947347623">
              <w:marLeft w:val="0"/>
              <w:marRight w:val="0"/>
              <w:marTop w:val="0"/>
              <w:marBottom w:val="0"/>
              <w:divBdr>
                <w:top w:val="none" w:sz="0" w:space="0" w:color="auto"/>
                <w:left w:val="none" w:sz="0" w:space="0" w:color="auto"/>
                <w:bottom w:val="none" w:sz="0" w:space="0" w:color="auto"/>
                <w:right w:val="none" w:sz="0" w:space="0" w:color="auto"/>
              </w:divBdr>
            </w:div>
            <w:div w:id="1640110581">
              <w:marLeft w:val="0"/>
              <w:marRight w:val="0"/>
              <w:marTop w:val="0"/>
              <w:marBottom w:val="0"/>
              <w:divBdr>
                <w:top w:val="none" w:sz="0" w:space="0" w:color="auto"/>
                <w:left w:val="none" w:sz="0" w:space="0" w:color="auto"/>
                <w:bottom w:val="none" w:sz="0" w:space="0" w:color="auto"/>
                <w:right w:val="none" w:sz="0" w:space="0" w:color="auto"/>
              </w:divBdr>
            </w:div>
            <w:div w:id="1682972411">
              <w:marLeft w:val="0"/>
              <w:marRight w:val="0"/>
              <w:marTop w:val="0"/>
              <w:marBottom w:val="0"/>
              <w:divBdr>
                <w:top w:val="none" w:sz="0" w:space="0" w:color="auto"/>
                <w:left w:val="none" w:sz="0" w:space="0" w:color="auto"/>
                <w:bottom w:val="none" w:sz="0" w:space="0" w:color="auto"/>
                <w:right w:val="none" w:sz="0" w:space="0" w:color="auto"/>
              </w:divBdr>
            </w:div>
            <w:div w:id="329021441">
              <w:marLeft w:val="0"/>
              <w:marRight w:val="0"/>
              <w:marTop w:val="0"/>
              <w:marBottom w:val="0"/>
              <w:divBdr>
                <w:top w:val="none" w:sz="0" w:space="0" w:color="auto"/>
                <w:left w:val="none" w:sz="0" w:space="0" w:color="auto"/>
                <w:bottom w:val="none" w:sz="0" w:space="0" w:color="auto"/>
                <w:right w:val="none" w:sz="0" w:space="0" w:color="auto"/>
              </w:divBdr>
            </w:div>
            <w:div w:id="2055226096">
              <w:marLeft w:val="0"/>
              <w:marRight w:val="0"/>
              <w:marTop w:val="0"/>
              <w:marBottom w:val="0"/>
              <w:divBdr>
                <w:top w:val="none" w:sz="0" w:space="0" w:color="auto"/>
                <w:left w:val="none" w:sz="0" w:space="0" w:color="auto"/>
                <w:bottom w:val="none" w:sz="0" w:space="0" w:color="auto"/>
                <w:right w:val="none" w:sz="0" w:space="0" w:color="auto"/>
              </w:divBdr>
            </w:div>
            <w:div w:id="147939514">
              <w:marLeft w:val="0"/>
              <w:marRight w:val="0"/>
              <w:marTop w:val="0"/>
              <w:marBottom w:val="0"/>
              <w:divBdr>
                <w:top w:val="none" w:sz="0" w:space="0" w:color="auto"/>
                <w:left w:val="none" w:sz="0" w:space="0" w:color="auto"/>
                <w:bottom w:val="none" w:sz="0" w:space="0" w:color="auto"/>
                <w:right w:val="none" w:sz="0" w:space="0" w:color="auto"/>
              </w:divBdr>
            </w:div>
            <w:div w:id="1717313329">
              <w:marLeft w:val="0"/>
              <w:marRight w:val="0"/>
              <w:marTop w:val="0"/>
              <w:marBottom w:val="0"/>
              <w:divBdr>
                <w:top w:val="none" w:sz="0" w:space="0" w:color="auto"/>
                <w:left w:val="none" w:sz="0" w:space="0" w:color="auto"/>
                <w:bottom w:val="none" w:sz="0" w:space="0" w:color="auto"/>
                <w:right w:val="none" w:sz="0" w:space="0" w:color="auto"/>
              </w:divBdr>
            </w:div>
            <w:div w:id="893780609">
              <w:marLeft w:val="0"/>
              <w:marRight w:val="0"/>
              <w:marTop w:val="0"/>
              <w:marBottom w:val="0"/>
              <w:divBdr>
                <w:top w:val="none" w:sz="0" w:space="0" w:color="auto"/>
                <w:left w:val="none" w:sz="0" w:space="0" w:color="auto"/>
                <w:bottom w:val="none" w:sz="0" w:space="0" w:color="auto"/>
                <w:right w:val="none" w:sz="0" w:space="0" w:color="auto"/>
              </w:divBdr>
            </w:div>
            <w:div w:id="680353041">
              <w:marLeft w:val="0"/>
              <w:marRight w:val="0"/>
              <w:marTop w:val="0"/>
              <w:marBottom w:val="0"/>
              <w:divBdr>
                <w:top w:val="none" w:sz="0" w:space="0" w:color="auto"/>
                <w:left w:val="none" w:sz="0" w:space="0" w:color="auto"/>
                <w:bottom w:val="none" w:sz="0" w:space="0" w:color="auto"/>
                <w:right w:val="none" w:sz="0" w:space="0" w:color="auto"/>
              </w:divBdr>
            </w:div>
            <w:div w:id="2120755354">
              <w:marLeft w:val="0"/>
              <w:marRight w:val="0"/>
              <w:marTop w:val="0"/>
              <w:marBottom w:val="0"/>
              <w:divBdr>
                <w:top w:val="none" w:sz="0" w:space="0" w:color="auto"/>
                <w:left w:val="none" w:sz="0" w:space="0" w:color="auto"/>
                <w:bottom w:val="none" w:sz="0" w:space="0" w:color="auto"/>
                <w:right w:val="none" w:sz="0" w:space="0" w:color="auto"/>
              </w:divBdr>
            </w:div>
            <w:div w:id="849102952">
              <w:marLeft w:val="0"/>
              <w:marRight w:val="0"/>
              <w:marTop w:val="0"/>
              <w:marBottom w:val="0"/>
              <w:divBdr>
                <w:top w:val="none" w:sz="0" w:space="0" w:color="auto"/>
                <w:left w:val="none" w:sz="0" w:space="0" w:color="auto"/>
                <w:bottom w:val="none" w:sz="0" w:space="0" w:color="auto"/>
                <w:right w:val="none" w:sz="0" w:space="0" w:color="auto"/>
              </w:divBdr>
            </w:div>
            <w:div w:id="1390686752">
              <w:marLeft w:val="0"/>
              <w:marRight w:val="0"/>
              <w:marTop w:val="0"/>
              <w:marBottom w:val="0"/>
              <w:divBdr>
                <w:top w:val="none" w:sz="0" w:space="0" w:color="auto"/>
                <w:left w:val="none" w:sz="0" w:space="0" w:color="auto"/>
                <w:bottom w:val="none" w:sz="0" w:space="0" w:color="auto"/>
                <w:right w:val="none" w:sz="0" w:space="0" w:color="auto"/>
              </w:divBdr>
            </w:div>
            <w:div w:id="2144690392">
              <w:marLeft w:val="0"/>
              <w:marRight w:val="0"/>
              <w:marTop w:val="0"/>
              <w:marBottom w:val="0"/>
              <w:divBdr>
                <w:top w:val="none" w:sz="0" w:space="0" w:color="auto"/>
                <w:left w:val="none" w:sz="0" w:space="0" w:color="auto"/>
                <w:bottom w:val="none" w:sz="0" w:space="0" w:color="auto"/>
                <w:right w:val="none" w:sz="0" w:space="0" w:color="auto"/>
              </w:divBdr>
            </w:div>
            <w:div w:id="1895385616">
              <w:marLeft w:val="0"/>
              <w:marRight w:val="0"/>
              <w:marTop w:val="0"/>
              <w:marBottom w:val="0"/>
              <w:divBdr>
                <w:top w:val="none" w:sz="0" w:space="0" w:color="auto"/>
                <w:left w:val="none" w:sz="0" w:space="0" w:color="auto"/>
                <w:bottom w:val="none" w:sz="0" w:space="0" w:color="auto"/>
                <w:right w:val="none" w:sz="0" w:space="0" w:color="auto"/>
              </w:divBdr>
            </w:div>
            <w:div w:id="1750301862">
              <w:marLeft w:val="0"/>
              <w:marRight w:val="0"/>
              <w:marTop w:val="0"/>
              <w:marBottom w:val="0"/>
              <w:divBdr>
                <w:top w:val="none" w:sz="0" w:space="0" w:color="auto"/>
                <w:left w:val="none" w:sz="0" w:space="0" w:color="auto"/>
                <w:bottom w:val="none" w:sz="0" w:space="0" w:color="auto"/>
                <w:right w:val="none" w:sz="0" w:space="0" w:color="auto"/>
              </w:divBdr>
            </w:div>
            <w:div w:id="642544737">
              <w:marLeft w:val="0"/>
              <w:marRight w:val="0"/>
              <w:marTop w:val="0"/>
              <w:marBottom w:val="0"/>
              <w:divBdr>
                <w:top w:val="none" w:sz="0" w:space="0" w:color="auto"/>
                <w:left w:val="none" w:sz="0" w:space="0" w:color="auto"/>
                <w:bottom w:val="none" w:sz="0" w:space="0" w:color="auto"/>
                <w:right w:val="none" w:sz="0" w:space="0" w:color="auto"/>
              </w:divBdr>
            </w:div>
            <w:div w:id="1191722824">
              <w:marLeft w:val="0"/>
              <w:marRight w:val="0"/>
              <w:marTop w:val="0"/>
              <w:marBottom w:val="0"/>
              <w:divBdr>
                <w:top w:val="none" w:sz="0" w:space="0" w:color="auto"/>
                <w:left w:val="none" w:sz="0" w:space="0" w:color="auto"/>
                <w:bottom w:val="none" w:sz="0" w:space="0" w:color="auto"/>
                <w:right w:val="none" w:sz="0" w:space="0" w:color="auto"/>
              </w:divBdr>
            </w:div>
            <w:div w:id="911619650">
              <w:marLeft w:val="0"/>
              <w:marRight w:val="0"/>
              <w:marTop w:val="0"/>
              <w:marBottom w:val="0"/>
              <w:divBdr>
                <w:top w:val="none" w:sz="0" w:space="0" w:color="auto"/>
                <w:left w:val="none" w:sz="0" w:space="0" w:color="auto"/>
                <w:bottom w:val="none" w:sz="0" w:space="0" w:color="auto"/>
                <w:right w:val="none" w:sz="0" w:space="0" w:color="auto"/>
              </w:divBdr>
            </w:div>
            <w:div w:id="164130135">
              <w:marLeft w:val="0"/>
              <w:marRight w:val="0"/>
              <w:marTop w:val="0"/>
              <w:marBottom w:val="0"/>
              <w:divBdr>
                <w:top w:val="none" w:sz="0" w:space="0" w:color="auto"/>
                <w:left w:val="none" w:sz="0" w:space="0" w:color="auto"/>
                <w:bottom w:val="none" w:sz="0" w:space="0" w:color="auto"/>
                <w:right w:val="none" w:sz="0" w:space="0" w:color="auto"/>
              </w:divBdr>
            </w:div>
            <w:div w:id="1059136362">
              <w:marLeft w:val="0"/>
              <w:marRight w:val="0"/>
              <w:marTop w:val="0"/>
              <w:marBottom w:val="0"/>
              <w:divBdr>
                <w:top w:val="none" w:sz="0" w:space="0" w:color="auto"/>
                <w:left w:val="none" w:sz="0" w:space="0" w:color="auto"/>
                <w:bottom w:val="none" w:sz="0" w:space="0" w:color="auto"/>
                <w:right w:val="none" w:sz="0" w:space="0" w:color="auto"/>
              </w:divBdr>
            </w:div>
            <w:div w:id="705985221">
              <w:marLeft w:val="0"/>
              <w:marRight w:val="0"/>
              <w:marTop w:val="0"/>
              <w:marBottom w:val="0"/>
              <w:divBdr>
                <w:top w:val="none" w:sz="0" w:space="0" w:color="auto"/>
                <w:left w:val="none" w:sz="0" w:space="0" w:color="auto"/>
                <w:bottom w:val="none" w:sz="0" w:space="0" w:color="auto"/>
                <w:right w:val="none" w:sz="0" w:space="0" w:color="auto"/>
              </w:divBdr>
            </w:div>
            <w:div w:id="234434296">
              <w:marLeft w:val="0"/>
              <w:marRight w:val="0"/>
              <w:marTop w:val="0"/>
              <w:marBottom w:val="0"/>
              <w:divBdr>
                <w:top w:val="none" w:sz="0" w:space="0" w:color="auto"/>
                <w:left w:val="none" w:sz="0" w:space="0" w:color="auto"/>
                <w:bottom w:val="none" w:sz="0" w:space="0" w:color="auto"/>
                <w:right w:val="none" w:sz="0" w:space="0" w:color="auto"/>
              </w:divBdr>
            </w:div>
            <w:div w:id="1661882566">
              <w:marLeft w:val="0"/>
              <w:marRight w:val="0"/>
              <w:marTop w:val="0"/>
              <w:marBottom w:val="0"/>
              <w:divBdr>
                <w:top w:val="none" w:sz="0" w:space="0" w:color="auto"/>
                <w:left w:val="none" w:sz="0" w:space="0" w:color="auto"/>
                <w:bottom w:val="none" w:sz="0" w:space="0" w:color="auto"/>
                <w:right w:val="none" w:sz="0" w:space="0" w:color="auto"/>
              </w:divBdr>
            </w:div>
            <w:div w:id="1625041594">
              <w:marLeft w:val="0"/>
              <w:marRight w:val="0"/>
              <w:marTop w:val="0"/>
              <w:marBottom w:val="0"/>
              <w:divBdr>
                <w:top w:val="none" w:sz="0" w:space="0" w:color="auto"/>
                <w:left w:val="none" w:sz="0" w:space="0" w:color="auto"/>
                <w:bottom w:val="none" w:sz="0" w:space="0" w:color="auto"/>
                <w:right w:val="none" w:sz="0" w:space="0" w:color="auto"/>
              </w:divBdr>
            </w:div>
            <w:div w:id="976683434">
              <w:marLeft w:val="0"/>
              <w:marRight w:val="0"/>
              <w:marTop w:val="0"/>
              <w:marBottom w:val="0"/>
              <w:divBdr>
                <w:top w:val="none" w:sz="0" w:space="0" w:color="auto"/>
                <w:left w:val="none" w:sz="0" w:space="0" w:color="auto"/>
                <w:bottom w:val="none" w:sz="0" w:space="0" w:color="auto"/>
                <w:right w:val="none" w:sz="0" w:space="0" w:color="auto"/>
              </w:divBdr>
            </w:div>
            <w:div w:id="1544320740">
              <w:marLeft w:val="0"/>
              <w:marRight w:val="0"/>
              <w:marTop w:val="0"/>
              <w:marBottom w:val="0"/>
              <w:divBdr>
                <w:top w:val="none" w:sz="0" w:space="0" w:color="auto"/>
                <w:left w:val="none" w:sz="0" w:space="0" w:color="auto"/>
                <w:bottom w:val="none" w:sz="0" w:space="0" w:color="auto"/>
                <w:right w:val="none" w:sz="0" w:space="0" w:color="auto"/>
              </w:divBdr>
            </w:div>
            <w:div w:id="1188450130">
              <w:marLeft w:val="0"/>
              <w:marRight w:val="0"/>
              <w:marTop w:val="0"/>
              <w:marBottom w:val="0"/>
              <w:divBdr>
                <w:top w:val="none" w:sz="0" w:space="0" w:color="auto"/>
                <w:left w:val="none" w:sz="0" w:space="0" w:color="auto"/>
                <w:bottom w:val="none" w:sz="0" w:space="0" w:color="auto"/>
                <w:right w:val="none" w:sz="0" w:space="0" w:color="auto"/>
              </w:divBdr>
            </w:div>
            <w:div w:id="604464639">
              <w:marLeft w:val="0"/>
              <w:marRight w:val="0"/>
              <w:marTop w:val="0"/>
              <w:marBottom w:val="0"/>
              <w:divBdr>
                <w:top w:val="none" w:sz="0" w:space="0" w:color="auto"/>
                <w:left w:val="none" w:sz="0" w:space="0" w:color="auto"/>
                <w:bottom w:val="none" w:sz="0" w:space="0" w:color="auto"/>
                <w:right w:val="none" w:sz="0" w:space="0" w:color="auto"/>
              </w:divBdr>
            </w:div>
            <w:div w:id="511457764">
              <w:marLeft w:val="0"/>
              <w:marRight w:val="0"/>
              <w:marTop w:val="0"/>
              <w:marBottom w:val="0"/>
              <w:divBdr>
                <w:top w:val="none" w:sz="0" w:space="0" w:color="auto"/>
                <w:left w:val="none" w:sz="0" w:space="0" w:color="auto"/>
                <w:bottom w:val="none" w:sz="0" w:space="0" w:color="auto"/>
                <w:right w:val="none" w:sz="0" w:space="0" w:color="auto"/>
              </w:divBdr>
            </w:div>
            <w:div w:id="1865098862">
              <w:marLeft w:val="0"/>
              <w:marRight w:val="0"/>
              <w:marTop w:val="0"/>
              <w:marBottom w:val="0"/>
              <w:divBdr>
                <w:top w:val="none" w:sz="0" w:space="0" w:color="auto"/>
                <w:left w:val="none" w:sz="0" w:space="0" w:color="auto"/>
                <w:bottom w:val="none" w:sz="0" w:space="0" w:color="auto"/>
                <w:right w:val="none" w:sz="0" w:space="0" w:color="auto"/>
              </w:divBdr>
            </w:div>
            <w:div w:id="1429738979">
              <w:marLeft w:val="0"/>
              <w:marRight w:val="0"/>
              <w:marTop w:val="0"/>
              <w:marBottom w:val="0"/>
              <w:divBdr>
                <w:top w:val="none" w:sz="0" w:space="0" w:color="auto"/>
                <w:left w:val="none" w:sz="0" w:space="0" w:color="auto"/>
                <w:bottom w:val="none" w:sz="0" w:space="0" w:color="auto"/>
                <w:right w:val="none" w:sz="0" w:space="0" w:color="auto"/>
              </w:divBdr>
            </w:div>
            <w:div w:id="860515050">
              <w:marLeft w:val="0"/>
              <w:marRight w:val="0"/>
              <w:marTop w:val="0"/>
              <w:marBottom w:val="0"/>
              <w:divBdr>
                <w:top w:val="none" w:sz="0" w:space="0" w:color="auto"/>
                <w:left w:val="none" w:sz="0" w:space="0" w:color="auto"/>
                <w:bottom w:val="none" w:sz="0" w:space="0" w:color="auto"/>
                <w:right w:val="none" w:sz="0" w:space="0" w:color="auto"/>
              </w:divBdr>
            </w:div>
            <w:div w:id="1148745110">
              <w:marLeft w:val="0"/>
              <w:marRight w:val="0"/>
              <w:marTop w:val="0"/>
              <w:marBottom w:val="0"/>
              <w:divBdr>
                <w:top w:val="none" w:sz="0" w:space="0" w:color="auto"/>
                <w:left w:val="none" w:sz="0" w:space="0" w:color="auto"/>
                <w:bottom w:val="none" w:sz="0" w:space="0" w:color="auto"/>
                <w:right w:val="none" w:sz="0" w:space="0" w:color="auto"/>
              </w:divBdr>
            </w:div>
            <w:div w:id="633095258">
              <w:marLeft w:val="0"/>
              <w:marRight w:val="0"/>
              <w:marTop w:val="0"/>
              <w:marBottom w:val="0"/>
              <w:divBdr>
                <w:top w:val="none" w:sz="0" w:space="0" w:color="auto"/>
                <w:left w:val="none" w:sz="0" w:space="0" w:color="auto"/>
                <w:bottom w:val="none" w:sz="0" w:space="0" w:color="auto"/>
                <w:right w:val="none" w:sz="0" w:space="0" w:color="auto"/>
              </w:divBdr>
            </w:div>
            <w:div w:id="982470860">
              <w:marLeft w:val="0"/>
              <w:marRight w:val="0"/>
              <w:marTop w:val="0"/>
              <w:marBottom w:val="0"/>
              <w:divBdr>
                <w:top w:val="none" w:sz="0" w:space="0" w:color="auto"/>
                <w:left w:val="none" w:sz="0" w:space="0" w:color="auto"/>
                <w:bottom w:val="none" w:sz="0" w:space="0" w:color="auto"/>
                <w:right w:val="none" w:sz="0" w:space="0" w:color="auto"/>
              </w:divBdr>
            </w:div>
            <w:div w:id="1152789705">
              <w:marLeft w:val="0"/>
              <w:marRight w:val="0"/>
              <w:marTop w:val="0"/>
              <w:marBottom w:val="0"/>
              <w:divBdr>
                <w:top w:val="none" w:sz="0" w:space="0" w:color="auto"/>
                <w:left w:val="none" w:sz="0" w:space="0" w:color="auto"/>
                <w:bottom w:val="none" w:sz="0" w:space="0" w:color="auto"/>
                <w:right w:val="none" w:sz="0" w:space="0" w:color="auto"/>
              </w:divBdr>
            </w:div>
            <w:div w:id="634525340">
              <w:marLeft w:val="0"/>
              <w:marRight w:val="0"/>
              <w:marTop w:val="0"/>
              <w:marBottom w:val="0"/>
              <w:divBdr>
                <w:top w:val="none" w:sz="0" w:space="0" w:color="auto"/>
                <w:left w:val="none" w:sz="0" w:space="0" w:color="auto"/>
                <w:bottom w:val="none" w:sz="0" w:space="0" w:color="auto"/>
                <w:right w:val="none" w:sz="0" w:space="0" w:color="auto"/>
              </w:divBdr>
            </w:div>
            <w:div w:id="2078431607">
              <w:marLeft w:val="0"/>
              <w:marRight w:val="0"/>
              <w:marTop w:val="0"/>
              <w:marBottom w:val="0"/>
              <w:divBdr>
                <w:top w:val="none" w:sz="0" w:space="0" w:color="auto"/>
                <w:left w:val="none" w:sz="0" w:space="0" w:color="auto"/>
                <w:bottom w:val="none" w:sz="0" w:space="0" w:color="auto"/>
                <w:right w:val="none" w:sz="0" w:space="0" w:color="auto"/>
              </w:divBdr>
            </w:div>
            <w:div w:id="1029646101">
              <w:marLeft w:val="0"/>
              <w:marRight w:val="0"/>
              <w:marTop w:val="0"/>
              <w:marBottom w:val="0"/>
              <w:divBdr>
                <w:top w:val="none" w:sz="0" w:space="0" w:color="auto"/>
                <w:left w:val="none" w:sz="0" w:space="0" w:color="auto"/>
                <w:bottom w:val="none" w:sz="0" w:space="0" w:color="auto"/>
                <w:right w:val="none" w:sz="0" w:space="0" w:color="auto"/>
              </w:divBdr>
            </w:div>
            <w:div w:id="1497845344">
              <w:marLeft w:val="0"/>
              <w:marRight w:val="0"/>
              <w:marTop w:val="0"/>
              <w:marBottom w:val="0"/>
              <w:divBdr>
                <w:top w:val="none" w:sz="0" w:space="0" w:color="auto"/>
                <w:left w:val="none" w:sz="0" w:space="0" w:color="auto"/>
                <w:bottom w:val="none" w:sz="0" w:space="0" w:color="auto"/>
                <w:right w:val="none" w:sz="0" w:space="0" w:color="auto"/>
              </w:divBdr>
            </w:div>
            <w:div w:id="1661156991">
              <w:marLeft w:val="0"/>
              <w:marRight w:val="0"/>
              <w:marTop w:val="0"/>
              <w:marBottom w:val="0"/>
              <w:divBdr>
                <w:top w:val="none" w:sz="0" w:space="0" w:color="auto"/>
                <w:left w:val="none" w:sz="0" w:space="0" w:color="auto"/>
                <w:bottom w:val="none" w:sz="0" w:space="0" w:color="auto"/>
                <w:right w:val="none" w:sz="0" w:space="0" w:color="auto"/>
              </w:divBdr>
            </w:div>
            <w:div w:id="844442039">
              <w:marLeft w:val="0"/>
              <w:marRight w:val="0"/>
              <w:marTop w:val="0"/>
              <w:marBottom w:val="0"/>
              <w:divBdr>
                <w:top w:val="none" w:sz="0" w:space="0" w:color="auto"/>
                <w:left w:val="none" w:sz="0" w:space="0" w:color="auto"/>
                <w:bottom w:val="none" w:sz="0" w:space="0" w:color="auto"/>
                <w:right w:val="none" w:sz="0" w:space="0" w:color="auto"/>
              </w:divBdr>
            </w:div>
            <w:div w:id="1832258735">
              <w:marLeft w:val="0"/>
              <w:marRight w:val="0"/>
              <w:marTop w:val="0"/>
              <w:marBottom w:val="0"/>
              <w:divBdr>
                <w:top w:val="none" w:sz="0" w:space="0" w:color="auto"/>
                <w:left w:val="none" w:sz="0" w:space="0" w:color="auto"/>
                <w:bottom w:val="none" w:sz="0" w:space="0" w:color="auto"/>
                <w:right w:val="none" w:sz="0" w:space="0" w:color="auto"/>
              </w:divBdr>
            </w:div>
            <w:div w:id="728648045">
              <w:marLeft w:val="0"/>
              <w:marRight w:val="0"/>
              <w:marTop w:val="0"/>
              <w:marBottom w:val="0"/>
              <w:divBdr>
                <w:top w:val="none" w:sz="0" w:space="0" w:color="auto"/>
                <w:left w:val="none" w:sz="0" w:space="0" w:color="auto"/>
                <w:bottom w:val="none" w:sz="0" w:space="0" w:color="auto"/>
                <w:right w:val="none" w:sz="0" w:space="0" w:color="auto"/>
              </w:divBdr>
            </w:div>
            <w:div w:id="27877031">
              <w:marLeft w:val="0"/>
              <w:marRight w:val="0"/>
              <w:marTop w:val="0"/>
              <w:marBottom w:val="0"/>
              <w:divBdr>
                <w:top w:val="none" w:sz="0" w:space="0" w:color="auto"/>
                <w:left w:val="none" w:sz="0" w:space="0" w:color="auto"/>
                <w:bottom w:val="none" w:sz="0" w:space="0" w:color="auto"/>
                <w:right w:val="none" w:sz="0" w:space="0" w:color="auto"/>
              </w:divBdr>
            </w:div>
            <w:div w:id="1243834435">
              <w:marLeft w:val="0"/>
              <w:marRight w:val="0"/>
              <w:marTop w:val="0"/>
              <w:marBottom w:val="0"/>
              <w:divBdr>
                <w:top w:val="none" w:sz="0" w:space="0" w:color="auto"/>
                <w:left w:val="none" w:sz="0" w:space="0" w:color="auto"/>
                <w:bottom w:val="none" w:sz="0" w:space="0" w:color="auto"/>
                <w:right w:val="none" w:sz="0" w:space="0" w:color="auto"/>
              </w:divBdr>
            </w:div>
            <w:div w:id="179855957">
              <w:marLeft w:val="0"/>
              <w:marRight w:val="0"/>
              <w:marTop w:val="0"/>
              <w:marBottom w:val="0"/>
              <w:divBdr>
                <w:top w:val="none" w:sz="0" w:space="0" w:color="auto"/>
                <w:left w:val="none" w:sz="0" w:space="0" w:color="auto"/>
                <w:bottom w:val="none" w:sz="0" w:space="0" w:color="auto"/>
                <w:right w:val="none" w:sz="0" w:space="0" w:color="auto"/>
              </w:divBdr>
            </w:div>
            <w:div w:id="172884784">
              <w:marLeft w:val="0"/>
              <w:marRight w:val="0"/>
              <w:marTop w:val="0"/>
              <w:marBottom w:val="0"/>
              <w:divBdr>
                <w:top w:val="none" w:sz="0" w:space="0" w:color="auto"/>
                <w:left w:val="none" w:sz="0" w:space="0" w:color="auto"/>
                <w:bottom w:val="none" w:sz="0" w:space="0" w:color="auto"/>
                <w:right w:val="none" w:sz="0" w:space="0" w:color="auto"/>
              </w:divBdr>
            </w:div>
            <w:div w:id="1537936077">
              <w:marLeft w:val="0"/>
              <w:marRight w:val="0"/>
              <w:marTop w:val="0"/>
              <w:marBottom w:val="0"/>
              <w:divBdr>
                <w:top w:val="none" w:sz="0" w:space="0" w:color="auto"/>
                <w:left w:val="none" w:sz="0" w:space="0" w:color="auto"/>
                <w:bottom w:val="none" w:sz="0" w:space="0" w:color="auto"/>
                <w:right w:val="none" w:sz="0" w:space="0" w:color="auto"/>
              </w:divBdr>
            </w:div>
            <w:div w:id="1503668260">
              <w:marLeft w:val="0"/>
              <w:marRight w:val="0"/>
              <w:marTop w:val="0"/>
              <w:marBottom w:val="0"/>
              <w:divBdr>
                <w:top w:val="none" w:sz="0" w:space="0" w:color="auto"/>
                <w:left w:val="none" w:sz="0" w:space="0" w:color="auto"/>
                <w:bottom w:val="none" w:sz="0" w:space="0" w:color="auto"/>
                <w:right w:val="none" w:sz="0" w:space="0" w:color="auto"/>
              </w:divBdr>
            </w:div>
            <w:div w:id="1887137039">
              <w:marLeft w:val="0"/>
              <w:marRight w:val="0"/>
              <w:marTop w:val="0"/>
              <w:marBottom w:val="0"/>
              <w:divBdr>
                <w:top w:val="none" w:sz="0" w:space="0" w:color="auto"/>
                <w:left w:val="none" w:sz="0" w:space="0" w:color="auto"/>
                <w:bottom w:val="none" w:sz="0" w:space="0" w:color="auto"/>
                <w:right w:val="none" w:sz="0" w:space="0" w:color="auto"/>
              </w:divBdr>
            </w:div>
            <w:div w:id="259679442">
              <w:marLeft w:val="0"/>
              <w:marRight w:val="0"/>
              <w:marTop w:val="0"/>
              <w:marBottom w:val="0"/>
              <w:divBdr>
                <w:top w:val="none" w:sz="0" w:space="0" w:color="auto"/>
                <w:left w:val="none" w:sz="0" w:space="0" w:color="auto"/>
                <w:bottom w:val="none" w:sz="0" w:space="0" w:color="auto"/>
                <w:right w:val="none" w:sz="0" w:space="0" w:color="auto"/>
              </w:divBdr>
            </w:div>
            <w:div w:id="1981223291">
              <w:marLeft w:val="0"/>
              <w:marRight w:val="0"/>
              <w:marTop w:val="0"/>
              <w:marBottom w:val="0"/>
              <w:divBdr>
                <w:top w:val="none" w:sz="0" w:space="0" w:color="auto"/>
                <w:left w:val="none" w:sz="0" w:space="0" w:color="auto"/>
                <w:bottom w:val="none" w:sz="0" w:space="0" w:color="auto"/>
                <w:right w:val="none" w:sz="0" w:space="0" w:color="auto"/>
              </w:divBdr>
            </w:div>
            <w:div w:id="703679024">
              <w:marLeft w:val="0"/>
              <w:marRight w:val="0"/>
              <w:marTop w:val="0"/>
              <w:marBottom w:val="0"/>
              <w:divBdr>
                <w:top w:val="none" w:sz="0" w:space="0" w:color="auto"/>
                <w:left w:val="none" w:sz="0" w:space="0" w:color="auto"/>
                <w:bottom w:val="none" w:sz="0" w:space="0" w:color="auto"/>
                <w:right w:val="none" w:sz="0" w:space="0" w:color="auto"/>
              </w:divBdr>
            </w:div>
            <w:div w:id="774516526">
              <w:marLeft w:val="0"/>
              <w:marRight w:val="0"/>
              <w:marTop w:val="0"/>
              <w:marBottom w:val="0"/>
              <w:divBdr>
                <w:top w:val="none" w:sz="0" w:space="0" w:color="auto"/>
                <w:left w:val="none" w:sz="0" w:space="0" w:color="auto"/>
                <w:bottom w:val="none" w:sz="0" w:space="0" w:color="auto"/>
                <w:right w:val="none" w:sz="0" w:space="0" w:color="auto"/>
              </w:divBdr>
            </w:div>
            <w:div w:id="6830998">
              <w:marLeft w:val="0"/>
              <w:marRight w:val="0"/>
              <w:marTop w:val="0"/>
              <w:marBottom w:val="0"/>
              <w:divBdr>
                <w:top w:val="none" w:sz="0" w:space="0" w:color="auto"/>
                <w:left w:val="none" w:sz="0" w:space="0" w:color="auto"/>
                <w:bottom w:val="none" w:sz="0" w:space="0" w:color="auto"/>
                <w:right w:val="none" w:sz="0" w:space="0" w:color="auto"/>
              </w:divBdr>
            </w:div>
            <w:div w:id="2114931520">
              <w:marLeft w:val="0"/>
              <w:marRight w:val="0"/>
              <w:marTop w:val="0"/>
              <w:marBottom w:val="0"/>
              <w:divBdr>
                <w:top w:val="none" w:sz="0" w:space="0" w:color="auto"/>
                <w:left w:val="none" w:sz="0" w:space="0" w:color="auto"/>
                <w:bottom w:val="none" w:sz="0" w:space="0" w:color="auto"/>
                <w:right w:val="none" w:sz="0" w:space="0" w:color="auto"/>
              </w:divBdr>
            </w:div>
            <w:div w:id="1835142833">
              <w:marLeft w:val="0"/>
              <w:marRight w:val="0"/>
              <w:marTop w:val="0"/>
              <w:marBottom w:val="0"/>
              <w:divBdr>
                <w:top w:val="none" w:sz="0" w:space="0" w:color="auto"/>
                <w:left w:val="none" w:sz="0" w:space="0" w:color="auto"/>
                <w:bottom w:val="none" w:sz="0" w:space="0" w:color="auto"/>
                <w:right w:val="none" w:sz="0" w:space="0" w:color="auto"/>
              </w:divBdr>
            </w:div>
            <w:div w:id="510221715">
              <w:marLeft w:val="0"/>
              <w:marRight w:val="0"/>
              <w:marTop w:val="0"/>
              <w:marBottom w:val="0"/>
              <w:divBdr>
                <w:top w:val="none" w:sz="0" w:space="0" w:color="auto"/>
                <w:left w:val="none" w:sz="0" w:space="0" w:color="auto"/>
                <w:bottom w:val="none" w:sz="0" w:space="0" w:color="auto"/>
                <w:right w:val="none" w:sz="0" w:space="0" w:color="auto"/>
              </w:divBdr>
            </w:div>
            <w:div w:id="64688539">
              <w:marLeft w:val="0"/>
              <w:marRight w:val="0"/>
              <w:marTop w:val="0"/>
              <w:marBottom w:val="0"/>
              <w:divBdr>
                <w:top w:val="none" w:sz="0" w:space="0" w:color="auto"/>
                <w:left w:val="none" w:sz="0" w:space="0" w:color="auto"/>
                <w:bottom w:val="none" w:sz="0" w:space="0" w:color="auto"/>
                <w:right w:val="none" w:sz="0" w:space="0" w:color="auto"/>
              </w:divBdr>
            </w:div>
            <w:div w:id="1826898833">
              <w:marLeft w:val="0"/>
              <w:marRight w:val="0"/>
              <w:marTop w:val="0"/>
              <w:marBottom w:val="0"/>
              <w:divBdr>
                <w:top w:val="none" w:sz="0" w:space="0" w:color="auto"/>
                <w:left w:val="none" w:sz="0" w:space="0" w:color="auto"/>
                <w:bottom w:val="none" w:sz="0" w:space="0" w:color="auto"/>
                <w:right w:val="none" w:sz="0" w:space="0" w:color="auto"/>
              </w:divBdr>
            </w:div>
            <w:div w:id="896938392">
              <w:marLeft w:val="0"/>
              <w:marRight w:val="0"/>
              <w:marTop w:val="0"/>
              <w:marBottom w:val="0"/>
              <w:divBdr>
                <w:top w:val="none" w:sz="0" w:space="0" w:color="auto"/>
                <w:left w:val="none" w:sz="0" w:space="0" w:color="auto"/>
                <w:bottom w:val="none" w:sz="0" w:space="0" w:color="auto"/>
                <w:right w:val="none" w:sz="0" w:space="0" w:color="auto"/>
              </w:divBdr>
            </w:div>
            <w:div w:id="501704194">
              <w:marLeft w:val="0"/>
              <w:marRight w:val="0"/>
              <w:marTop w:val="0"/>
              <w:marBottom w:val="0"/>
              <w:divBdr>
                <w:top w:val="none" w:sz="0" w:space="0" w:color="auto"/>
                <w:left w:val="none" w:sz="0" w:space="0" w:color="auto"/>
                <w:bottom w:val="none" w:sz="0" w:space="0" w:color="auto"/>
                <w:right w:val="none" w:sz="0" w:space="0" w:color="auto"/>
              </w:divBdr>
            </w:div>
            <w:div w:id="160901557">
              <w:marLeft w:val="0"/>
              <w:marRight w:val="0"/>
              <w:marTop w:val="0"/>
              <w:marBottom w:val="0"/>
              <w:divBdr>
                <w:top w:val="none" w:sz="0" w:space="0" w:color="auto"/>
                <w:left w:val="none" w:sz="0" w:space="0" w:color="auto"/>
                <w:bottom w:val="none" w:sz="0" w:space="0" w:color="auto"/>
                <w:right w:val="none" w:sz="0" w:space="0" w:color="auto"/>
              </w:divBdr>
            </w:div>
            <w:div w:id="552232355">
              <w:marLeft w:val="0"/>
              <w:marRight w:val="0"/>
              <w:marTop w:val="0"/>
              <w:marBottom w:val="0"/>
              <w:divBdr>
                <w:top w:val="none" w:sz="0" w:space="0" w:color="auto"/>
                <w:left w:val="none" w:sz="0" w:space="0" w:color="auto"/>
                <w:bottom w:val="none" w:sz="0" w:space="0" w:color="auto"/>
                <w:right w:val="none" w:sz="0" w:space="0" w:color="auto"/>
              </w:divBdr>
            </w:div>
            <w:div w:id="1301418529">
              <w:marLeft w:val="0"/>
              <w:marRight w:val="0"/>
              <w:marTop w:val="0"/>
              <w:marBottom w:val="0"/>
              <w:divBdr>
                <w:top w:val="none" w:sz="0" w:space="0" w:color="auto"/>
                <w:left w:val="none" w:sz="0" w:space="0" w:color="auto"/>
                <w:bottom w:val="none" w:sz="0" w:space="0" w:color="auto"/>
                <w:right w:val="none" w:sz="0" w:space="0" w:color="auto"/>
              </w:divBdr>
            </w:div>
            <w:div w:id="117996497">
              <w:marLeft w:val="0"/>
              <w:marRight w:val="0"/>
              <w:marTop w:val="0"/>
              <w:marBottom w:val="0"/>
              <w:divBdr>
                <w:top w:val="none" w:sz="0" w:space="0" w:color="auto"/>
                <w:left w:val="none" w:sz="0" w:space="0" w:color="auto"/>
                <w:bottom w:val="none" w:sz="0" w:space="0" w:color="auto"/>
                <w:right w:val="none" w:sz="0" w:space="0" w:color="auto"/>
              </w:divBdr>
            </w:div>
            <w:div w:id="1063522783">
              <w:marLeft w:val="0"/>
              <w:marRight w:val="0"/>
              <w:marTop w:val="0"/>
              <w:marBottom w:val="0"/>
              <w:divBdr>
                <w:top w:val="none" w:sz="0" w:space="0" w:color="auto"/>
                <w:left w:val="none" w:sz="0" w:space="0" w:color="auto"/>
                <w:bottom w:val="none" w:sz="0" w:space="0" w:color="auto"/>
                <w:right w:val="none" w:sz="0" w:space="0" w:color="auto"/>
              </w:divBdr>
            </w:div>
            <w:div w:id="330721846">
              <w:marLeft w:val="0"/>
              <w:marRight w:val="0"/>
              <w:marTop w:val="0"/>
              <w:marBottom w:val="0"/>
              <w:divBdr>
                <w:top w:val="none" w:sz="0" w:space="0" w:color="auto"/>
                <w:left w:val="none" w:sz="0" w:space="0" w:color="auto"/>
                <w:bottom w:val="none" w:sz="0" w:space="0" w:color="auto"/>
                <w:right w:val="none" w:sz="0" w:space="0" w:color="auto"/>
              </w:divBdr>
            </w:div>
            <w:div w:id="1234050135">
              <w:marLeft w:val="0"/>
              <w:marRight w:val="0"/>
              <w:marTop w:val="0"/>
              <w:marBottom w:val="0"/>
              <w:divBdr>
                <w:top w:val="none" w:sz="0" w:space="0" w:color="auto"/>
                <w:left w:val="none" w:sz="0" w:space="0" w:color="auto"/>
                <w:bottom w:val="none" w:sz="0" w:space="0" w:color="auto"/>
                <w:right w:val="none" w:sz="0" w:space="0" w:color="auto"/>
              </w:divBdr>
            </w:div>
            <w:div w:id="1172767302">
              <w:marLeft w:val="0"/>
              <w:marRight w:val="0"/>
              <w:marTop w:val="0"/>
              <w:marBottom w:val="0"/>
              <w:divBdr>
                <w:top w:val="none" w:sz="0" w:space="0" w:color="auto"/>
                <w:left w:val="none" w:sz="0" w:space="0" w:color="auto"/>
                <w:bottom w:val="none" w:sz="0" w:space="0" w:color="auto"/>
                <w:right w:val="none" w:sz="0" w:space="0" w:color="auto"/>
              </w:divBdr>
            </w:div>
            <w:div w:id="1299922886">
              <w:marLeft w:val="0"/>
              <w:marRight w:val="0"/>
              <w:marTop w:val="0"/>
              <w:marBottom w:val="0"/>
              <w:divBdr>
                <w:top w:val="none" w:sz="0" w:space="0" w:color="auto"/>
                <w:left w:val="none" w:sz="0" w:space="0" w:color="auto"/>
                <w:bottom w:val="none" w:sz="0" w:space="0" w:color="auto"/>
                <w:right w:val="none" w:sz="0" w:space="0" w:color="auto"/>
              </w:divBdr>
            </w:div>
            <w:div w:id="714357670">
              <w:marLeft w:val="0"/>
              <w:marRight w:val="0"/>
              <w:marTop w:val="0"/>
              <w:marBottom w:val="0"/>
              <w:divBdr>
                <w:top w:val="none" w:sz="0" w:space="0" w:color="auto"/>
                <w:left w:val="none" w:sz="0" w:space="0" w:color="auto"/>
                <w:bottom w:val="none" w:sz="0" w:space="0" w:color="auto"/>
                <w:right w:val="none" w:sz="0" w:space="0" w:color="auto"/>
              </w:divBdr>
            </w:div>
            <w:div w:id="1519544524">
              <w:marLeft w:val="0"/>
              <w:marRight w:val="0"/>
              <w:marTop w:val="0"/>
              <w:marBottom w:val="0"/>
              <w:divBdr>
                <w:top w:val="none" w:sz="0" w:space="0" w:color="auto"/>
                <w:left w:val="none" w:sz="0" w:space="0" w:color="auto"/>
                <w:bottom w:val="none" w:sz="0" w:space="0" w:color="auto"/>
                <w:right w:val="none" w:sz="0" w:space="0" w:color="auto"/>
              </w:divBdr>
            </w:div>
            <w:div w:id="280578857">
              <w:marLeft w:val="0"/>
              <w:marRight w:val="0"/>
              <w:marTop w:val="0"/>
              <w:marBottom w:val="0"/>
              <w:divBdr>
                <w:top w:val="none" w:sz="0" w:space="0" w:color="auto"/>
                <w:left w:val="none" w:sz="0" w:space="0" w:color="auto"/>
                <w:bottom w:val="none" w:sz="0" w:space="0" w:color="auto"/>
                <w:right w:val="none" w:sz="0" w:space="0" w:color="auto"/>
              </w:divBdr>
            </w:div>
            <w:div w:id="2123070285">
              <w:marLeft w:val="0"/>
              <w:marRight w:val="0"/>
              <w:marTop w:val="0"/>
              <w:marBottom w:val="0"/>
              <w:divBdr>
                <w:top w:val="none" w:sz="0" w:space="0" w:color="auto"/>
                <w:left w:val="none" w:sz="0" w:space="0" w:color="auto"/>
                <w:bottom w:val="none" w:sz="0" w:space="0" w:color="auto"/>
                <w:right w:val="none" w:sz="0" w:space="0" w:color="auto"/>
              </w:divBdr>
            </w:div>
            <w:div w:id="1893614385">
              <w:marLeft w:val="0"/>
              <w:marRight w:val="0"/>
              <w:marTop w:val="0"/>
              <w:marBottom w:val="0"/>
              <w:divBdr>
                <w:top w:val="none" w:sz="0" w:space="0" w:color="auto"/>
                <w:left w:val="none" w:sz="0" w:space="0" w:color="auto"/>
                <w:bottom w:val="none" w:sz="0" w:space="0" w:color="auto"/>
                <w:right w:val="none" w:sz="0" w:space="0" w:color="auto"/>
              </w:divBdr>
            </w:div>
            <w:div w:id="947542784">
              <w:marLeft w:val="0"/>
              <w:marRight w:val="0"/>
              <w:marTop w:val="0"/>
              <w:marBottom w:val="0"/>
              <w:divBdr>
                <w:top w:val="none" w:sz="0" w:space="0" w:color="auto"/>
                <w:left w:val="none" w:sz="0" w:space="0" w:color="auto"/>
                <w:bottom w:val="none" w:sz="0" w:space="0" w:color="auto"/>
                <w:right w:val="none" w:sz="0" w:space="0" w:color="auto"/>
              </w:divBdr>
            </w:div>
            <w:div w:id="973831822">
              <w:marLeft w:val="0"/>
              <w:marRight w:val="0"/>
              <w:marTop w:val="0"/>
              <w:marBottom w:val="0"/>
              <w:divBdr>
                <w:top w:val="none" w:sz="0" w:space="0" w:color="auto"/>
                <w:left w:val="none" w:sz="0" w:space="0" w:color="auto"/>
                <w:bottom w:val="none" w:sz="0" w:space="0" w:color="auto"/>
                <w:right w:val="none" w:sz="0" w:space="0" w:color="auto"/>
              </w:divBdr>
            </w:div>
            <w:div w:id="797988632">
              <w:marLeft w:val="0"/>
              <w:marRight w:val="0"/>
              <w:marTop w:val="0"/>
              <w:marBottom w:val="0"/>
              <w:divBdr>
                <w:top w:val="none" w:sz="0" w:space="0" w:color="auto"/>
                <w:left w:val="none" w:sz="0" w:space="0" w:color="auto"/>
                <w:bottom w:val="none" w:sz="0" w:space="0" w:color="auto"/>
                <w:right w:val="none" w:sz="0" w:space="0" w:color="auto"/>
              </w:divBdr>
            </w:div>
            <w:div w:id="1315598633">
              <w:marLeft w:val="0"/>
              <w:marRight w:val="0"/>
              <w:marTop w:val="0"/>
              <w:marBottom w:val="0"/>
              <w:divBdr>
                <w:top w:val="none" w:sz="0" w:space="0" w:color="auto"/>
                <w:left w:val="none" w:sz="0" w:space="0" w:color="auto"/>
                <w:bottom w:val="none" w:sz="0" w:space="0" w:color="auto"/>
                <w:right w:val="none" w:sz="0" w:space="0" w:color="auto"/>
              </w:divBdr>
            </w:div>
            <w:div w:id="1272662794">
              <w:marLeft w:val="0"/>
              <w:marRight w:val="0"/>
              <w:marTop w:val="0"/>
              <w:marBottom w:val="0"/>
              <w:divBdr>
                <w:top w:val="none" w:sz="0" w:space="0" w:color="auto"/>
                <w:left w:val="none" w:sz="0" w:space="0" w:color="auto"/>
                <w:bottom w:val="none" w:sz="0" w:space="0" w:color="auto"/>
                <w:right w:val="none" w:sz="0" w:space="0" w:color="auto"/>
              </w:divBdr>
            </w:div>
            <w:div w:id="1585995108">
              <w:marLeft w:val="0"/>
              <w:marRight w:val="0"/>
              <w:marTop w:val="0"/>
              <w:marBottom w:val="0"/>
              <w:divBdr>
                <w:top w:val="none" w:sz="0" w:space="0" w:color="auto"/>
                <w:left w:val="none" w:sz="0" w:space="0" w:color="auto"/>
                <w:bottom w:val="none" w:sz="0" w:space="0" w:color="auto"/>
                <w:right w:val="none" w:sz="0" w:space="0" w:color="auto"/>
              </w:divBdr>
            </w:div>
            <w:div w:id="1698121123">
              <w:marLeft w:val="0"/>
              <w:marRight w:val="0"/>
              <w:marTop w:val="0"/>
              <w:marBottom w:val="0"/>
              <w:divBdr>
                <w:top w:val="none" w:sz="0" w:space="0" w:color="auto"/>
                <w:left w:val="none" w:sz="0" w:space="0" w:color="auto"/>
                <w:bottom w:val="none" w:sz="0" w:space="0" w:color="auto"/>
                <w:right w:val="none" w:sz="0" w:space="0" w:color="auto"/>
              </w:divBdr>
            </w:div>
            <w:div w:id="439299965">
              <w:marLeft w:val="0"/>
              <w:marRight w:val="0"/>
              <w:marTop w:val="0"/>
              <w:marBottom w:val="0"/>
              <w:divBdr>
                <w:top w:val="none" w:sz="0" w:space="0" w:color="auto"/>
                <w:left w:val="none" w:sz="0" w:space="0" w:color="auto"/>
                <w:bottom w:val="none" w:sz="0" w:space="0" w:color="auto"/>
                <w:right w:val="none" w:sz="0" w:space="0" w:color="auto"/>
              </w:divBdr>
            </w:div>
            <w:div w:id="1497646027">
              <w:marLeft w:val="0"/>
              <w:marRight w:val="0"/>
              <w:marTop w:val="0"/>
              <w:marBottom w:val="0"/>
              <w:divBdr>
                <w:top w:val="none" w:sz="0" w:space="0" w:color="auto"/>
                <w:left w:val="none" w:sz="0" w:space="0" w:color="auto"/>
                <w:bottom w:val="none" w:sz="0" w:space="0" w:color="auto"/>
                <w:right w:val="none" w:sz="0" w:space="0" w:color="auto"/>
              </w:divBdr>
            </w:div>
            <w:div w:id="1823306864">
              <w:marLeft w:val="0"/>
              <w:marRight w:val="0"/>
              <w:marTop w:val="0"/>
              <w:marBottom w:val="0"/>
              <w:divBdr>
                <w:top w:val="none" w:sz="0" w:space="0" w:color="auto"/>
                <w:left w:val="none" w:sz="0" w:space="0" w:color="auto"/>
                <w:bottom w:val="none" w:sz="0" w:space="0" w:color="auto"/>
                <w:right w:val="none" w:sz="0" w:space="0" w:color="auto"/>
              </w:divBdr>
            </w:div>
            <w:div w:id="282923608">
              <w:marLeft w:val="0"/>
              <w:marRight w:val="0"/>
              <w:marTop w:val="0"/>
              <w:marBottom w:val="0"/>
              <w:divBdr>
                <w:top w:val="none" w:sz="0" w:space="0" w:color="auto"/>
                <w:left w:val="none" w:sz="0" w:space="0" w:color="auto"/>
                <w:bottom w:val="none" w:sz="0" w:space="0" w:color="auto"/>
                <w:right w:val="none" w:sz="0" w:space="0" w:color="auto"/>
              </w:divBdr>
            </w:div>
            <w:div w:id="1447433780">
              <w:marLeft w:val="0"/>
              <w:marRight w:val="0"/>
              <w:marTop w:val="0"/>
              <w:marBottom w:val="0"/>
              <w:divBdr>
                <w:top w:val="none" w:sz="0" w:space="0" w:color="auto"/>
                <w:left w:val="none" w:sz="0" w:space="0" w:color="auto"/>
                <w:bottom w:val="none" w:sz="0" w:space="0" w:color="auto"/>
                <w:right w:val="none" w:sz="0" w:space="0" w:color="auto"/>
              </w:divBdr>
            </w:div>
            <w:div w:id="1404138932">
              <w:marLeft w:val="0"/>
              <w:marRight w:val="0"/>
              <w:marTop w:val="0"/>
              <w:marBottom w:val="0"/>
              <w:divBdr>
                <w:top w:val="none" w:sz="0" w:space="0" w:color="auto"/>
                <w:left w:val="none" w:sz="0" w:space="0" w:color="auto"/>
                <w:bottom w:val="none" w:sz="0" w:space="0" w:color="auto"/>
                <w:right w:val="none" w:sz="0" w:space="0" w:color="auto"/>
              </w:divBdr>
            </w:div>
            <w:div w:id="577178070">
              <w:marLeft w:val="0"/>
              <w:marRight w:val="0"/>
              <w:marTop w:val="0"/>
              <w:marBottom w:val="0"/>
              <w:divBdr>
                <w:top w:val="none" w:sz="0" w:space="0" w:color="auto"/>
                <w:left w:val="none" w:sz="0" w:space="0" w:color="auto"/>
                <w:bottom w:val="none" w:sz="0" w:space="0" w:color="auto"/>
                <w:right w:val="none" w:sz="0" w:space="0" w:color="auto"/>
              </w:divBdr>
            </w:div>
            <w:div w:id="1557857795">
              <w:marLeft w:val="0"/>
              <w:marRight w:val="0"/>
              <w:marTop w:val="0"/>
              <w:marBottom w:val="0"/>
              <w:divBdr>
                <w:top w:val="none" w:sz="0" w:space="0" w:color="auto"/>
                <w:left w:val="none" w:sz="0" w:space="0" w:color="auto"/>
                <w:bottom w:val="none" w:sz="0" w:space="0" w:color="auto"/>
                <w:right w:val="none" w:sz="0" w:space="0" w:color="auto"/>
              </w:divBdr>
            </w:div>
            <w:div w:id="1028331281">
              <w:marLeft w:val="0"/>
              <w:marRight w:val="0"/>
              <w:marTop w:val="0"/>
              <w:marBottom w:val="0"/>
              <w:divBdr>
                <w:top w:val="none" w:sz="0" w:space="0" w:color="auto"/>
                <w:left w:val="none" w:sz="0" w:space="0" w:color="auto"/>
                <w:bottom w:val="none" w:sz="0" w:space="0" w:color="auto"/>
                <w:right w:val="none" w:sz="0" w:space="0" w:color="auto"/>
              </w:divBdr>
            </w:div>
            <w:div w:id="1759911655">
              <w:marLeft w:val="0"/>
              <w:marRight w:val="0"/>
              <w:marTop w:val="0"/>
              <w:marBottom w:val="0"/>
              <w:divBdr>
                <w:top w:val="none" w:sz="0" w:space="0" w:color="auto"/>
                <w:left w:val="none" w:sz="0" w:space="0" w:color="auto"/>
                <w:bottom w:val="none" w:sz="0" w:space="0" w:color="auto"/>
                <w:right w:val="none" w:sz="0" w:space="0" w:color="auto"/>
              </w:divBdr>
            </w:div>
            <w:div w:id="209851512">
              <w:marLeft w:val="0"/>
              <w:marRight w:val="0"/>
              <w:marTop w:val="0"/>
              <w:marBottom w:val="0"/>
              <w:divBdr>
                <w:top w:val="none" w:sz="0" w:space="0" w:color="auto"/>
                <w:left w:val="none" w:sz="0" w:space="0" w:color="auto"/>
                <w:bottom w:val="none" w:sz="0" w:space="0" w:color="auto"/>
                <w:right w:val="none" w:sz="0" w:space="0" w:color="auto"/>
              </w:divBdr>
            </w:div>
            <w:div w:id="1201168486">
              <w:marLeft w:val="0"/>
              <w:marRight w:val="0"/>
              <w:marTop w:val="0"/>
              <w:marBottom w:val="0"/>
              <w:divBdr>
                <w:top w:val="none" w:sz="0" w:space="0" w:color="auto"/>
                <w:left w:val="none" w:sz="0" w:space="0" w:color="auto"/>
                <w:bottom w:val="none" w:sz="0" w:space="0" w:color="auto"/>
                <w:right w:val="none" w:sz="0" w:space="0" w:color="auto"/>
              </w:divBdr>
            </w:div>
            <w:div w:id="1217665883">
              <w:marLeft w:val="0"/>
              <w:marRight w:val="0"/>
              <w:marTop w:val="0"/>
              <w:marBottom w:val="0"/>
              <w:divBdr>
                <w:top w:val="none" w:sz="0" w:space="0" w:color="auto"/>
                <w:left w:val="none" w:sz="0" w:space="0" w:color="auto"/>
                <w:bottom w:val="none" w:sz="0" w:space="0" w:color="auto"/>
                <w:right w:val="none" w:sz="0" w:space="0" w:color="auto"/>
              </w:divBdr>
            </w:div>
            <w:div w:id="1922911720">
              <w:marLeft w:val="0"/>
              <w:marRight w:val="0"/>
              <w:marTop w:val="0"/>
              <w:marBottom w:val="0"/>
              <w:divBdr>
                <w:top w:val="none" w:sz="0" w:space="0" w:color="auto"/>
                <w:left w:val="none" w:sz="0" w:space="0" w:color="auto"/>
                <w:bottom w:val="none" w:sz="0" w:space="0" w:color="auto"/>
                <w:right w:val="none" w:sz="0" w:space="0" w:color="auto"/>
              </w:divBdr>
            </w:div>
            <w:div w:id="1290666576">
              <w:marLeft w:val="0"/>
              <w:marRight w:val="0"/>
              <w:marTop w:val="0"/>
              <w:marBottom w:val="0"/>
              <w:divBdr>
                <w:top w:val="none" w:sz="0" w:space="0" w:color="auto"/>
                <w:left w:val="none" w:sz="0" w:space="0" w:color="auto"/>
                <w:bottom w:val="none" w:sz="0" w:space="0" w:color="auto"/>
                <w:right w:val="none" w:sz="0" w:space="0" w:color="auto"/>
              </w:divBdr>
            </w:div>
            <w:div w:id="1099255478">
              <w:marLeft w:val="0"/>
              <w:marRight w:val="0"/>
              <w:marTop w:val="0"/>
              <w:marBottom w:val="0"/>
              <w:divBdr>
                <w:top w:val="none" w:sz="0" w:space="0" w:color="auto"/>
                <w:left w:val="none" w:sz="0" w:space="0" w:color="auto"/>
                <w:bottom w:val="none" w:sz="0" w:space="0" w:color="auto"/>
                <w:right w:val="none" w:sz="0" w:space="0" w:color="auto"/>
              </w:divBdr>
            </w:div>
            <w:div w:id="813521793">
              <w:marLeft w:val="0"/>
              <w:marRight w:val="0"/>
              <w:marTop w:val="0"/>
              <w:marBottom w:val="0"/>
              <w:divBdr>
                <w:top w:val="none" w:sz="0" w:space="0" w:color="auto"/>
                <w:left w:val="none" w:sz="0" w:space="0" w:color="auto"/>
                <w:bottom w:val="none" w:sz="0" w:space="0" w:color="auto"/>
                <w:right w:val="none" w:sz="0" w:space="0" w:color="auto"/>
              </w:divBdr>
            </w:div>
            <w:div w:id="299112842">
              <w:marLeft w:val="0"/>
              <w:marRight w:val="0"/>
              <w:marTop w:val="0"/>
              <w:marBottom w:val="0"/>
              <w:divBdr>
                <w:top w:val="none" w:sz="0" w:space="0" w:color="auto"/>
                <w:left w:val="none" w:sz="0" w:space="0" w:color="auto"/>
                <w:bottom w:val="none" w:sz="0" w:space="0" w:color="auto"/>
                <w:right w:val="none" w:sz="0" w:space="0" w:color="auto"/>
              </w:divBdr>
            </w:div>
            <w:div w:id="1520505042">
              <w:marLeft w:val="0"/>
              <w:marRight w:val="0"/>
              <w:marTop w:val="0"/>
              <w:marBottom w:val="0"/>
              <w:divBdr>
                <w:top w:val="none" w:sz="0" w:space="0" w:color="auto"/>
                <w:left w:val="none" w:sz="0" w:space="0" w:color="auto"/>
                <w:bottom w:val="none" w:sz="0" w:space="0" w:color="auto"/>
                <w:right w:val="none" w:sz="0" w:space="0" w:color="auto"/>
              </w:divBdr>
            </w:div>
            <w:div w:id="1381053974">
              <w:marLeft w:val="0"/>
              <w:marRight w:val="0"/>
              <w:marTop w:val="0"/>
              <w:marBottom w:val="0"/>
              <w:divBdr>
                <w:top w:val="none" w:sz="0" w:space="0" w:color="auto"/>
                <w:left w:val="none" w:sz="0" w:space="0" w:color="auto"/>
                <w:bottom w:val="none" w:sz="0" w:space="0" w:color="auto"/>
                <w:right w:val="none" w:sz="0" w:space="0" w:color="auto"/>
              </w:divBdr>
            </w:div>
            <w:div w:id="131871161">
              <w:marLeft w:val="0"/>
              <w:marRight w:val="0"/>
              <w:marTop w:val="0"/>
              <w:marBottom w:val="0"/>
              <w:divBdr>
                <w:top w:val="none" w:sz="0" w:space="0" w:color="auto"/>
                <w:left w:val="none" w:sz="0" w:space="0" w:color="auto"/>
                <w:bottom w:val="none" w:sz="0" w:space="0" w:color="auto"/>
                <w:right w:val="none" w:sz="0" w:space="0" w:color="auto"/>
              </w:divBdr>
            </w:div>
            <w:div w:id="337007669">
              <w:marLeft w:val="0"/>
              <w:marRight w:val="0"/>
              <w:marTop w:val="0"/>
              <w:marBottom w:val="0"/>
              <w:divBdr>
                <w:top w:val="none" w:sz="0" w:space="0" w:color="auto"/>
                <w:left w:val="none" w:sz="0" w:space="0" w:color="auto"/>
                <w:bottom w:val="none" w:sz="0" w:space="0" w:color="auto"/>
                <w:right w:val="none" w:sz="0" w:space="0" w:color="auto"/>
              </w:divBdr>
            </w:div>
            <w:div w:id="236283636">
              <w:marLeft w:val="0"/>
              <w:marRight w:val="0"/>
              <w:marTop w:val="0"/>
              <w:marBottom w:val="0"/>
              <w:divBdr>
                <w:top w:val="none" w:sz="0" w:space="0" w:color="auto"/>
                <w:left w:val="none" w:sz="0" w:space="0" w:color="auto"/>
                <w:bottom w:val="none" w:sz="0" w:space="0" w:color="auto"/>
                <w:right w:val="none" w:sz="0" w:space="0" w:color="auto"/>
              </w:divBdr>
            </w:div>
            <w:div w:id="869420875">
              <w:marLeft w:val="0"/>
              <w:marRight w:val="0"/>
              <w:marTop w:val="0"/>
              <w:marBottom w:val="0"/>
              <w:divBdr>
                <w:top w:val="none" w:sz="0" w:space="0" w:color="auto"/>
                <w:left w:val="none" w:sz="0" w:space="0" w:color="auto"/>
                <w:bottom w:val="none" w:sz="0" w:space="0" w:color="auto"/>
                <w:right w:val="none" w:sz="0" w:space="0" w:color="auto"/>
              </w:divBdr>
            </w:div>
            <w:div w:id="206530957">
              <w:marLeft w:val="0"/>
              <w:marRight w:val="0"/>
              <w:marTop w:val="0"/>
              <w:marBottom w:val="0"/>
              <w:divBdr>
                <w:top w:val="none" w:sz="0" w:space="0" w:color="auto"/>
                <w:left w:val="none" w:sz="0" w:space="0" w:color="auto"/>
                <w:bottom w:val="none" w:sz="0" w:space="0" w:color="auto"/>
                <w:right w:val="none" w:sz="0" w:space="0" w:color="auto"/>
              </w:divBdr>
            </w:div>
            <w:div w:id="2085174657">
              <w:marLeft w:val="0"/>
              <w:marRight w:val="0"/>
              <w:marTop w:val="0"/>
              <w:marBottom w:val="0"/>
              <w:divBdr>
                <w:top w:val="none" w:sz="0" w:space="0" w:color="auto"/>
                <w:left w:val="none" w:sz="0" w:space="0" w:color="auto"/>
                <w:bottom w:val="none" w:sz="0" w:space="0" w:color="auto"/>
                <w:right w:val="none" w:sz="0" w:space="0" w:color="auto"/>
              </w:divBdr>
            </w:div>
            <w:div w:id="272254677">
              <w:marLeft w:val="0"/>
              <w:marRight w:val="0"/>
              <w:marTop w:val="0"/>
              <w:marBottom w:val="0"/>
              <w:divBdr>
                <w:top w:val="none" w:sz="0" w:space="0" w:color="auto"/>
                <w:left w:val="none" w:sz="0" w:space="0" w:color="auto"/>
                <w:bottom w:val="none" w:sz="0" w:space="0" w:color="auto"/>
                <w:right w:val="none" w:sz="0" w:space="0" w:color="auto"/>
              </w:divBdr>
            </w:div>
            <w:div w:id="1988590455">
              <w:marLeft w:val="0"/>
              <w:marRight w:val="0"/>
              <w:marTop w:val="0"/>
              <w:marBottom w:val="0"/>
              <w:divBdr>
                <w:top w:val="none" w:sz="0" w:space="0" w:color="auto"/>
                <w:left w:val="none" w:sz="0" w:space="0" w:color="auto"/>
                <w:bottom w:val="none" w:sz="0" w:space="0" w:color="auto"/>
                <w:right w:val="none" w:sz="0" w:space="0" w:color="auto"/>
              </w:divBdr>
            </w:div>
            <w:div w:id="552042373">
              <w:marLeft w:val="0"/>
              <w:marRight w:val="0"/>
              <w:marTop w:val="0"/>
              <w:marBottom w:val="0"/>
              <w:divBdr>
                <w:top w:val="none" w:sz="0" w:space="0" w:color="auto"/>
                <w:left w:val="none" w:sz="0" w:space="0" w:color="auto"/>
                <w:bottom w:val="none" w:sz="0" w:space="0" w:color="auto"/>
                <w:right w:val="none" w:sz="0" w:space="0" w:color="auto"/>
              </w:divBdr>
            </w:div>
            <w:div w:id="1124426152">
              <w:marLeft w:val="0"/>
              <w:marRight w:val="0"/>
              <w:marTop w:val="0"/>
              <w:marBottom w:val="0"/>
              <w:divBdr>
                <w:top w:val="none" w:sz="0" w:space="0" w:color="auto"/>
                <w:left w:val="none" w:sz="0" w:space="0" w:color="auto"/>
                <w:bottom w:val="none" w:sz="0" w:space="0" w:color="auto"/>
                <w:right w:val="none" w:sz="0" w:space="0" w:color="auto"/>
              </w:divBdr>
            </w:div>
            <w:div w:id="433748970">
              <w:marLeft w:val="0"/>
              <w:marRight w:val="0"/>
              <w:marTop w:val="0"/>
              <w:marBottom w:val="0"/>
              <w:divBdr>
                <w:top w:val="none" w:sz="0" w:space="0" w:color="auto"/>
                <w:left w:val="none" w:sz="0" w:space="0" w:color="auto"/>
                <w:bottom w:val="none" w:sz="0" w:space="0" w:color="auto"/>
                <w:right w:val="none" w:sz="0" w:space="0" w:color="auto"/>
              </w:divBdr>
            </w:div>
            <w:div w:id="1946576897">
              <w:marLeft w:val="0"/>
              <w:marRight w:val="0"/>
              <w:marTop w:val="0"/>
              <w:marBottom w:val="0"/>
              <w:divBdr>
                <w:top w:val="none" w:sz="0" w:space="0" w:color="auto"/>
                <w:left w:val="none" w:sz="0" w:space="0" w:color="auto"/>
                <w:bottom w:val="none" w:sz="0" w:space="0" w:color="auto"/>
                <w:right w:val="none" w:sz="0" w:space="0" w:color="auto"/>
              </w:divBdr>
            </w:div>
            <w:div w:id="252903833">
              <w:marLeft w:val="0"/>
              <w:marRight w:val="0"/>
              <w:marTop w:val="0"/>
              <w:marBottom w:val="0"/>
              <w:divBdr>
                <w:top w:val="none" w:sz="0" w:space="0" w:color="auto"/>
                <w:left w:val="none" w:sz="0" w:space="0" w:color="auto"/>
                <w:bottom w:val="none" w:sz="0" w:space="0" w:color="auto"/>
                <w:right w:val="none" w:sz="0" w:space="0" w:color="auto"/>
              </w:divBdr>
            </w:div>
            <w:div w:id="1349139139">
              <w:marLeft w:val="0"/>
              <w:marRight w:val="0"/>
              <w:marTop w:val="0"/>
              <w:marBottom w:val="0"/>
              <w:divBdr>
                <w:top w:val="none" w:sz="0" w:space="0" w:color="auto"/>
                <w:left w:val="none" w:sz="0" w:space="0" w:color="auto"/>
                <w:bottom w:val="none" w:sz="0" w:space="0" w:color="auto"/>
                <w:right w:val="none" w:sz="0" w:space="0" w:color="auto"/>
              </w:divBdr>
            </w:div>
            <w:div w:id="1668048077">
              <w:marLeft w:val="0"/>
              <w:marRight w:val="0"/>
              <w:marTop w:val="0"/>
              <w:marBottom w:val="0"/>
              <w:divBdr>
                <w:top w:val="none" w:sz="0" w:space="0" w:color="auto"/>
                <w:left w:val="none" w:sz="0" w:space="0" w:color="auto"/>
                <w:bottom w:val="none" w:sz="0" w:space="0" w:color="auto"/>
                <w:right w:val="none" w:sz="0" w:space="0" w:color="auto"/>
              </w:divBdr>
            </w:div>
            <w:div w:id="804008343">
              <w:marLeft w:val="0"/>
              <w:marRight w:val="0"/>
              <w:marTop w:val="0"/>
              <w:marBottom w:val="0"/>
              <w:divBdr>
                <w:top w:val="none" w:sz="0" w:space="0" w:color="auto"/>
                <w:left w:val="none" w:sz="0" w:space="0" w:color="auto"/>
                <w:bottom w:val="none" w:sz="0" w:space="0" w:color="auto"/>
                <w:right w:val="none" w:sz="0" w:space="0" w:color="auto"/>
              </w:divBdr>
            </w:div>
            <w:div w:id="244071492">
              <w:marLeft w:val="0"/>
              <w:marRight w:val="0"/>
              <w:marTop w:val="0"/>
              <w:marBottom w:val="0"/>
              <w:divBdr>
                <w:top w:val="none" w:sz="0" w:space="0" w:color="auto"/>
                <w:left w:val="none" w:sz="0" w:space="0" w:color="auto"/>
                <w:bottom w:val="none" w:sz="0" w:space="0" w:color="auto"/>
                <w:right w:val="none" w:sz="0" w:space="0" w:color="auto"/>
              </w:divBdr>
            </w:div>
            <w:div w:id="665404862">
              <w:marLeft w:val="0"/>
              <w:marRight w:val="0"/>
              <w:marTop w:val="0"/>
              <w:marBottom w:val="0"/>
              <w:divBdr>
                <w:top w:val="none" w:sz="0" w:space="0" w:color="auto"/>
                <w:left w:val="none" w:sz="0" w:space="0" w:color="auto"/>
                <w:bottom w:val="none" w:sz="0" w:space="0" w:color="auto"/>
                <w:right w:val="none" w:sz="0" w:space="0" w:color="auto"/>
              </w:divBdr>
            </w:div>
            <w:div w:id="616834274">
              <w:marLeft w:val="0"/>
              <w:marRight w:val="0"/>
              <w:marTop w:val="0"/>
              <w:marBottom w:val="0"/>
              <w:divBdr>
                <w:top w:val="none" w:sz="0" w:space="0" w:color="auto"/>
                <w:left w:val="none" w:sz="0" w:space="0" w:color="auto"/>
                <w:bottom w:val="none" w:sz="0" w:space="0" w:color="auto"/>
                <w:right w:val="none" w:sz="0" w:space="0" w:color="auto"/>
              </w:divBdr>
            </w:div>
            <w:div w:id="1932664115">
              <w:marLeft w:val="0"/>
              <w:marRight w:val="0"/>
              <w:marTop w:val="0"/>
              <w:marBottom w:val="0"/>
              <w:divBdr>
                <w:top w:val="none" w:sz="0" w:space="0" w:color="auto"/>
                <w:left w:val="none" w:sz="0" w:space="0" w:color="auto"/>
                <w:bottom w:val="none" w:sz="0" w:space="0" w:color="auto"/>
                <w:right w:val="none" w:sz="0" w:space="0" w:color="auto"/>
              </w:divBdr>
            </w:div>
            <w:div w:id="724065522">
              <w:marLeft w:val="0"/>
              <w:marRight w:val="0"/>
              <w:marTop w:val="0"/>
              <w:marBottom w:val="0"/>
              <w:divBdr>
                <w:top w:val="none" w:sz="0" w:space="0" w:color="auto"/>
                <w:left w:val="none" w:sz="0" w:space="0" w:color="auto"/>
                <w:bottom w:val="none" w:sz="0" w:space="0" w:color="auto"/>
                <w:right w:val="none" w:sz="0" w:space="0" w:color="auto"/>
              </w:divBdr>
            </w:div>
            <w:div w:id="1208489414">
              <w:marLeft w:val="0"/>
              <w:marRight w:val="0"/>
              <w:marTop w:val="0"/>
              <w:marBottom w:val="0"/>
              <w:divBdr>
                <w:top w:val="none" w:sz="0" w:space="0" w:color="auto"/>
                <w:left w:val="none" w:sz="0" w:space="0" w:color="auto"/>
                <w:bottom w:val="none" w:sz="0" w:space="0" w:color="auto"/>
                <w:right w:val="none" w:sz="0" w:space="0" w:color="auto"/>
              </w:divBdr>
            </w:div>
            <w:div w:id="1682589202">
              <w:marLeft w:val="0"/>
              <w:marRight w:val="0"/>
              <w:marTop w:val="0"/>
              <w:marBottom w:val="0"/>
              <w:divBdr>
                <w:top w:val="none" w:sz="0" w:space="0" w:color="auto"/>
                <w:left w:val="none" w:sz="0" w:space="0" w:color="auto"/>
                <w:bottom w:val="none" w:sz="0" w:space="0" w:color="auto"/>
                <w:right w:val="none" w:sz="0" w:space="0" w:color="auto"/>
              </w:divBdr>
            </w:div>
            <w:div w:id="1027296571">
              <w:marLeft w:val="0"/>
              <w:marRight w:val="0"/>
              <w:marTop w:val="0"/>
              <w:marBottom w:val="0"/>
              <w:divBdr>
                <w:top w:val="none" w:sz="0" w:space="0" w:color="auto"/>
                <w:left w:val="none" w:sz="0" w:space="0" w:color="auto"/>
                <w:bottom w:val="none" w:sz="0" w:space="0" w:color="auto"/>
                <w:right w:val="none" w:sz="0" w:space="0" w:color="auto"/>
              </w:divBdr>
            </w:div>
            <w:div w:id="2097096334">
              <w:marLeft w:val="0"/>
              <w:marRight w:val="0"/>
              <w:marTop w:val="0"/>
              <w:marBottom w:val="0"/>
              <w:divBdr>
                <w:top w:val="none" w:sz="0" w:space="0" w:color="auto"/>
                <w:left w:val="none" w:sz="0" w:space="0" w:color="auto"/>
                <w:bottom w:val="none" w:sz="0" w:space="0" w:color="auto"/>
                <w:right w:val="none" w:sz="0" w:space="0" w:color="auto"/>
              </w:divBdr>
            </w:div>
            <w:div w:id="460458006">
              <w:marLeft w:val="0"/>
              <w:marRight w:val="0"/>
              <w:marTop w:val="0"/>
              <w:marBottom w:val="0"/>
              <w:divBdr>
                <w:top w:val="none" w:sz="0" w:space="0" w:color="auto"/>
                <w:left w:val="none" w:sz="0" w:space="0" w:color="auto"/>
                <w:bottom w:val="none" w:sz="0" w:space="0" w:color="auto"/>
                <w:right w:val="none" w:sz="0" w:space="0" w:color="auto"/>
              </w:divBdr>
            </w:div>
            <w:div w:id="843204154">
              <w:marLeft w:val="0"/>
              <w:marRight w:val="0"/>
              <w:marTop w:val="0"/>
              <w:marBottom w:val="0"/>
              <w:divBdr>
                <w:top w:val="none" w:sz="0" w:space="0" w:color="auto"/>
                <w:left w:val="none" w:sz="0" w:space="0" w:color="auto"/>
                <w:bottom w:val="none" w:sz="0" w:space="0" w:color="auto"/>
                <w:right w:val="none" w:sz="0" w:space="0" w:color="auto"/>
              </w:divBdr>
            </w:div>
            <w:div w:id="1238053099">
              <w:marLeft w:val="0"/>
              <w:marRight w:val="0"/>
              <w:marTop w:val="0"/>
              <w:marBottom w:val="0"/>
              <w:divBdr>
                <w:top w:val="none" w:sz="0" w:space="0" w:color="auto"/>
                <w:left w:val="none" w:sz="0" w:space="0" w:color="auto"/>
                <w:bottom w:val="none" w:sz="0" w:space="0" w:color="auto"/>
                <w:right w:val="none" w:sz="0" w:space="0" w:color="auto"/>
              </w:divBdr>
            </w:div>
            <w:div w:id="1274938412">
              <w:marLeft w:val="0"/>
              <w:marRight w:val="0"/>
              <w:marTop w:val="0"/>
              <w:marBottom w:val="0"/>
              <w:divBdr>
                <w:top w:val="none" w:sz="0" w:space="0" w:color="auto"/>
                <w:left w:val="none" w:sz="0" w:space="0" w:color="auto"/>
                <w:bottom w:val="none" w:sz="0" w:space="0" w:color="auto"/>
                <w:right w:val="none" w:sz="0" w:space="0" w:color="auto"/>
              </w:divBdr>
            </w:div>
            <w:div w:id="340475799">
              <w:marLeft w:val="0"/>
              <w:marRight w:val="0"/>
              <w:marTop w:val="0"/>
              <w:marBottom w:val="0"/>
              <w:divBdr>
                <w:top w:val="none" w:sz="0" w:space="0" w:color="auto"/>
                <w:left w:val="none" w:sz="0" w:space="0" w:color="auto"/>
                <w:bottom w:val="none" w:sz="0" w:space="0" w:color="auto"/>
                <w:right w:val="none" w:sz="0" w:space="0" w:color="auto"/>
              </w:divBdr>
            </w:div>
            <w:div w:id="422338593">
              <w:marLeft w:val="0"/>
              <w:marRight w:val="0"/>
              <w:marTop w:val="0"/>
              <w:marBottom w:val="0"/>
              <w:divBdr>
                <w:top w:val="none" w:sz="0" w:space="0" w:color="auto"/>
                <w:left w:val="none" w:sz="0" w:space="0" w:color="auto"/>
                <w:bottom w:val="none" w:sz="0" w:space="0" w:color="auto"/>
                <w:right w:val="none" w:sz="0" w:space="0" w:color="auto"/>
              </w:divBdr>
            </w:div>
            <w:div w:id="29382007">
              <w:marLeft w:val="0"/>
              <w:marRight w:val="0"/>
              <w:marTop w:val="0"/>
              <w:marBottom w:val="0"/>
              <w:divBdr>
                <w:top w:val="none" w:sz="0" w:space="0" w:color="auto"/>
                <w:left w:val="none" w:sz="0" w:space="0" w:color="auto"/>
                <w:bottom w:val="none" w:sz="0" w:space="0" w:color="auto"/>
                <w:right w:val="none" w:sz="0" w:space="0" w:color="auto"/>
              </w:divBdr>
            </w:div>
            <w:div w:id="1570194035">
              <w:marLeft w:val="0"/>
              <w:marRight w:val="0"/>
              <w:marTop w:val="0"/>
              <w:marBottom w:val="0"/>
              <w:divBdr>
                <w:top w:val="none" w:sz="0" w:space="0" w:color="auto"/>
                <w:left w:val="none" w:sz="0" w:space="0" w:color="auto"/>
                <w:bottom w:val="none" w:sz="0" w:space="0" w:color="auto"/>
                <w:right w:val="none" w:sz="0" w:space="0" w:color="auto"/>
              </w:divBdr>
            </w:div>
            <w:div w:id="1402755490">
              <w:marLeft w:val="0"/>
              <w:marRight w:val="0"/>
              <w:marTop w:val="0"/>
              <w:marBottom w:val="0"/>
              <w:divBdr>
                <w:top w:val="none" w:sz="0" w:space="0" w:color="auto"/>
                <w:left w:val="none" w:sz="0" w:space="0" w:color="auto"/>
                <w:bottom w:val="none" w:sz="0" w:space="0" w:color="auto"/>
                <w:right w:val="none" w:sz="0" w:space="0" w:color="auto"/>
              </w:divBdr>
            </w:div>
            <w:div w:id="830146622">
              <w:marLeft w:val="0"/>
              <w:marRight w:val="0"/>
              <w:marTop w:val="0"/>
              <w:marBottom w:val="0"/>
              <w:divBdr>
                <w:top w:val="none" w:sz="0" w:space="0" w:color="auto"/>
                <w:left w:val="none" w:sz="0" w:space="0" w:color="auto"/>
                <w:bottom w:val="none" w:sz="0" w:space="0" w:color="auto"/>
                <w:right w:val="none" w:sz="0" w:space="0" w:color="auto"/>
              </w:divBdr>
            </w:div>
            <w:div w:id="942343115">
              <w:marLeft w:val="0"/>
              <w:marRight w:val="0"/>
              <w:marTop w:val="0"/>
              <w:marBottom w:val="0"/>
              <w:divBdr>
                <w:top w:val="none" w:sz="0" w:space="0" w:color="auto"/>
                <w:left w:val="none" w:sz="0" w:space="0" w:color="auto"/>
                <w:bottom w:val="none" w:sz="0" w:space="0" w:color="auto"/>
                <w:right w:val="none" w:sz="0" w:space="0" w:color="auto"/>
              </w:divBdr>
            </w:div>
            <w:div w:id="366099627">
              <w:marLeft w:val="0"/>
              <w:marRight w:val="0"/>
              <w:marTop w:val="0"/>
              <w:marBottom w:val="0"/>
              <w:divBdr>
                <w:top w:val="none" w:sz="0" w:space="0" w:color="auto"/>
                <w:left w:val="none" w:sz="0" w:space="0" w:color="auto"/>
                <w:bottom w:val="none" w:sz="0" w:space="0" w:color="auto"/>
                <w:right w:val="none" w:sz="0" w:space="0" w:color="auto"/>
              </w:divBdr>
            </w:div>
            <w:div w:id="2007514161">
              <w:marLeft w:val="0"/>
              <w:marRight w:val="0"/>
              <w:marTop w:val="0"/>
              <w:marBottom w:val="0"/>
              <w:divBdr>
                <w:top w:val="none" w:sz="0" w:space="0" w:color="auto"/>
                <w:left w:val="none" w:sz="0" w:space="0" w:color="auto"/>
                <w:bottom w:val="none" w:sz="0" w:space="0" w:color="auto"/>
                <w:right w:val="none" w:sz="0" w:space="0" w:color="auto"/>
              </w:divBdr>
            </w:div>
            <w:div w:id="1261598009">
              <w:marLeft w:val="0"/>
              <w:marRight w:val="0"/>
              <w:marTop w:val="0"/>
              <w:marBottom w:val="0"/>
              <w:divBdr>
                <w:top w:val="none" w:sz="0" w:space="0" w:color="auto"/>
                <w:left w:val="none" w:sz="0" w:space="0" w:color="auto"/>
                <w:bottom w:val="none" w:sz="0" w:space="0" w:color="auto"/>
                <w:right w:val="none" w:sz="0" w:space="0" w:color="auto"/>
              </w:divBdr>
            </w:div>
            <w:div w:id="915743153">
              <w:marLeft w:val="0"/>
              <w:marRight w:val="0"/>
              <w:marTop w:val="0"/>
              <w:marBottom w:val="0"/>
              <w:divBdr>
                <w:top w:val="none" w:sz="0" w:space="0" w:color="auto"/>
                <w:left w:val="none" w:sz="0" w:space="0" w:color="auto"/>
                <w:bottom w:val="none" w:sz="0" w:space="0" w:color="auto"/>
                <w:right w:val="none" w:sz="0" w:space="0" w:color="auto"/>
              </w:divBdr>
            </w:div>
            <w:div w:id="305398147">
              <w:marLeft w:val="0"/>
              <w:marRight w:val="0"/>
              <w:marTop w:val="0"/>
              <w:marBottom w:val="0"/>
              <w:divBdr>
                <w:top w:val="none" w:sz="0" w:space="0" w:color="auto"/>
                <w:left w:val="none" w:sz="0" w:space="0" w:color="auto"/>
                <w:bottom w:val="none" w:sz="0" w:space="0" w:color="auto"/>
                <w:right w:val="none" w:sz="0" w:space="0" w:color="auto"/>
              </w:divBdr>
            </w:div>
            <w:div w:id="296839412">
              <w:marLeft w:val="0"/>
              <w:marRight w:val="0"/>
              <w:marTop w:val="0"/>
              <w:marBottom w:val="0"/>
              <w:divBdr>
                <w:top w:val="none" w:sz="0" w:space="0" w:color="auto"/>
                <w:left w:val="none" w:sz="0" w:space="0" w:color="auto"/>
                <w:bottom w:val="none" w:sz="0" w:space="0" w:color="auto"/>
                <w:right w:val="none" w:sz="0" w:space="0" w:color="auto"/>
              </w:divBdr>
            </w:div>
            <w:div w:id="238518213">
              <w:marLeft w:val="0"/>
              <w:marRight w:val="0"/>
              <w:marTop w:val="0"/>
              <w:marBottom w:val="0"/>
              <w:divBdr>
                <w:top w:val="none" w:sz="0" w:space="0" w:color="auto"/>
                <w:left w:val="none" w:sz="0" w:space="0" w:color="auto"/>
                <w:bottom w:val="none" w:sz="0" w:space="0" w:color="auto"/>
                <w:right w:val="none" w:sz="0" w:space="0" w:color="auto"/>
              </w:divBdr>
            </w:div>
            <w:div w:id="1320311569">
              <w:marLeft w:val="0"/>
              <w:marRight w:val="0"/>
              <w:marTop w:val="0"/>
              <w:marBottom w:val="0"/>
              <w:divBdr>
                <w:top w:val="none" w:sz="0" w:space="0" w:color="auto"/>
                <w:left w:val="none" w:sz="0" w:space="0" w:color="auto"/>
                <w:bottom w:val="none" w:sz="0" w:space="0" w:color="auto"/>
                <w:right w:val="none" w:sz="0" w:space="0" w:color="auto"/>
              </w:divBdr>
            </w:div>
            <w:div w:id="1186559874">
              <w:marLeft w:val="0"/>
              <w:marRight w:val="0"/>
              <w:marTop w:val="0"/>
              <w:marBottom w:val="0"/>
              <w:divBdr>
                <w:top w:val="none" w:sz="0" w:space="0" w:color="auto"/>
                <w:left w:val="none" w:sz="0" w:space="0" w:color="auto"/>
                <w:bottom w:val="none" w:sz="0" w:space="0" w:color="auto"/>
                <w:right w:val="none" w:sz="0" w:space="0" w:color="auto"/>
              </w:divBdr>
            </w:div>
            <w:div w:id="1340346902">
              <w:marLeft w:val="0"/>
              <w:marRight w:val="0"/>
              <w:marTop w:val="0"/>
              <w:marBottom w:val="0"/>
              <w:divBdr>
                <w:top w:val="none" w:sz="0" w:space="0" w:color="auto"/>
                <w:left w:val="none" w:sz="0" w:space="0" w:color="auto"/>
                <w:bottom w:val="none" w:sz="0" w:space="0" w:color="auto"/>
                <w:right w:val="none" w:sz="0" w:space="0" w:color="auto"/>
              </w:divBdr>
            </w:div>
            <w:div w:id="1627615481">
              <w:marLeft w:val="0"/>
              <w:marRight w:val="0"/>
              <w:marTop w:val="0"/>
              <w:marBottom w:val="0"/>
              <w:divBdr>
                <w:top w:val="none" w:sz="0" w:space="0" w:color="auto"/>
                <w:left w:val="none" w:sz="0" w:space="0" w:color="auto"/>
                <w:bottom w:val="none" w:sz="0" w:space="0" w:color="auto"/>
                <w:right w:val="none" w:sz="0" w:space="0" w:color="auto"/>
              </w:divBdr>
            </w:div>
            <w:div w:id="796486363">
              <w:marLeft w:val="0"/>
              <w:marRight w:val="0"/>
              <w:marTop w:val="0"/>
              <w:marBottom w:val="0"/>
              <w:divBdr>
                <w:top w:val="none" w:sz="0" w:space="0" w:color="auto"/>
                <w:left w:val="none" w:sz="0" w:space="0" w:color="auto"/>
                <w:bottom w:val="none" w:sz="0" w:space="0" w:color="auto"/>
                <w:right w:val="none" w:sz="0" w:space="0" w:color="auto"/>
              </w:divBdr>
            </w:div>
            <w:div w:id="170221522">
              <w:marLeft w:val="0"/>
              <w:marRight w:val="0"/>
              <w:marTop w:val="0"/>
              <w:marBottom w:val="0"/>
              <w:divBdr>
                <w:top w:val="none" w:sz="0" w:space="0" w:color="auto"/>
                <w:left w:val="none" w:sz="0" w:space="0" w:color="auto"/>
                <w:bottom w:val="none" w:sz="0" w:space="0" w:color="auto"/>
                <w:right w:val="none" w:sz="0" w:space="0" w:color="auto"/>
              </w:divBdr>
            </w:div>
            <w:div w:id="791679823">
              <w:marLeft w:val="0"/>
              <w:marRight w:val="0"/>
              <w:marTop w:val="0"/>
              <w:marBottom w:val="0"/>
              <w:divBdr>
                <w:top w:val="none" w:sz="0" w:space="0" w:color="auto"/>
                <w:left w:val="none" w:sz="0" w:space="0" w:color="auto"/>
                <w:bottom w:val="none" w:sz="0" w:space="0" w:color="auto"/>
                <w:right w:val="none" w:sz="0" w:space="0" w:color="auto"/>
              </w:divBdr>
            </w:div>
            <w:div w:id="1070809188">
              <w:marLeft w:val="0"/>
              <w:marRight w:val="0"/>
              <w:marTop w:val="0"/>
              <w:marBottom w:val="0"/>
              <w:divBdr>
                <w:top w:val="none" w:sz="0" w:space="0" w:color="auto"/>
                <w:left w:val="none" w:sz="0" w:space="0" w:color="auto"/>
                <w:bottom w:val="none" w:sz="0" w:space="0" w:color="auto"/>
                <w:right w:val="none" w:sz="0" w:space="0" w:color="auto"/>
              </w:divBdr>
            </w:div>
            <w:div w:id="1760904538">
              <w:marLeft w:val="0"/>
              <w:marRight w:val="0"/>
              <w:marTop w:val="0"/>
              <w:marBottom w:val="0"/>
              <w:divBdr>
                <w:top w:val="none" w:sz="0" w:space="0" w:color="auto"/>
                <w:left w:val="none" w:sz="0" w:space="0" w:color="auto"/>
                <w:bottom w:val="none" w:sz="0" w:space="0" w:color="auto"/>
                <w:right w:val="none" w:sz="0" w:space="0" w:color="auto"/>
              </w:divBdr>
            </w:div>
            <w:div w:id="883714006">
              <w:marLeft w:val="0"/>
              <w:marRight w:val="0"/>
              <w:marTop w:val="0"/>
              <w:marBottom w:val="0"/>
              <w:divBdr>
                <w:top w:val="none" w:sz="0" w:space="0" w:color="auto"/>
                <w:left w:val="none" w:sz="0" w:space="0" w:color="auto"/>
                <w:bottom w:val="none" w:sz="0" w:space="0" w:color="auto"/>
                <w:right w:val="none" w:sz="0" w:space="0" w:color="auto"/>
              </w:divBdr>
            </w:div>
            <w:div w:id="386949837">
              <w:marLeft w:val="0"/>
              <w:marRight w:val="0"/>
              <w:marTop w:val="0"/>
              <w:marBottom w:val="0"/>
              <w:divBdr>
                <w:top w:val="none" w:sz="0" w:space="0" w:color="auto"/>
                <w:left w:val="none" w:sz="0" w:space="0" w:color="auto"/>
                <w:bottom w:val="none" w:sz="0" w:space="0" w:color="auto"/>
                <w:right w:val="none" w:sz="0" w:space="0" w:color="auto"/>
              </w:divBdr>
            </w:div>
            <w:div w:id="1957710842">
              <w:marLeft w:val="0"/>
              <w:marRight w:val="0"/>
              <w:marTop w:val="0"/>
              <w:marBottom w:val="0"/>
              <w:divBdr>
                <w:top w:val="none" w:sz="0" w:space="0" w:color="auto"/>
                <w:left w:val="none" w:sz="0" w:space="0" w:color="auto"/>
                <w:bottom w:val="none" w:sz="0" w:space="0" w:color="auto"/>
                <w:right w:val="none" w:sz="0" w:space="0" w:color="auto"/>
              </w:divBdr>
            </w:div>
            <w:div w:id="1349258724">
              <w:marLeft w:val="0"/>
              <w:marRight w:val="0"/>
              <w:marTop w:val="0"/>
              <w:marBottom w:val="0"/>
              <w:divBdr>
                <w:top w:val="none" w:sz="0" w:space="0" w:color="auto"/>
                <w:left w:val="none" w:sz="0" w:space="0" w:color="auto"/>
                <w:bottom w:val="none" w:sz="0" w:space="0" w:color="auto"/>
                <w:right w:val="none" w:sz="0" w:space="0" w:color="auto"/>
              </w:divBdr>
            </w:div>
            <w:div w:id="1665694980">
              <w:marLeft w:val="0"/>
              <w:marRight w:val="0"/>
              <w:marTop w:val="0"/>
              <w:marBottom w:val="0"/>
              <w:divBdr>
                <w:top w:val="none" w:sz="0" w:space="0" w:color="auto"/>
                <w:left w:val="none" w:sz="0" w:space="0" w:color="auto"/>
                <w:bottom w:val="none" w:sz="0" w:space="0" w:color="auto"/>
                <w:right w:val="none" w:sz="0" w:space="0" w:color="auto"/>
              </w:divBdr>
            </w:div>
            <w:div w:id="844827446">
              <w:marLeft w:val="0"/>
              <w:marRight w:val="0"/>
              <w:marTop w:val="0"/>
              <w:marBottom w:val="0"/>
              <w:divBdr>
                <w:top w:val="none" w:sz="0" w:space="0" w:color="auto"/>
                <w:left w:val="none" w:sz="0" w:space="0" w:color="auto"/>
                <w:bottom w:val="none" w:sz="0" w:space="0" w:color="auto"/>
                <w:right w:val="none" w:sz="0" w:space="0" w:color="auto"/>
              </w:divBdr>
            </w:div>
            <w:div w:id="621499409">
              <w:marLeft w:val="0"/>
              <w:marRight w:val="0"/>
              <w:marTop w:val="0"/>
              <w:marBottom w:val="0"/>
              <w:divBdr>
                <w:top w:val="none" w:sz="0" w:space="0" w:color="auto"/>
                <w:left w:val="none" w:sz="0" w:space="0" w:color="auto"/>
                <w:bottom w:val="none" w:sz="0" w:space="0" w:color="auto"/>
                <w:right w:val="none" w:sz="0" w:space="0" w:color="auto"/>
              </w:divBdr>
            </w:div>
            <w:div w:id="1126852408">
              <w:marLeft w:val="0"/>
              <w:marRight w:val="0"/>
              <w:marTop w:val="0"/>
              <w:marBottom w:val="0"/>
              <w:divBdr>
                <w:top w:val="none" w:sz="0" w:space="0" w:color="auto"/>
                <w:left w:val="none" w:sz="0" w:space="0" w:color="auto"/>
                <w:bottom w:val="none" w:sz="0" w:space="0" w:color="auto"/>
                <w:right w:val="none" w:sz="0" w:space="0" w:color="auto"/>
              </w:divBdr>
            </w:div>
            <w:div w:id="89931005">
              <w:marLeft w:val="0"/>
              <w:marRight w:val="0"/>
              <w:marTop w:val="0"/>
              <w:marBottom w:val="0"/>
              <w:divBdr>
                <w:top w:val="none" w:sz="0" w:space="0" w:color="auto"/>
                <w:left w:val="none" w:sz="0" w:space="0" w:color="auto"/>
                <w:bottom w:val="none" w:sz="0" w:space="0" w:color="auto"/>
                <w:right w:val="none" w:sz="0" w:space="0" w:color="auto"/>
              </w:divBdr>
            </w:div>
            <w:div w:id="1586107168">
              <w:marLeft w:val="0"/>
              <w:marRight w:val="0"/>
              <w:marTop w:val="0"/>
              <w:marBottom w:val="0"/>
              <w:divBdr>
                <w:top w:val="none" w:sz="0" w:space="0" w:color="auto"/>
                <w:left w:val="none" w:sz="0" w:space="0" w:color="auto"/>
                <w:bottom w:val="none" w:sz="0" w:space="0" w:color="auto"/>
                <w:right w:val="none" w:sz="0" w:space="0" w:color="auto"/>
              </w:divBdr>
            </w:div>
            <w:div w:id="1181620823">
              <w:marLeft w:val="0"/>
              <w:marRight w:val="0"/>
              <w:marTop w:val="0"/>
              <w:marBottom w:val="0"/>
              <w:divBdr>
                <w:top w:val="none" w:sz="0" w:space="0" w:color="auto"/>
                <w:left w:val="none" w:sz="0" w:space="0" w:color="auto"/>
                <w:bottom w:val="none" w:sz="0" w:space="0" w:color="auto"/>
                <w:right w:val="none" w:sz="0" w:space="0" w:color="auto"/>
              </w:divBdr>
            </w:div>
            <w:div w:id="58097484">
              <w:marLeft w:val="0"/>
              <w:marRight w:val="0"/>
              <w:marTop w:val="0"/>
              <w:marBottom w:val="0"/>
              <w:divBdr>
                <w:top w:val="none" w:sz="0" w:space="0" w:color="auto"/>
                <w:left w:val="none" w:sz="0" w:space="0" w:color="auto"/>
                <w:bottom w:val="none" w:sz="0" w:space="0" w:color="auto"/>
                <w:right w:val="none" w:sz="0" w:space="0" w:color="auto"/>
              </w:divBdr>
            </w:div>
            <w:div w:id="990720682">
              <w:marLeft w:val="0"/>
              <w:marRight w:val="0"/>
              <w:marTop w:val="0"/>
              <w:marBottom w:val="0"/>
              <w:divBdr>
                <w:top w:val="none" w:sz="0" w:space="0" w:color="auto"/>
                <w:left w:val="none" w:sz="0" w:space="0" w:color="auto"/>
                <w:bottom w:val="none" w:sz="0" w:space="0" w:color="auto"/>
                <w:right w:val="none" w:sz="0" w:space="0" w:color="auto"/>
              </w:divBdr>
            </w:div>
            <w:div w:id="953555430">
              <w:marLeft w:val="0"/>
              <w:marRight w:val="0"/>
              <w:marTop w:val="0"/>
              <w:marBottom w:val="0"/>
              <w:divBdr>
                <w:top w:val="none" w:sz="0" w:space="0" w:color="auto"/>
                <w:left w:val="none" w:sz="0" w:space="0" w:color="auto"/>
                <w:bottom w:val="none" w:sz="0" w:space="0" w:color="auto"/>
                <w:right w:val="none" w:sz="0" w:space="0" w:color="auto"/>
              </w:divBdr>
            </w:div>
            <w:div w:id="558397700">
              <w:marLeft w:val="0"/>
              <w:marRight w:val="0"/>
              <w:marTop w:val="0"/>
              <w:marBottom w:val="0"/>
              <w:divBdr>
                <w:top w:val="none" w:sz="0" w:space="0" w:color="auto"/>
                <w:left w:val="none" w:sz="0" w:space="0" w:color="auto"/>
                <w:bottom w:val="none" w:sz="0" w:space="0" w:color="auto"/>
                <w:right w:val="none" w:sz="0" w:space="0" w:color="auto"/>
              </w:divBdr>
            </w:div>
            <w:div w:id="1242060985">
              <w:marLeft w:val="0"/>
              <w:marRight w:val="0"/>
              <w:marTop w:val="0"/>
              <w:marBottom w:val="0"/>
              <w:divBdr>
                <w:top w:val="none" w:sz="0" w:space="0" w:color="auto"/>
                <w:left w:val="none" w:sz="0" w:space="0" w:color="auto"/>
                <w:bottom w:val="none" w:sz="0" w:space="0" w:color="auto"/>
                <w:right w:val="none" w:sz="0" w:space="0" w:color="auto"/>
              </w:divBdr>
            </w:div>
            <w:div w:id="1305937865">
              <w:marLeft w:val="0"/>
              <w:marRight w:val="0"/>
              <w:marTop w:val="0"/>
              <w:marBottom w:val="0"/>
              <w:divBdr>
                <w:top w:val="none" w:sz="0" w:space="0" w:color="auto"/>
                <w:left w:val="none" w:sz="0" w:space="0" w:color="auto"/>
                <w:bottom w:val="none" w:sz="0" w:space="0" w:color="auto"/>
                <w:right w:val="none" w:sz="0" w:space="0" w:color="auto"/>
              </w:divBdr>
            </w:div>
            <w:div w:id="1176119284">
              <w:marLeft w:val="0"/>
              <w:marRight w:val="0"/>
              <w:marTop w:val="0"/>
              <w:marBottom w:val="0"/>
              <w:divBdr>
                <w:top w:val="none" w:sz="0" w:space="0" w:color="auto"/>
                <w:left w:val="none" w:sz="0" w:space="0" w:color="auto"/>
                <w:bottom w:val="none" w:sz="0" w:space="0" w:color="auto"/>
                <w:right w:val="none" w:sz="0" w:space="0" w:color="auto"/>
              </w:divBdr>
            </w:div>
            <w:div w:id="1608854034">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57755944">
              <w:marLeft w:val="0"/>
              <w:marRight w:val="0"/>
              <w:marTop w:val="0"/>
              <w:marBottom w:val="0"/>
              <w:divBdr>
                <w:top w:val="none" w:sz="0" w:space="0" w:color="auto"/>
                <w:left w:val="none" w:sz="0" w:space="0" w:color="auto"/>
                <w:bottom w:val="none" w:sz="0" w:space="0" w:color="auto"/>
                <w:right w:val="none" w:sz="0" w:space="0" w:color="auto"/>
              </w:divBdr>
            </w:div>
            <w:div w:id="356927382">
              <w:marLeft w:val="0"/>
              <w:marRight w:val="0"/>
              <w:marTop w:val="0"/>
              <w:marBottom w:val="0"/>
              <w:divBdr>
                <w:top w:val="none" w:sz="0" w:space="0" w:color="auto"/>
                <w:left w:val="none" w:sz="0" w:space="0" w:color="auto"/>
                <w:bottom w:val="none" w:sz="0" w:space="0" w:color="auto"/>
                <w:right w:val="none" w:sz="0" w:space="0" w:color="auto"/>
              </w:divBdr>
            </w:div>
            <w:div w:id="1472482416">
              <w:marLeft w:val="0"/>
              <w:marRight w:val="0"/>
              <w:marTop w:val="0"/>
              <w:marBottom w:val="0"/>
              <w:divBdr>
                <w:top w:val="none" w:sz="0" w:space="0" w:color="auto"/>
                <w:left w:val="none" w:sz="0" w:space="0" w:color="auto"/>
                <w:bottom w:val="none" w:sz="0" w:space="0" w:color="auto"/>
                <w:right w:val="none" w:sz="0" w:space="0" w:color="auto"/>
              </w:divBdr>
            </w:div>
            <w:div w:id="38475417">
              <w:marLeft w:val="0"/>
              <w:marRight w:val="0"/>
              <w:marTop w:val="0"/>
              <w:marBottom w:val="0"/>
              <w:divBdr>
                <w:top w:val="none" w:sz="0" w:space="0" w:color="auto"/>
                <w:left w:val="none" w:sz="0" w:space="0" w:color="auto"/>
                <w:bottom w:val="none" w:sz="0" w:space="0" w:color="auto"/>
                <w:right w:val="none" w:sz="0" w:space="0" w:color="auto"/>
              </w:divBdr>
            </w:div>
            <w:div w:id="107049243">
              <w:marLeft w:val="0"/>
              <w:marRight w:val="0"/>
              <w:marTop w:val="0"/>
              <w:marBottom w:val="0"/>
              <w:divBdr>
                <w:top w:val="none" w:sz="0" w:space="0" w:color="auto"/>
                <w:left w:val="none" w:sz="0" w:space="0" w:color="auto"/>
                <w:bottom w:val="none" w:sz="0" w:space="0" w:color="auto"/>
                <w:right w:val="none" w:sz="0" w:space="0" w:color="auto"/>
              </w:divBdr>
            </w:div>
            <w:div w:id="1276059061">
              <w:marLeft w:val="0"/>
              <w:marRight w:val="0"/>
              <w:marTop w:val="0"/>
              <w:marBottom w:val="0"/>
              <w:divBdr>
                <w:top w:val="none" w:sz="0" w:space="0" w:color="auto"/>
                <w:left w:val="none" w:sz="0" w:space="0" w:color="auto"/>
                <w:bottom w:val="none" w:sz="0" w:space="0" w:color="auto"/>
                <w:right w:val="none" w:sz="0" w:space="0" w:color="auto"/>
              </w:divBdr>
            </w:div>
            <w:div w:id="692414970">
              <w:marLeft w:val="0"/>
              <w:marRight w:val="0"/>
              <w:marTop w:val="0"/>
              <w:marBottom w:val="0"/>
              <w:divBdr>
                <w:top w:val="none" w:sz="0" w:space="0" w:color="auto"/>
                <w:left w:val="none" w:sz="0" w:space="0" w:color="auto"/>
                <w:bottom w:val="none" w:sz="0" w:space="0" w:color="auto"/>
                <w:right w:val="none" w:sz="0" w:space="0" w:color="auto"/>
              </w:divBdr>
            </w:div>
            <w:div w:id="1290934345">
              <w:marLeft w:val="0"/>
              <w:marRight w:val="0"/>
              <w:marTop w:val="0"/>
              <w:marBottom w:val="0"/>
              <w:divBdr>
                <w:top w:val="none" w:sz="0" w:space="0" w:color="auto"/>
                <w:left w:val="none" w:sz="0" w:space="0" w:color="auto"/>
                <w:bottom w:val="none" w:sz="0" w:space="0" w:color="auto"/>
                <w:right w:val="none" w:sz="0" w:space="0" w:color="auto"/>
              </w:divBdr>
            </w:div>
            <w:div w:id="856387525">
              <w:marLeft w:val="0"/>
              <w:marRight w:val="0"/>
              <w:marTop w:val="0"/>
              <w:marBottom w:val="0"/>
              <w:divBdr>
                <w:top w:val="none" w:sz="0" w:space="0" w:color="auto"/>
                <w:left w:val="none" w:sz="0" w:space="0" w:color="auto"/>
                <w:bottom w:val="none" w:sz="0" w:space="0" w:color="auto"/>
                <w:right w:val="none" w:sz="0" w:space="0" w:color="auto"/>
              </w:divBdr>
            </w:div>
            <w:div w:id="2027751968">
              <w:marLeft w:val="0"/>
              <w:marRight w:val="0"/>
              <w:marTop w:val="0"/>
              <w:marBottom w:val="0"/>
              <w:divBdr>
                <w:top w:val="none" w:sz="0" w:space="0" w:color="auto"/>
                <w:left w:val="none" w:sz="0" w:space="0" w:color="auto"/>
                <w:bottom w:val="none" w:sz="0" w:space="0" w:color="auto"/>
                <w:right w:val="none" w:sz="0" w:space="0" w:color="auto"/>
              </w:divBdr>
            </w:div>
            <w:div w:id="1920482745">
              <w:marLeft w:val="0"/>
              <w:marRight w:val="0"/>
              <w:marTop w:val="0"/>
              <w:marBottom w:val="0"/>
              <w:divBdr>
                <w:top w:val="none" w:sz="0" w:space="0" w:color="auto"/>
                <w:left w:val="none" w:sz="0" w:space="0" w:color="auto"/>
                <w:bottom w:val="none" w:sz="0" w:space="0" w:color="auto"/>
                <w:right w:val="none" w:sz="0" w:space="0" w:color="auto"/>
              </w:divBdr>
            </w:div>
            <w:div w:id="49423676">
              <w:marLeft w:val="0"/>
              <w:marRight w:val="0"/>
              <w:marTop w:val="0"/>
              <w:marBottom w:val="0"/>
              <w:divBdr>
                <w:top w:val="none" w:sz="0" w:space="0" w:color="auto"/>
                <w:left w:val="none" w:sz="0" w:space="0" w:color="auto"/>
                <w:bottom w:val="none" w:sz="0" w:space="0" w:color="auto"/>
                <w:right w:val="none" w:sz="0" w:space="0" w:color="auto"/>
              </w:divBdr>
            </w:div>
            <w:div w:id="1998413246">
              <w:marLeft w:val="0"/>
              <w:marRight w:val="0"/>
              <w:marTop w:val="0"/>
              <w:marBottom w:val="0"/>
              <w:divBdr>
                <w:top w:val="none" w:sz="0" w:space="0" w:color="auto"/>
                <w:left w:val="none" w:sz="0" w:space="0" w:color="auto"/>
                <w:bottom w:val="none" w:sz="0" w:space="0" w:color="auto"/>
                <w:right w:val="none" w:sz="0" w:space="0" w:color="auto"/>
              </w:divBdr>
            </w:div>
            <w:div w:id="2014917285">
              <w:marLeft w:val="0"/>
              <w:marRight w:val="0"/>
              <w:marTop w:val="0"/>
              <w:marBottom w:val="0"/>
              <w:divBdr>
                <w:top w:val="none" w:sz="0" w:space="0" w:color="auto"/>
                <w:left w:val="none" w:sz="0" w:space="0" w:color="auto"/>
                <w:bottom w:val="none" w:sz="0" w:space="0" w:color="auto"/>
                <w:right w:val="none" w:sz="0" w:space="0" w:color="auto"/>
              </w:divBdr>
            </w:div>
            <w:div w:id="159933941">
              <w:marLeft w:val="0"/>
              <w:marRight w:val="0"/>
              <w:marTop w:val="0"/>
              <w:marBottom w:val="0"/>
              <w:divBdr>
                <w:top w:val="none" w:sz="0" w:space="0" w:color="auto"/>
                <w:left w:val="none" w:sz="0" w:space="0" w:color="auto"/>
                <w:bottom w:val="none" w:sz="0" w:space="0" w:color="auto"/>
                <w:right w:val="none" w:sz="0" w:space="0" w:color="auto"/>
              </w:divBdr>
            </w:div>
            <w:div w:id="524443524">
              <w:marLeft w:val="0"/>
              <w:marRight w:val="0"/>
              <w:marTop w:val="0"/>
              <w:marBottom w:val="0"/>
              <w:divBdr>
                <w:top w:val="none" w:sz="0" w:space="0" w:color="auto"/>
                <w:left w:val="none" w:sz="0" w:space="0" w:color="auto"/>
                <w:bottom w:val="none" w:sz="0" w:space="0" w:color="auto"/>
                <w:right w:val="none" w:sz="0" w:space="0" w:color="auto"/>
              </w:divBdr>
            </w:div>
            <w:div w:id="1614748233">
              <w:marLeft w:val="0"/>
              <w:marRight w:val="0"/>
              <w:marTop w:val="0"/>
              <w:marBottom w:val="0"/>
              <w:divBdr>
                <w:top w:val="none" w:sz="0" w:space="0" w:color="auto"/>
                <w:left w:val="none" w:sz="0" w:space="0" w:color="auto"/>
                <w:bottom w:val="none" w:sz="0" w:space="0" w:color="auto"/>
                <w:right w:val="none" w:sz="0" w:space="0" w:color="auto"/>
              </w:divBdr>
            </w:div>
            <w:div w:id="187807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4839">
      <w:bodyDiv w:val="1"/>
      <w:marLeft w:val="0"/>
      <w:marRight w:val="0"/>
      <w:marTop w:val="0"/>
      <w:marBottom w:val="0"/>
      <w:divBdr>
        <w:top w:val="none" w:sz="0" w:space="0" w:color="auto"/>
        <w:left w:val="none" w:sz="0" w:space="0" w:color="auto"/>
        <w:bottom w:val="none" w:sz="0" w:space="0" w:color="auto"/>
        <w:right w:val="none" w:sz="0" w:space="0" w:color="auto"/>
      </w:divBdr>
    </w:div>
    <w:div w:id="1657490392">
      <w:bodyDiv w:val="1"/>
      <w:marLeft w:val="0"/>
      <w:marRight w:val="0"/>
      <w:marTop w:val="0"/>
      <w:marBottom w:val="0"/>
      <w:divBdr>
        <w:top w:val="none" w:sz="0" w:space="0" w:color="auto"/>
        <w:left w:val="none" w:sz="0" w:space="0" w:color="auto"/>
        <w:bottom w:val="none" w:sz="0" w:space="0" w:color="auto"/>
        <w:right w:val="none" w:sz="0" w:space="0" w:color="auto"/>
      </w:divBdr>
    </w:div>
    <w:div w:id="1661499073">
      <w:bodyDiv w:val="1"/>
      <w:marLeft w:val="0"/>
      <w:marRight w:val="0"/>
      <w:marTop w:val="0"/>
      <w:marBottom w:val="0"/>
      <w:divBdr>
        <w:top w:val="none" w:sz="0" w:space="0" w:color="auto"/>
        <w:left w:val="none" w:sz="0" w:space="0" w:color="auto"/>
        <w:bottom w:val="none" w:sz="0" w:space="0" w:color="auto"/>
        <w:right w:val="none" w:sz="0" w:space="0" w:color="auto"/>
      </w:divBdr>
    </w:div>
    <w:div w:id="1693913751">
      <w:bodyDiv w:val="1"/>
      <w:marLeft w:val="0"/>
      <w:marRight w:val="0"/>
      <w:marTop w:val="0"/>
      <w:marBottom w:val="0"/>
      <w:divBdr>
        <w:top w:val="none" w:sz="0" w:space="0" w:color="auto"/>
        <w:left w:val="none" w:sz="0" w:space="0" w:color="auto"/>
        <w:bottom w:val="none" w:sz="0" w:space="0" w:color="auto"/>
        <w:right w:val="none" w:sz="0" w:space="0" w:color="auto"/>
      </w:divBdr>
    </w:div>
    <w:div w:id="1711831948">
      <w:bodyDiv w:val="1"/>
      <w:marLeft w:val="0"/>
      <w:marRight w:val="0"/>
      <w:marTop w:val="0"/>
      <w:marBottom w:val="0"/>
      <w:divBdr>
        <w:top w:val="none" w:sz="0" w:space="0" w:color="auto"/>
        <w:left w:val="none" w:sz="0" w:space="0" w:color="auto"/>
        <w:bottom w:val="none" w:sz="0" w:space="0" w:color="auto"/>
        <w:right w:val="none" w:sz="0" w:space="0" w:color="auto"/>
      </w:divBdr>
    </w:div>
    <w:div w:id="1716468536">
      <w:bodyDiv w:val="1"/>
      <w:marLeft w:val="0"/>
      <w:marRight w:val="0"/>
      <w:marTop w:val="0"/>
      <w:marBottom w:val="0"/>
      <w:divBdr>
        <w:top w:val="none" w:sz="0" w:space="0" w:color="auto"/>
        <w:left w:val="none" w:sz="0" w:space="0" w:color="auto"/>
        <w:bottom w:val="none" w:sz="0" w:space="0" w:color="auto"/>
        <w:right w:val="none" w:sz="0" w:space="0" w:color="auto"/>
      </w:divBdr>
    </w:div>
    <w:div w:id="1718822437">
      <w:bodyDiv w:val="1"/>
      <w:marLeft w:val="0"/>
      <w:marRight w:val="0"/>
      <w:marTop w:val="0"/>
      <w:marBottom w:val="0"/>
      <w:divBdr>
        <w:top w:val="none" w:sz="0" w:space="0" w:color="auto"/>
        <w:left w:val="none" w:sz="0" w:space="0" w:color="auto"/>
        <w:bottom w:val="none" w:sz="0" w:space="0" w:color="auto"/>
        <w:right w:val="none" w:sz="0" w:space="0" w:color="auto"/>
      </w:divBdr>
    </w:div>
    <w:div w:id="1753624390">
      <w:bodyDiv w:val="1"/>
      <w:marLeft w:val="0"/>
      <w:marRight w:val="0"/>
      <w:marTop w:val="0"/>
      <w:marBottom w:val="0"/>
      <w:divBdr>
        <w:top w:val="none" w:sz="0" w:space="0" w:color="auto"/>
        <w:left w:val="none" w:sz="0" w:space="0" w:color="auto"/>
        <w:bottom w:val="none" w:sz="0" w:space="0" w:color="auto"/>
        <w:right w:val="none" w:sz="0" w:space="0" w:color="auto"/>
      </w:divBdr>
    </w:div>
    <w:div w:id="1760254795">
      <w:bodyDiv w:val="1"/>
      <w:marLeft w:val="0"/>
      <w:marRight w:val="0"/>
      <w:marTop w:val="0"/>
      <w:marBottom w:val="0"/>
      <w:divBdr>
        <w:top w:val="none" w:sz="0" w:space="0" w:color="auto"/>
        <w:left w:val="none" w:sz="0" w:space="0" w:color="auto"/>
        <w:bottom w:val="none" w:sz="0" w:space="0" w:color="auto"/>
        <w:right w:val="none" w:sz="0" w:space="0" w:color="auto"/>
      </w:divBdr>
    </w:div>
    <w:div w:id="1760638221">
      <w:bodyDiv w:val="1"/>
      <w:marLeft w:val="0"/>
      <w:marRight w:val="0"/>
      <w:marTop w:val="0"/>
      <w:marBottom w:val="0"/>
      <w:divBdr>
        <w:top w:val="none" w:sz="0" w:space="0" w:color="auto"/>
        <w:left w:val="none" w:sz="0" w:space="0" w:color="auto"/>
        <w:bottom w:val="none" w:sz="0" w:space="0" w:color="auto"/>
        <w:right w:val="none" w:sz="0" w:space="0" w:color="auto"/>
      </w:divBdr>
      <w:divsChild>
        <w:div w:id="2050184230">
          <w:marLeft w:val="0"/>
          <w:marRight w:val="0"/>
          <w:marTop w:val="0"/>
          <w:marBottom w:val="0"/>
          <w:divBdr>
            <w:top w:val="none" w:sz="0" w:space="0" w:color="auto"/>
            <w:left w:val="none" w:sz="0" w:space="0" w:color="auto"/>
            <w:bottom w:val="none" w:sz="0" w:space="0" w:color="auto"/>
            <w:right w:val="none" w:sz="0" w:space="0" w:color="auto"/>
          </w:divBdr>
          <w:divsChild>
            <w:div w:id="23763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15857">
      <w:bodyDiv w:val="1"/>
      <w:marLeft w:val="0"/>
      <w:marRight w:val="0"/>
      <w:marTop w:val="0"/>
      <w:marBottom w:val="0"/>
      <w:divBdr>
        <w:top w:val="none" w:sz="0" w:space="0" w:color="auto"/>
        <w:left w:val="none" w:sz="0" w:space="0" w:color="auto"/>
        <w:bottom w:val="none" w:sz="0" w:space="0" w:color="auto"/>
        <w:right w:val="none" w:sz="0" w:space="0" w:color="auto"/>
      </w:divBdr>
      <w:divsChild>
        <w:div w:id="1256747018">
          <w:marLeft w:val="0"/>
          <w:marRight w:val="0"/>
          <w:marTop w:val="0"/>
          <w:marBottom w:val="0"/>
          <w:divBdr>
            <w:top w:val="none" w:sz="0" w:space="0" w:color="auto"/>
            <w:left w:val="none" w:sz="0" w:space="0" w:color="auto"/>
            <w:bottom w:val="none" w:sz="0" w:space="0" w:color="auto"/>
            <w:right w:val="none" w:sz="0" w:space="0" w:color="auto"/>
          </w:divBdr>
        </w:div>
      </w:divsChild>
    </w:div>
    <w:div w:id="1796095479">
      <w:bodyDiv w:val="1"/>
      <w:marLeft w:val="0"/>
      <w:marRight w:val="0"/>
      <w:marTop w:val="0"/>
      <w:marBottom w:val="0"/>
      <w:divBdr>
        <w:top w:val="none" w:sz="0" w:space="0" w:color="auto"/>
        <w:left w:val="none" w:sz="0" w:space="0" w:color="auto"/>
        <w:bottom w:val="none" w:sz="0" w:space="0" w:color="auto"/>
        <w:right w:val="none" w:sz="0" w:space="0" w:color="auto"/>
      </w:divBdr>
    </w:div>
    <w:div w:id="1811436356">
      <w:bodyDiv w:val="1"/>
      <w:marLeft w:val="0"/>
      <w:marRight w:val="0"/>
      <w:marTop w:val="0"/>
      <w:marBottom w:val="0"/>
      <w:divBdr>
        <w:top w:val="none" w:sz="0" w:space="0" w:color="auto"/>
        <w:left w:val="none" w:sz="0" w:space="0" w:color="auto"/>
        <w:bottom w:val="none" w:sz="0" w:space="0" w:color="auto"/>
        <w:right w:val="none" w:sz="0" w:space="0" w:color="auto"/>
      </w:divBdr>
    </w:div>
    <w:div w:id="1817800426">
      <w:bodyDiv w:val="1"/>
      <w:marLeft w:val="0"/>
      <w:marRight w:val="0"/>
      <w:marTop w:val="0"/>
      <w:marBottom w:val="0"/>
      <w:divBdr>
        <w:top w:val="none" w:sz="0" w:space="0" w:color="auto"/>
        <w:left w:val="none" w:sz="0" w:space="0" w:color="auto"/>
        <w:bottom w:val="none" w:sz="0" w:space="0" w:color="auto"/>
        <w:right w:val="none" w:sz="0" w:space="0" w:color="auto"/>
      </w:divBdr>
    </w:div>
    <w:div w:id="1823808527">
      <w:bodyDiv w:val="1"/>
      <w:marLeft w:val="0"/>
      <w:marRight w:val="0"/>
      <w:marTop w:val="0"/>
      <w:marBottom w:val="0"/>
      <w:divBdr>
        <w:top w:val="none" w:sz="0" w:space="0" w:color="auto"/>
        <w:left w:val="none" w:sz="0" w:space="0" w:color="auto"/>
        <w:bottom w:val="none" w:sz="0" w:space="0" w:color="auto"/>
        <w:right w:val="none" w:sz="0" w:space="0" w:color="auto"/>
      </w:divBdr>
    </w:div>
    <w:div w:id="1843353482">
      <w:bodyDiv w:val="1"/>
      <w:marLeft w:val="0"/>
      <w:marRight w:val="0"/>
      <w:marTop w:val="0"/>
      <w:marBottom w:val="0"/>
      <w:divBdr>
        <w:top w:val="none" w:sz="0" w:space="0" w:color="auto"/>
        <w:left w:val="none" w:sz="0" w:space="0" w:color="auto"/>
        <w:bottom w:val="none" w:sz="0" w:space="0" w:color="auto"/>
        <w:right w:val="none" w:sz="0" w:space="0" w:color="auto"/>
      </w:divBdr>
    </w:div>
    <w:div w:id="1853061792">
      <w:bodyDiv w:val="1"/>
      <w:marLeft w:val="0"/>
      <w:marRight w:val="0"/>
      <w:marTop w:val="0"/>
      <w:marBottom w:val="0"/>
      <w:divBdr>
        <w:top w:val="none" w:sz="0" w:space="0" w:color="auto"/>
        <w:left w:val="none" w:sz="0" w:space="0" w:color="auto"/>
        <w:bottom w:val="none" w:sz="0" w:space="0" w:color="auto"/>
        <w:right w:val="none" w:sz="0" w:space="0" w:color="auto"/>
      </w:divBdr>
    </w:div>
    <w:div w:id="1853061833">
      <w:bodyDiv w:val="1"/>
      <w:marLeft w:val="0"/>
      <w:marRight w:val="0"/>
      <w:marTop w:val="0"/>
      <w:marBottom w:val="0"/>
      <w:divBdr>
        <w:top w:val="none" w:sz="0" w:space="0" w:color="auto"/>
        <w:left w:val="none" w:sz="0" w:space="0" w:color="auto"/>
        <w:bottom w:val="none" w:sz="0" w:space="0" w:color="auto"/>
        <w:right w:val="none" w:sz="0" w:space="0" w:color="auto"/>
      </w:divBdr>
    </w:div>
    <w:div w:id="1883012365">
      <w:bodyDiv w:val="1"/>
      <w:marLeft w:val="0"/>
      <w:marRight w:val="0"/>
      <w:marTop w:val="0"/>
      <w:marBottom w:val="0"/>
      <w:divBdr>
        <w:top w:val="none" w:sz="0" w:space="0" w:color="auto"/>
        <w:left w:val="none" w:sz="0" w:space="0" w:color="auto"/>
        <w:bottom w:val="none" w:sz="0" w:space="0" w:color="auto"/>
        <w:right w:val="none" w:sz="0" w:space="0" w:color="auto"/>
      </w:divBdr>
    </w:div>
    <w:div w:id="1884710106">
      <w:bodyDiv w:val="1"/>
      <w:marLeft w:val="0"/>
      <w:marRight w:val="0"/>
      <w:marTop w:val="0"/>
      <w:marBottom w:val="0"/>
      <w:divBdr>
        <w:top w:val="none" w:sz="0" w:space="0" w:color="auto"/>
        <w:left w:val="none" w:sz="0" w:space="0" w:color="auto"/>
        <w:bottom w:val="none" w:sz="0" w:space="0" w:color="auto"/>
        <w:right w:val="none" w:sz="0" w:space="0" w:color="auto"/>
      </w:divBdr>
    </w:div>
    <w:div w:id="1899973479">
      <w:bodyDiv w:val="1"/>
      <w:marLeft w:val="0"/>
      <w:marRight w:val="0"/>
      <w:marTop w:val="0"/>
      <w:marBottom w:val="0"/>
      <w:divBdr>
        <w:top w:val="none" w:sz="0" w:space="0" w:color="auto"/>
        <w:left w:val="none" w:sz="0" w:space="0" w:color="auto"/>
        <w:bottom w:val="none" w:sz="0" w:space="0" w:color="auto"/>
        <w:right w:val="none" w:sz="0" w:space="0" w:color="auto"/>
      </w:divBdr>
      <w:divsChild>
        <w:div w:id="1511874306">
          <w:marLeft w:val="0"/>
          <w:marRight w:val="0"/>
          <w:marTop w:val="0"/>
          <w:marBottom w:val="0"/>
          <w:divBdr>
            <w:top w:val="none" w:sz="0" w:space="0" w:color="auto"/>
            <w:left w:val="none" w:sz="0" w:space="0" w:color="auto"/>
            <w:bottom w:val="none" w:sz="0" w:space="0" w:color="auto"/>
            <w:right w:val="none" w:sz="0" w:space="0" w:color="auto"/>
          </w:divBdr>
        </w:div>
      </w:divsChild>
    </w:div>
    <w:div w:id="1918707341">
      <w:bodyDiv w:val="1"/>
      <w:marLeft w:val="0"/>
      <w:marRight w:val="0"/>
      <w:marTop w:val="0"/>
      <w:marBottom w:val="0"/>
      <w:divBdr>
        <w:top w:val="none" w:sz="0" w:space="0" w:color="auto"/>
        <w:left w:val="none" w:sz="0" w:space="0" w:color="auto"/>
        <w:bottom w:val="none" w:sz="0" w:space="0" w:color="auto"/>
        <w:right w:val="none" w:sz="0" w:space="0" w:color="auto"/>
      </w:divBdr>
    </w:div>
    <w:div w:id="1920361599">
      <w:bodyDiv w:val="1"/>
      <w:marLeft w:val="0"/>
      <w:marRight w:val="0"/>
      <w:marTop w:val="0"/>
      <w:marBottom w:val="0"/>
      <w:divBdr>
        <w:top w:val="none" w:sz="0" w:space="0" w:color="auto"/>
        <w:left w:val="none" w:sz="0" w:space="0" w:color="auto"/>
        <w:bottom w:val="none" w:sz="0" w:space="0" w:color="auto"/>
        <w:right w:val="none" w:sz="0" w:space="0" w:color="auto"/>
      </w:divBdr>
    </w:div>
    <w:div w:id="1926451952">
      <w:bodyDiv w:val="1"/>
      <w:marLeft w:val="0"/>
      <w:marRight w:val="0"/>
      <w:marTop w:val="0"/>
      <w:marBottom w:val="0"/>
      <w:divBdr>
        <w:top w:val="none" w:sz="0" w:space="0" w:color="auto"/>
        <w:left w:val="none" w:sz="0" w:space="0" w:color="auto"/>
        <w:bottom w:val="none" w:sz="0" w:space="0" w:color="auto"/>
        <w:right w:val="none" w:sz="0" w:space="0" w:color="auto"/>
      </w:divBdr>
    </w:div>
    <w:div w:id="1960068445">
      <w:bodyDiv w:val="1"/>
      <w:marLeft w:val="0"/>
      <w:marRight w:val="0"/>
      <w:marTop w:val="0"/>
      <w:marBottom w:val="0"/>
      <w:divBdr>
        <w:top w:val="none" w:sz="0" w:space="0" w:color="auto"/>
        <w:left w:val="none" w:sz="0" w:space="0" w:color="auto"/>
        <w:bottom w:val="none" w:sz="0" w:space="0" w:color="auto"/>
        <w:right w:val="none" w:sz="0" w:space="0" w:color="auto"/>
      </w:divBdr>
    </w:div>
    <w:div w:id="1968243458">
      <w:bodyDiv w:val="1"/>
      <w:marLeft w:val="0"/>
      <w:marRight w:val="0"/>
      <w:marTop w:val="0"/>
      <w:marBottom w:val="0"/>
      <w:divBdr>
        <w:top w:val="none" w:sz="0" w:space="0" w:color="auto"/>
        <w:left w:val="none" w:sz="0" w:space="0" w:color="auto"/>
        <w:bottom w:val="none" w:sz="0" w:space="0" w:color="auto"/>
        <w:right w:val="none" w:sz="0" w:space="0" w:color="auto"/>
      </w:divBdr>
    </w:div>
    <w:div w:id="1978146114">
      <w:bodyDiv w:val="1"/>
      <w:marLeft w:val="0"/>
      <w:marRight w:val="0"/>
      <w:marTop w:val="0"/>
      <w:marBottom w:val="0"/>
      <w:divBdr>
        <w:top w:val="none" w:sz="0" w:space="0" w:color="auto"/>
        <w:left w:val="none" w:sz="0" w:space="0" w:color="auto"/>
        <w:bottom w:val="none" w:sz="0" w:space="0" w:color="auto"/>
        <w:right w:val="none" w:sz="0" w:space="0" w:color="auto"/>
      </w:divBdr>
    </w:div>
    <w:div w:id="2003504233">
      <w:bodyDiv w:val="1"/>
      <w:marLeft w:val="0"/>
      <w:marRight w:val="0"/>
      <w:marTop w:val="0"/>
      <w:marBottom w:val="0"/>
      <w:divBdr>
        <w:top w:val="none" w:sz="0" w:space="0" w:color="auto"/>
        <w:left w:val="none" w:sz="0" w:space="0" w:color="auto"/>
        <w:bottom w:val="none" w:sz="0" w:space="0" w:color="auto"/>
        <w:right w:val="none" w:sz="0" w:space="0" w:color="auto"/>
      </w:divBdr>
    </w:div>
    <w:div w:id="2010018964">
      <w:bodyDiv w:val="1"/>
      <w:marLeft w:val="0"/>
      <w:marRight w:val="0"/>
      <w:marTop w:val="0"/>
      <w:marBottom w:val="0"/>
      <w:divBdr>
        <w:top w:val="none" w:sz="0" w:space="0" w:color="auto"/>
        <w:left w:val="none" w:sz="0" w:space="0" w:color="auto"/>
        <w:bottom w:val="none" w:sz="0" w:space="0" w:color="auto"/>
        <w:right w:val="none" w:sz="0" w:space="0" w:color="auto"/>
      </w:divBdr>
    </w:div>
    <w:div w:id="2038238814">
      <w:bodyDiv w:val="1"/>
      <w:marLeft w:val="0"/>
      <w:marRight w:val="0"/>
      <w:marTop w:val="0"/>
      <w:marBottom w:val="0"/>
      <w:divBdr>
        <w:top w:val="none" w:sz="0" w:space="0" w:color="auto"/>
        <w:left w:val="none" w:sz="0" w:space="0" w:color="auto"/>
        <w:bottom w:val="none" w:sz="0" w:space="0" w:color="auto"/>
        <w:right w:val="none" w:sz="0" w:space="0" w:color="auto"/>
      </w:divBdr>
    </w:div>
    <w:div w:id="2047557310">
      <w:bodyDiv w:val="1"/>
      <w:marLeft w:val="0"/>
      <w:marRight w:val="0"/>
      <w:marTop w:val="0"/>
      <w:marBottom w:val="0"/>
      <w:divBdr>
        <w:top w:val="none" w:sz="0" w:space="0" w:color="auto"/>
        <w:left w:val="none" w:sz="0" w:space="0" w:color="auto"/>
        <w:bottom w:val="none" w:sz="0" w:space="0" w:color="auto"/>
        <w:right w:val="none" w:sz="0" w:space="0" w:color="auto"/>
      </w:divBdr>
    </w:div>
    <w:div w:id="2085370006">
      <w:bodyDiv w:val="1"/>
      <w:marLeft w:val="0"/>
      <w:marRight w:val="0"/>
      <w:marTop w:val="0"/>
      <w:marBottom w:val="0"/>
      <w:divBdr>
        <w:top w:val="none" w:sz="0" w:space="0" w:color="auto"/>
        <w:left w:val="none" w:sz="0" w:space="0" w:color="auto"/>
        <w:bottom w:val="none" w:sz="0" w:space="0" w:color="auto"/>
        <w:right w:val="none" w:sz="0" w:space="0" w:color="auto"/>
      </w:divBdr>
      <w:divsChild>
        <w:div w:id="170411004">
          <w:marLeft w:val="0"/>
          <w:marRight w:val="0"/>
          <w:marTop w:val="0"/>
          <w:marBottom w:val="0"/>
          <w:divBdr>
            <w:top w:val="none" w:sz="0" w:space="0" w:color="auto"/>
            <w:left w:val="none" w:sz="0" w:space="0" w:color="auto"/>
            <w:bottom w:val="none" w:sz="0" w:space="0" w:color="auto"/>
            <w:right w:val="none" w:sz="0" w:space="0" w:color="auto"/>
          </w:divBdr>
        </w:div>
        <w:div w:id="208882097">
          <w:marLeft w:val="0"/>
          <w:marRight w:val="0"/>
          <w:marTop w:val="0"/>
          <w:marBottom w:val="0"/>
          <w:divBdr>
            <w:top w:val="none" w:sz="0" w:space="0" w:color="auto"/>
            <w:left w:val="none" w:sz="0" w:space="0" w:color="auto"/>
            <w:bottom w:val="none" w:sz="0" w:space="0" w:color="auto"/>
            <w:right w:val="none" w:sz="0" w:space="0" w:color="auto"/>
          </w:divBdr>
        </w:div>
        <w:div w:id="274605303">
          <w:marLeft w:val="0"/>
          <w:marRight w:val="0"/>
          <w:marTop w:val="0"/>
          <w:marBottom w:val="0"/>
          <w:divBdr>
            <w:top w:val="none" w:sz="0" w:space="0" w:color="auto"/>
            <w:left w:val="none" w:sz="0" w:space="0" w:color="auto"/>
            <w:bottom w:val="none" w:sz="0" w:space="0" w:color="auto"/>
            <w:right w:val="none" w:sz="0" w:space="0" w:color="auto"/>
          </w:divBdr>
        </w:div>
        <w:div w:id="417672727">
          <w:marLeft w:val="0"/>
          <w:marRight w:val="0"/>
          <w:marTop w:val="0"/>
          <w:marBottom w:val="0"/>
          <w:divBdr>
            <w:top w:val="none" w:sz="0" w:space="0" w:color="auto"/>
            <w:left w:val="none" w:sz="0" w:space="0" w:color="auto"/>
            <w:bottom w:val="none" w:sz="0" w:space="0" w:color="auto"/>
            <w:right w:val="none" w:sz="0" w:space="0" w:color="auto"/>
          </w:divBdr>
        </w:div>
        <w:div w:id="629365076">
          <w:marLeft w:val="0"/>
          <w:marRight w:val="0"/>
          <w:marTop w:val="0"/>
          <w:marBottom w:val="0"/>
          <w:divBdr>
            <w:top w:val="none" w:sz="0" w:space="0" w:color="auto"/>
            <w:left w:val="none" w:sz="0" w:space="0" w:color="auto"/>
            <w:bottom w:val="none" w:sz="0" w:space="0" w:color="auto"/>
            <w:right w:val="none" w:sz="0" w:space="0" w:color="auto"/>
          </w:divBdr>
        </w:div>
        <w:div w:id="707536701">
          <w:marLeft w:val="0"/>
          <w:marRight w:val="0"/>
          <w:marTop w:val="0"/>
          <w:marBottom w:val="0"/>
          <w:divBdr>
            <w:top w:val="none" w:sz="0" w:space="0" w:color="auto"/>
            <w:left w:val="none" w:sz="0" w:space="0" w:color="auto"/>
            <w:bottom w:val="none" w:sz="0" w:space="0" w:color="auto"/>
            <w:right w:val="none" w:sz="0" w:space="0" w:color="auto"/>
          </w:divBdr>
        </w:div>
        <w:div w:id="717120253">
          <w:marLeft w:val="0"/>
          <w:marRight w:val="0"/>
          <w:marTop w:val="0"/>
          <w:marBottom w:val="0"/>
          <w:divBdr>
            <w:top w:val="none" w:sz="0" w:space="0" w:color="auto"/>
            <w:left w:val="none" w:sz="0" w:space="0" w:color="auto"/>
            <w:bottom w:val="none" w:sz="0" w:space="0" w:color="auto"/>
            <w:right w:val="none" w:sz="0" w:space="0" w:color="auto"/>
          </w:divBdr>
        </w:div>
        <w:div w:id="760686764">
          <w:marLeft w:val="0"/>
          <w:marRight w:val="0"/>
          <w:marTop w:val="0"/>
          <w:marBottom w:val="0"/>
          <w:divBdr>
            <w:top w:val="none" w:sz="0" w:space="0" w:color="auto"/>
            <w:left w:val="none" w:sz="0" w:space="0" w:color="auto"/>
            <w:bottom w:val="none" w:sz="0" w:space="0" w:color="auto"/>
            <w:right w:val="none" w:sz="0" w:space="0" w:color="auto"/>
          </w:divBdr>
        </w:div>
        <w:div w:id="791243436">
          <w:marLeft w:val="0"/>
          <w:marRight w:val="0"/>
          <w:marTop w:val="0"/>
          <w:marBottom w:val="0"/>
          <w:divBdr>
            <w:top w:val="none" w:sz="0" w:space="0" w:color="auto"/>
            <w:left w:val="none" w:sz="0" w:space="0" w:color="auto"/>
            <w:bottom w:val="none" w:sz="0" w:space="0" w:color="auto"/>
            <w:right w:val="none" w:sz="0" w:space="0" w:color="auto"/>
          </w:divBdr>
        </w:div>
        <w:div w:id="879366329">
          <w:marLeft w:val="0"/>
          <w:marRight w:val="0"/>
          <w:marTop w:val="0"/>
          <w:marBottom w:val="0"/>
          <w:divBdr>
            <w:top w:val="none" w:sz="0" w:space="0" w:color="auto"/>
            <w:left w:val="none" w:sz="0" w:space="0" w:color="auto"/>
            <w:bottom w:val="none" w:sz="0" w:space="0" w:color="auto"/>
            <w:right w:val="none" w:sz="0" w:space="0" w:color="auto"/>
          </w:divBdr>
        </w:div>
        <w:div w:id="950017428">
          <w:marLeft w:val="0"/>
          <w:marRight w:val="0"/>
          <w:marTop w:val="0"/>
          <w:marBottom w:val="0"/>
          <w:divBdr>
            <w:top w:val="none" w:sz="0" w:space="0" w:color="auto"/>
            <w:left w:val="none" w:sz="0" w:space="0" w:color="auto"/>
            <w:bottom w:val="none" w:sz="0" w:space="0" w:color="auto"/>
            <w:right w:val="none" w:sz="0" w:space="0" w:color="auto"/>
          </w:divBdr>
        </w:div>
        <w:div w:id="1000741205">
          <w:marLeft w:val="0"/>
          <w:marRight w:val="0"/>
          <w:marTop w:val="0"/>
          <w:marBottom w:val="0"/>
          <w:divBdr>
            <w:top w:val="none" w:sz="0" w:space="0" w:color="auto"/>
            <w:left w:val="none" w:sz="0" w:space="0" w:color="auto"/>
            <w:bottom w:val="none" w:sz="0" w:space="0" w:color="auto"/>
            <w:right w:val="none" w:sz="0" w:space="0" w:color="auto"/>
          </w:divBdr>
        </w:div>
        <w:div w:id="1112750597">
          <w:marLeft w:val="0"/>
          <w:marRight w:val="0"/>
          <w:marTop w:val="0"/>
          <w:marBottom w:val="0"/>
          <w:divBdr>
            <w:top w:val="none" w:sz="0" w:space="0" w:color="auto"/>
            <w:left w:val="none" w:sz="0" w:space="0" w:color="auto"/>
            <w:bottom w:val="none" w:sz="0" w:space="0" w:color="auto"/>
            <w:right w:val="none" w:sz="0" w:space="0" w:color="auto"/>
          </w:divBdr>
        </w:div>
        <w:div w:id="1128668196">
          <w:marLeft w:val="0"/>
          <w:marRight w:val="0"/>
          <w:marTop w:val="0"/>
          <w:marBottom w:val="0"/>
          <w:divBdr>
            <w:top w:val="none" w:sz="0" w:space="0" w:color="auto"/>
            <w:left w:val="none" w:sz="0" w:space="0" w:color="auto"/>
            <w:bottom w:val="none" w:sz="0" w:space="0" w:color="auto"/>
            <w:right w:val="none" w:sz="0" w:space="0" w:color="auto"/>
          </w:divBdr>
        </w:div>
        <w:div w:id="1521047725">
          <w:marLeft w:val="0"/>
          <w:marRight w:val="0"/>
          <w:marTop w:val="0"/>
          <w:marBottom w:val="0"/>
          <w:divBdr>
            <w:top w:val="none" w:sz="0" w:space="0" w:color="auto"/>
            <w:left w:val="none" w:sz="0" w:space="0" w:color="auto"/>
            <w:bottom w:val="none" w:sz="0" w:space="0" w:color="auto"/>
            <w:right w:val="none" w:sz="0" w:space="0" w:color="auto"/>
          </w:divBdr>
        </w:div>
        <w:div w:id="1526627914">
          <w:marLeft w:val="0"/>
          <w:marRight w:val="0"/>
          <w:marTop w:val="0"/>
          <w:marBottom w:val="0"/>
          <w:divBdr>
            <w:top w:val="none" w:sz="0" w:space="0" w:color="auto"/>
            <w:left w:val="none" w:sz="0" w:space="0" w:color="auto"/>
            <w:bottom w:val="none" w:sz="0" w:space="0" w:color="auto"/>
            <w:right w:val="none" w:sz="0" w:space="0" w:color="auto"/>
          </w:divBdr>
        </w:div>
        <w:div w:id="1531918968">
          <w:marLeft w:val="0"/>
          <w:marRight w:val="0"/>
          <w:marTop w:val="0"/>
          <w:marBottom w:val="0"/>
          <w:divBdr>
            <w:top w:val="none" w:sz="0" w:space="0" w:color="auto"/>
            <w:left w:val="none" w:sz="0" w:space="0" w:color="auto"/>
            <w:bottom w:val="none" w:sz="0" w:space="0" w:color="auto"/>
            <w:right w:val="none" w:sz="0" w:space="0" w:color="auto"/>
          </w:divBdr>
        </w:div>
        <w:div w:id="1568757792">
          <w:marLeft w:val="0"/>
          <w:marRight w:val="0"/>
          <w:marTop w:val="0"/>
          <w:marBottom w:val="0"/>
          <w:divBdr>
            <w:top w:val="none" w:sz="0" w:space="0" w:color="auto"/>
            <w:left w:val="none" w:sz="0" w:space="0" w:color="auto"/>
            <w:bottom w:val="none" w:sz="0" w:space="0" w:color="auto"/>
            <w:right w:val="none" w:sz="0" w:space="0" w:color="auto"/>
          </w:divBdr>
        </w:div>
        <w:div w:id="1674648068">
          <w:marLeft w:val="0"/>
          <w:marRight w:val="0"/>
          <w:marTop w:val="0"/>
          <w:marBottom w:val="0"/>
          <w:divBdr>
            <w:top w:val="none" w:sz="0" w:space="0" w:color="auto"/>
            <w:left w:val="none" w:sz="0" w:space="0" w:color="auto"/>
            <w:bottom w:val="none" w:sz="0" w:space="0" w:color="auto"/>
            <w:right w:val="none" w:sz="0" w:space="0" w:color="auto"/>
          </w:divBdr>
        </w:div>
        <w:div w:id="1860729084">
          <w:marLeft w:val="0"/>
          <w:marRight w:val="0"/>
          <w:marTop w:val="0"/>
          <w:marBottom w:val="0"/>
          <w:divBdr>
            <w:top w:val="none" w:sz="0" w:space="0" w:color="auto"/>
            <w:left w:val="none" w:sz="0" w:space="0" w:color="auto"/>
            <w:bottom w:val="none" w:sz="0" w:space="0" w:color="auto"/>
            <w:right w:val="none" w:sz="0" w:space="0" w:color="auto"/>
          </w:divBdr>
        </w:div>
        <w:div w:id="1864585465">
          <w:marLeft w:val="0"/>
          <w:marRight w:val="0"/>
          <w:marTop w:val="0"/>
          <w:marBottom w:val="0"/>
          <w:divBdr>
            <w:top w:val="none" w:sz="0" w:space="0" w:color="auto"/>
            <w:left w:val="none" w:sz="0" w:space="0" w:color="auto"/>
            <w:bottom w:val="none" w:sz="0" w:space="0" w:color="auto"/>
            <w:right w:val="none" w:sz="0" w:space="0" w:color="auto"/>
          </w:divBdr>
        </w:div>
        <w:div w:id="1899316167">
          <w:marLeft w:val="0"/>
          <w:marRight w:val="0"/>
          <w:marTop w:val="0"/>
          <w:marBottom w:val="0"/>
          <w:divBdr>
            <w:top w:val="none" w:sz="0" w:space="0" w:color="auto"/>
            <w:left w:val="none" w:sz="0" w:space="0" w:color="auto"/>
            <w:bottom w:val="none" w:sz="0" w:space="0" w:color="auto"/>
            <w:right w:val="none" w:sz="0" w:space="0" w:color="auto"/>
          </w:divBdr>
        </w:div>
        <w:div w:id="2034184461">
          <w:marLeft w:val="0"/>
          <w:marRight w:val="0"/>
          <w:marTop w:val="0"/>
          <w:marBottom w:val="0"/>
          <w:divBdr>
            <w:top w:val="none" w:sz="0" w:space="0" w:color="auto"/>
            <w:left w:val="none" w:sz="0" w:space="0" w:color="auto"/>
            <w:bottom w:val="none" w:sz="0" w:space="0" w:color="auto"/>
            <w:right w:val="none" w:sz="0" w:space="0" w:color="auto"/>
          </w:divBdr>
        </w:div>
      </w:divsChild>
    </w:div>
    <w:div w:id="2088110521">
      <w:bodyDiv w:val="1"/>
      <w:marLeft w:val="0"/>
      <w:marRight w:val="0"/>
      <w:marTop w:val="0"/>
      <w:marBottom w:val="0"/>
      <w:divBdr>
        <w:top w:val="none" w:sz="0" w:space="0" w:color="auto"/>
        <w:left w:val="none" w:sz="0" w:space="0" w:color="auto"/>
        <w:bottom w:val="none" w:sz="0" w:space="0" w:color="auto"/>
        <w:right w:val="none" w:sz="0" w:space="0" w:color="auto"/>
      </w:divBdr>
      <w:divsChild>
        <w:div w:id="187107672">
          <w:marLeft w:val="0"/>
          <w:marRight w:val="0"/>
          <w:marTop w:val="0"/>
          <w:marBottom w:val="0"/>
          <w:divBdr>
            <w:top w:val="none" w:sz="0" w:space="0" w:color="auto"/>
            <w:left w:val="none" w:sz="0" w:space="0" w:color="auto"/>
            <w:bottom w:val="none" w:sz="0" w:space="0" w:color="auto"/>
            <w:right w:val="none" w:sz="0" w:space="0" w:color="auto"/>
          </w:divBdr>
          <w:divsChild>
            <w:div w:id="89157870">
              <w:marLeft w:val="0"/>
              <w:marRight w:val="0"/>
              <w:marTop w:val="0"/>
              <w:marBottom w:val="0"/>
              <w:divBdr>
                <w:top w:val="none" w:sz="0" w:space="0" w:color="auto"/>
                <w:left w:val="none" w:sz="0" w:space="0" w:color="auto"/>
                <w:bottom w:val="none" w:sz="0" w:space="0" w:color="auto"/>
                <w:right w:val="none" w:sz="0" w:space="0" w:color="auto"/>
              </w:divBdr>
            </w:div>
            <w:div w:id="104933611">
              <w:marLeft w:val="0"/>
              <w:marRight w:val="0"/>
              <w:marTop w:val="0"/>
              <w:marBottom w:val="0"/>
              <w:divBdr>
                <w:top w:val="none" w:sz="0" w:space="0" w:color="auto"/>
                <w:left w:val="none" w:sz="0" w:space="0" w:color="auto"/>
                <w:bottom w:val="none" w:sz="0" w:space="0" w:color="auto"/>
                <w:right w:val="none" w:sz="0" w:space="0" w:color="auto"/>
              </w:divBdr>
            </w:div>
            <w:div w:id="1408112820">
              <w:marLeft w:val="0"/>
              <w:marRight w:val="0"/>
              <w:marTop w:val="0"/>
              <w:marBottom w:val="0"/>
              <w:divBdr>
                <w:top w:val="none" w:sz="0" w:space="0" w:color="auto"/>
                <w:left w:val="none" w:sz="0" w:space="0" w:color="auto"/>
                <w:bottom w:val="none" w:sz="0" w:space="0" w:color="auto"/>
                <w:right w:val="none" w:sz="0" w:space="0" w:color="auto"/>
              </w:divBdr>
            </w:div>
            <w:div w:id="866676095">
              <w:marLeft w:val="0"/>
              <w:marRight w:val="0"/>
              <w:marTop w:val="0"/>
              <w:marBottom w:val="0"/>
              <w:divBdr>
                <w:top w:val="none" w:sz="0" w:space="0" w:color="auto"/>
                <w:left w:val="none" w:sz="0" w:space="0" w:color="auto"/>
                <w:bottom w:val="none" w:sz="0" w:space="0" w:color="auto"/>
                <w:right w:val="none" w:sz="0" w:space="0" w:color="auto"/>
              </w:divBdr>
            </w:div>
            <w:div w:id="1369988418">
              <w:marLeft w:val="0"/>
              <w:marRight w:val="0"/>
              <w:marTop w:val="0"/>
              <w:marBottom w:val="0"/>
              <w:divBdr>
                <w:top w:val="none" w:sz="0" w:space="0" w:color="auto"/>
                <w:left w:val="none" w:sz="0" w:space="0" w:color="auto"/>
                <w:bottom w:val="none" w:sz="0" w:space="0" w:color="auto"/>
                <w:right w:val="none" w:sz="0" w:space="0" w:color="auto"/>
              </w:divBdr>
            </w:div>
            <w:div w:id="1440418839">
              <w:marLeft w:val="0"/>
              <w:marRight w:val="0"/>
              <w:marTop w:val="0"/>
              <w:marBottom w:val="0"/>
              <w:divBdr>
                <w:top w:val="none" w:sz="0" w:space="0" w:color="auto"/>
                <w:left w:val="none" w:sz="0" w:space="0" w:color="auto"/>
                <w:bottom w:val="none" w:sz="0" w:space="0" w:color="auto"/>
                <w:right w:val="none" w:sz="0" w:space="0" w:color="auto"/>
              </w:divBdr>
            </w:div>
            <w:div w:id="1706179393">
              <w:marLeft w:val="0"/>
              <w:marRight w:val="0"/>
              <w:marTop w:val="0"/>
              <w:marBottom w:val="0"/>
              <w:divBdr>
                <w:top w:val="none" w:sz="0" w:space="0" w:color="auto"/>
                <w:left w:val="none" w:sz="0" w:space="0" w:color="auto"/>
                <w:bottom w:val="none" w:sz="0" w:space="0" w:color="auto"/>
                <w:right w:val="none" w:sz="0" w:space="0" w:color="auto"/>
              </w:divBdr>
            </w:div>
            <w:div w:id="1324427452">
              <w:marLeft w:val="0"/>
              <w:marRight w:val="0"/>
              <w:marTop w:val="0"/>
              <w:marBottom w:val="0"/>
              <w:divBdr>
                <w:top w:val="none" w:sz="0" w:space="0" w:color="auto"/>
                <w:left w:val="none" w:sz="0" w:space="0" w:color="auto"/>
                <w:bottom w:val="none" w:sz="0" w:space="0" w:color="auto"/>
                <w:right w:val="none" w:sz="0" w:space="0" w:color="auto"/>
              </w:divBdr>
            </w:div>
            <w:div w:id="1030572544">
              <w:marLeft w:val="0"/>
              <w:marRight w:val="0"/>
              <w:marTop w:val="0"/>
              <w:marBottom w:val="0"/>
              <w:divBdr>
                <w:top w:val="none" w:sz="0" w:space="0" w:color="auto"/>
                <w:left w:val="none" w:sz="0" w:space="0" w:color="auto"/>
                <w:bottom w:val="none" w:sz="0" w:space="0" w:color="auto"/>
                <w:right w:val="none" w:sz="0" w:space="0" w:color="auto"/>
              </w:divBdr>
            </w:div>
            <w:div w:id="1891379481">
              <w:marLeft w:val="0"/>
              <w:marRight w:val="0"/>
              <w:marTop w:val="0"/>
              <w:marBottom w:val="0"/>
              <w:divBdr>
                <w:top w:val="none" w:sz="0" w:space="0" w:color="auto"/>
                <w:left w:val="none" w:sz="0" w:space="0" w:color="auto"/>
                <w:bottom w:val="none" w:sz="0" w:space="0" w:color="auto"/>
                <w:right w:val="none" w:sz="0" w:space="0" w:color="auto"/>
              </w:divBdr>
            </w:div>
            <w:div w:id="777801197">
              <w:marLeft w:val="0"/>
              <w:marRight w:val="0"/>
              <w:marTop w:val="0"/>
              <w:marBottom w:val="0"/>
              <w:divBdr>
                <w:top w:val="none" w:sz="0" w:space="0" w:color="auto"/>
                <w:left w:val="none" w:sz="0" w:space="0" w:color="auto"/>
                <w:bottom w:val="none" w:sz="0" w:space="0" w:color="auto"/>
                <w:right w:val="none" w:sz="0" w:space="0" w:color="auto"/>
              </w:divBdr>
            </w:div>
            <w:div w:id="708795360">
              <w:marLeft w:val="0"/>
              <w:marRight w:val="0"/>
              <w:marTop w:val="0"/>
              <w:marBottom w:val="0"/>
              <w:divBdr>
                <w:top w:val="none" w:sz="0" w:space="0" w:color="auto"/>
                <w:left w:val="none" w:sz="0" w:space="0" w:color="auto"/>
                <w:bottom w:val="none" w:sz="0" w:space="0" w:color="auto"/>
                <w:right w:val="none" w:sz="0" w:space="0" w:color="auto"/>
              </w:divBdr>
            </w:div>
            <w:div w:id="964500898">
              <w:marLeft w:val="0"/>
              <w:marRight w:val="0"/>
              <w:marTop w:val="0"/>
              <w:marBottom w:val="0"/>
              <w:divBdr>
                <w:top w:val="none" w:sz="0" w:space="0" w:color="auto"/>
                <w:left w:val="none" w:sz="0" w:space="0" w:color="auto"/>
                <w:bottom w:val="none" w:sz="0" w:space="0" w:color="auto"/>
                <w:right w:val="none" w:sz="0" w:space="0" w:color="auto"/>
              </w:divBdr>
            </w:div>
            <w:div w:id="1882932658">
              <w:marLeft w:val="0"/>
              <w:marRight w:val="0"/>
              <w:marTop w:val="0"/>
              <w:marBottom w:val="0"/>
              <w:divBdr>
                <w:top w:val="none" w:sz="0" w:space="0" w:color="auto"/>
                <w:left w:val="none" w:sz="0" w:space="0" w:color="auto"/>
                <w:bottom w:val="none" w:sz="0" w:space="0" w:color="auto"/>
                <w:right w:val="none" w:sz="0" w:space="0" w:color="auto"/>
              </w:divBdr>
            </w:div>
            <w:div w:id="1341010561">
              <w:marLeft w:val="0"/>
              <w:marRight w:val="0"/>
              <w:marTop w:val="0"/>
              <w:marBottom w:val="0"/>
              <w:divBdr>
                <w:top w:val="none" w:sz="0" w:space="0" w:color="auto"/>
                <w:left w:val="none" w:sz="0" w:space="0" w:color="auto"/>
                <w:bottom w:val="none" w:sz="0" w:space="0" w:color="auto"/>
                <w:right w:val="none" w:sz="0" w:space="0" w:color="auto"/>
              </w:divBdr>
            </w:div>
            <w:div w:id="606666771">
              <w:marLeft w:val="0"/>
              <w:marRight w:val="0"/>
              <w:marTop w:val="0"/>
              <w:marBottom w:val="0"/>
              <w:divBdr>
                <w:top w:val="none" w:sz="0" w:space="0" w:color="auto"/>
                <w:left w:val="none" w:sz="0" w:space="0" w:color="auto"/>
                <w:bottom w:val="none" w:sz="0" w:space="0" w:color="auto"/>
                <w:right w:val="none" w:sz="0" w:space="0" w:color="auto"/>
              </w:divBdr>
            </w:div>
            <w:div w:id="1682588725">
              <w:marLeft w:val="0"/>
              <w:marRight w:val="0"/>
              <w:marTop w:val="0"/>
              <w:marBottom w:val="0"/>
              <w:divBdr>
                <w:top w:val="none" w:sz="0" w:space="0" w:color="auto"/>
                <w:left w:val="none" w:sz="0" w:space="0" w:color="auto"/>
                <w:bottom w:val="none" w:sz="0" w:space="0" w:color="auto"/>
                <w:right w:val="none" w:sz="0" w:space="0" w:color="auto"/>
              </w:divBdr>
            </w:div>
            <w:div w:id="1112482003">
              <w:marLeft w:val="0"/>
              <w:marRight w:val="0"/>
              <w:marTop w:val="0"/>
              <w:marBottom w:val="0"/>
              <w:divBdr>
                <w:top w:val="none" w:sz="0" w:space="0" w:color="auto"/>
                <w:left w:val="none" w:sz="0" w:space="0" w:color="auto"/>
                <w:bottom w:val="none" w:sz="0" w:space="0" w:color="auto"/>
                <w:right w:val="none" w:sz="0" w:space="0" w:color="auto"/>
              </w:divBdr>
            </w:div>
            <w:div w:id="1369380216">
              <w:marLeft w:val="0"/>
              <w:marRight w:val="0"/>
              <w:marTop w:val="0"/>
              <w:marBottom w:val="0"/>
              <w:divBdr>
                <w:top w:val="none" w:sz="0" w:space="0" w:color="auto"/>
                <w:left w:val="none" w:sz="0" w:space="0" w:color="auto"/>
                <w:bottom w:val="none" w:sz="0" w:space="0" w:color="auto"/>
                <w:right w:val="none" w:sz="0" w:space="0" w:color="auto"/>
              </w:divBdr>
            </w:div>
            <w:div w:id="839077185">
              <w:marLeft w:val="0"/>
              <w:marRight w:val="0"/>
              <w:marTop w:val="0"/>
              <w:marBottom w:val="0"/>
              <w:divBdr>
                <w:top w:val="none" w:sz="0" w:space="0" w:color="auto"/>
                <w:left w:val="none" w:sz="0" w:space="0" w:color="auto"/>
                <w:bottom w:val="none" w:sz="0" w:space="0" w:color="auto"/>
                <w:right w:val="none" w:sz="0" w:space="0" w:color="auto"/>
              </w:divBdr>
            </w:div>
            <w:div w:id="1401060499">
              <w:marLeft w:val="0"/>
              <w:marRight w:val="0"/>
              <w:marTop w:val="0"/>
              <w:marBottom w:val="0"/>
              <w:divBdr>
                <w:top w:val="none" w:sz="0" w:space="0" w:color="auto"/>
                <w:left w:val="none" w:sz="0" w:space="0" w:color="auto"/>
                <w:bottom w:val="none" w:sz="0" w:space="0" w:color="auto"/>
                <w:right w:val="none" w:sz="0" w:space="0" w:color="auto"/>
              </w:divBdr>
            </w:div>
            <w:div w:id="1001543643">
              <w:marLeft w:val="0"/>
              <w:marRight w:val="0"/>
              <w:marTop w:val="0"/>
              <w:marBottom w:val="0"/>
              <w:divBdr>
                <w:top w:val="none" w:sz="0" w:space="0" w:color="auto"/>
                <w:left w:val="none" w:sz="0" w:space="0" w:color="auto"/>
                <w:bottom w:val="none" w:sz="0" w:space="0" w:color="auto"/>
                <w:right w:val="none" w:sz="0" w:space="0" w:color="auto"/>
              </w:divBdr>
            </w:div>
            <w:div w:id="126362899">
              <w:marLeft w:val="0"/>
              <w:marRight w:val="0"/>
              <w:marTop w:val="0"/>
              <w:marBottom w:val="0"/>
              <w:divBdr>
                <w:top w:val="none" w:sz="0" w:space="0" w:color="auto"/>
                <w:left w:val="none" w:sz="0" w:space="0" w:color="auto"/>
                <w:bottom w:val="none" w:sz="0" w:space="0" w:color="auto"/>
                <w:right w:val="none" w:sz="0" w:space="0" w:color="auto"/>
              </w:divBdr>
            </w:div>
            <w:div w:id="1645548556">
              <w:marLeft w:val="0"/>
              <w:marRight w:val="0"/>
              <w:marTop w:val="0"/>
              <w:marBottom w:val="0"/>
              <w:divBdr>
                <w:top w:val="none" w:sz="0" w:space="0" w:color="auto"/>
                <w:left w:val="none" w:sz="0" w:space="0" w:color="auto"/>
                <w:bottom w:val="none" w:sz="0" w:space="0" w:color="auto"/>
                <w:right w:val="none" w:sz="0" w:space="0" w:color="auto"/>
              </w:divBdr>
            </w:div>
            <w:div w:id="415171855">
              <w:marLeft w:val="0"/>
              <w:marRight w:val="0"/>
              <w:marTop w:val="0"/>
              <w:marBottom w:val="0"/>
              <w:divBdr>
                <w:top w:val="none" w:sz="0" w:space="0" w:color="auto"/>
                <w:left w:val="none" w:sz="0" w:space="0" w:color="auto"/>
                <w:bottom w:val="none" w:sz="0" w:space="0" w:color="auto"/>
                <w:right w:val="none" w:sz="0" w:space="0" w:color="auto"/>
              </w:divBdr>
            </w:div>
            <w:div w:id="218638852">
              <w:marLeft w:val="0"/>
              <w:marRight w:val="0"/>
              <w:marTop w:val="0"/>
              <w:marBottom w:val="0"/>
              <w:divBdr>
                <w:top w:val="none" w:sz="0" w:space="0" w:color="auto"/>
                <w:left w:val="none" w:sz="0" w:space="0" w:color="auto"/>
                <w:bottom w:val="none" w:sz="0" w:space="0" w:color="auto"/>
                <w:right w:val="none" w:sz="0" w:space="0" w:color="auto"/>
              </w:divBdr>
            </w:div>
            <w:div w:id="2100127984">
              <w:marLeft w:val="0"/>
              <w:marRight w:val="0"/>
              <w:marTop w:val="0"/>
              <w:marBottom w:val="0"/>
              <w:divBdr>
                <w:top w:val="none" w:sz="0" w:space="0" w:color="auto"/>
                <w:left w:val="none" w:sz="0" w:space="0" w:color="auto"/>
                <w:bottom w:val="none" w:sz="0" w:space="0" w:color="auto"/>
                <w:right w:val="none" w:sz="0" w:space="0" w:color="auto"/>
              </w:divBdr>
            </w:div>
            <w:div w:id="1516458121">
              <w:marLeft w:val="0"/>
              <w:marRight w:val="0"/>
              <w:marTop w:val="0"/>
              <w:marBottom w:val="0"/>
              <w:divBdr>
                <w:top w:val="none" w:sz="0" w:space="0" w:color="auto"/>
                <w:left w:val="none" w:sz="0" w:space="0" w:color="auto"/>
                <w:bottom w:val="none" w:sz="0" w:space="0" w:color="auto"/>
                <w:right w:val="none" w:sz="0" w:space="0" w:color="auto"/>
              </w:divBdr>
            </w:div>
            <w:div w:id="676999283">
              <w:marLeft w:val="0"/>
              <w:marRight w:val="0"/>
              <w:marTop w:val="0"/>
              <w:marBottom w:val="0"/>
              <w:divBdr>
                <w:top w:val="none" w:sz="0" w:space="0" w:color="auto"/>
                <w:left w:val="none" w:sz="0" w:space="0" w:color="auto"/>
                <w:bottom w:val="none" w:sz="0" w:space="0" w:color="auto"/>
                <w:right w:val="none" w:sz="0" w:space="0" w:color="auto"/>
              </w:divBdr>
            </w:div>
            <w:div w:id="1206797214">
              <w:marLeft w:val="0"/>
              <w:marRight w:val="0"/>
              <w:marTop w:val="0"/>
              <w:marBottom w:val="0"/>
              <w:divBdr>
                <w:top w:val="none" w:sz="0" w:space="0" w:color="auto"/>
                <w:left w:val="none" w:sz="0" w:space="0" w:color="auto"/>
                <w:bottom w:val="none" w:sz="0" w:space="0" w:color="auto"/>
                <w:right w:val="none" w:sz="0" w:space="0" w:color="auto"/>
              </w:divBdr>
            </w:div>
            <w:div w:id="420103658">
              <w:marLeft w:val="0"/>
              <w:marRight w:val="0"/>
              <w:marTop w:val="0"/>
              <w:marBottom w:val="0"/>
              <w:divBdr>
                <w:top w:val="none" w:sz="0" w:space="0" w:color="auto"/>
                <w:left w:val="none" w:sz="0" w:space="0" w:color="auto"/>
                <w:bottom w:val="none" w:sz="0" w:space="0" w:color="auto"/>
                <w:right w:val="none" w:sz="0" w:space="0" w:color="auto"/>
              </w:divBdr>
            </w:div>
            <w:div w:id="1005741784">
              <w:marLeft w:val="0"/>
              <w:marRight w:val="0"/>
              <w:marTop w:val="0"/>
              <w:marBottom w:val="0"/>
              <w:divBdr>
                <w:top w:val="none" w:sz="0" w:space="0" w:color="auto"/>
                <w:left w:val="none" w:sz="0" w:space="0" w:color="auto"/>
                <w:bottom w:val="none" w:sz="0" w:space="0" w:color="auto"/>
                <w:right w:val="none" w:sz="0" w:space="0" w:color="auto"/>
              </w:divBdr>
            </w:div>
            <w:div w:id="224073764">
              <w:marLeft w:val="0"/>
              <w:marRight w:val="0"/>
              <w:marTop w:val="0"/>
              <w:marBottom w:val="0"/>
              <w:divBdr>
                <w:top w:val="none" w:sz="0" w:space="0" w:color="auto"/>
                <w:left w:val="none" w:sz="0" w:space="0" w:color="auto"/>
                <w:bottom w:val="none" w:sz="0" w:space="0" w:color="auto"/>
                <w:right w:val="none" w:sz="0" w:space="0" w:color="auto"/>
              </w:divBdr>
            </w:div>
            <w:div w:id="935091892">
              <w:marLeft w:val="0"/>
              <w:marRight w:val="0"/>
              <w:marTop w:val="0"/>
              <w:marBottom w:val="0"/>
              <w:divBdr>
                <w:top w:val="none" w:sz="0" w:space="0" w:color="auto"/>
                <w:left w:val="none" w:sz="0" w:space="0" w:color="auto"/>
                <w:bottom w:val="none" w:sz="0" w:space="0" w:color="auto"/>
                <w:right w:val="none" w:sz="0" w:space="0" w:color="auto"/>
              </w:divBdr>
            </w:div>
            <w:div w:id="924262632">
              <w:marLeft w:val="0"/>
              <w:marRight w:val="0"/>
              <w:marTop w:val="0"/>
              <w:marBottom w:val="0"/>
              <w:divBdr>
                <w:top w:val="none" w:sz="0" w:space="0" w:color="auto"/>
                <w:left w:val="none" w:sz="0" w:space="0" w:color="auto"/>
                <w:bottom w:val="none" w:sz="0" w:space="0" w:color="auto"/>
                <w:right w:val="none" w:sz="0" w:space="0" w:color="auto"/>
              </w:divBdr>
            </w:div>
            <w:div w:id="1759449940">
              <w:marLeft w:val="0"/>
              <w:marRight w:val="0"/>
              <w:marTop w:val="0"/>
              <w:marBottom w:val="0"/>
              <w:divBdr>
                <w:top w:val="none" w:sz="0" w:space="0" w:color="auto"/>
                <w:left w:val="none" w:sz="0" w:space="0" w:color="auto"/>
                <w:bottom w:val="none" w:sz="0" w:space="0" w:color="auto"/>
                <w:right w:val="none" w:sz="0" w:space="0" w:color="auto"/>
              </w:divBdr>
            </w:div>
            <w:div w:id="231736403">
              <w:marLeft w:val="0"/>
              <w:marRight w:val="0"/>
              <w:marTop w:val="0"/>
              <w:marBottom w:val="0"/>
              <w:divBdr>
                <w:top w:val="none" w:sz="0" w:space="0" w:color="auto"/>
                <w:left w:val="none" w:sz="0" w:space="0" w:color="auto"/>
                <w:bottom w:val="none" w:sz="0" w:space="0" w:color="auto"/>
                <w:right w:val="none" w:sz="0" w:space="0" w:color="auto"/>
              </w:divBdr>
            </w:div>
            <w:div w:id="1854831759">
              <w:marLeft w:val="0"/>
              <w:marRight w:val="0"/>
              <w:marTop w:val="0"/>
              <w:marBottom w:val="0"/>
              <w:divBdr>
                <w:top w:val="none" w:sz="0" w:space="0" w:color="auto"/>
                <w:left w:val="none" w:sz="0" w:space="0" w:color="auto"/>
                <w:bottom w:val="none" w:sz="0" w:space="0" w:color="auto"/>
                <w:right w:val="none" w:sz="0" w:space="0" w:color="auto"/>
              </w:divBdr>
            </w:div>
            <w:div w:id="634676069">
              <w:marLeft w:val="0"/>
              <w:marRight w:val="0"/>
              <w:marTop w:val="0"/>
              <w:marBottom w:val="0"/>
              <w:divBdr>
                <w:top w:val="none" w:sz="0" w:space="0" w:color="auto"/>
                <w:left w:val="none" w:sz="0" w:space="0" w:color="auto"/>
                <w:bottom w:val="none" w:sz="0" w:space="0" w:color="auto"/>
                <w:right w:val="none" w:sz="0" w:space="0" w:color="auto"/>
              </w:divBdr>
            </w:div>
            <w:div w:id="1013998927">
              <w:marLeft w:val="0"/>
              <w:marRight w:val="0"/>
              <w:marTop w:val="0"/>
              <w:marBottom w:val="0"/>
              <w:divBdr>
                <w:top w:val="none" w:sz="0" w:space="0" w:color="auto"/>
                <w:left w:val="none" w:sz="0" w:space="0" w:color="auto"/>
                <w:bottom w:val="none" w:sz="0" w:space="0" w:color="auto"/>
                <w:right w:val="none" w:sz="0" w:space="0" w:color="auto"/>
              </w:divBdr>
            </w:div>
            <w:div w:id="658264501">
              <w:marLeft w:val="0"/>
              <w:marRight w:val="0"/>
              <w:marTop w:val="0"/>
              <w:marBottom w:val="0"/>
              <w:divBdr>
                <w:top w:val="none" w:sz="0" w:space="0" w:color="auto"/>
                <w:left w:val="none" w:sz="0" w:space="0" w:color="auto"/>
                <w:bottom w:val="none" w:sz="0" w:space="0" w:color="auto"/>
                <w:right w:val="none" w:sz="0" w:space="0" w:color="auto"/>
              </w:divBdr>
            </w:div>
            <w:div w:id="939144524">
              <w:marLeft w:val="0"/>
              <w:marRight w:val="0"/>
              <w:marTop w:val="0"/>
              <w:marBottom w:val="0"/>
              <w:divBdr>
                <w:top w:val="none" w:sz="0" w:space="0" w:color="auto"/>
                <w:left w:val="none" w:sz="0" w:space="0" w:color="auto"/>
                <w:bottom w:val="none" w:sz="0" w:space="0" w:color="auto"/>
                <w:right w:val="none" w:sz="0" w:space="0" w:color="auto"/>
              </w:divBdr>
            </w:div>
            <w:div w:id="938299209">
              <w:marLeft w:val="0"/>
              <w:marRight w:val="0"/>
              <w:marTop w:val="0"/>
              <w:marBottom w:val="0"/>
              <w:divBdr>
                <w:top w:val="none" w:sz="0" w:space="0" w:color="auto"/>
                <w:left w:val="none" w:sz="0" w:space="0" w:color="auto"/>
                <w:bottom w:val="none" w:sz="0" w:space="0" w:color="auto"/>
                <w:right w:val="none" w:sz="0" w:space="0" w:color="auto"/>
              </w:divBdr>
            </w:div>
            <w:div w:id="1093402930">
              <w:marLeft w:val="0"/>
              <w:marRight w:val="0"/>
              <w:marTop w:val="0"/>
              <w:marBottom w:val="0"/>
              <w:divBdr>
                <w:top w:val="none" w:sz="0" w:space="0" w:color="auto"/>
                <w:left w:val="none" w:sz="0" w:space="0" w:color="auto"/>
                <w:bottom w:val="none" w:sz="0" w:space="0" w:color="auto"/>
                <w:right w:val="none" w:sz="0" w:space="0" w:color="auto"/>
              </w:divBdr>
            </w:div>
            <w:div w:id="1348287981">
              <w:marLeft w:val="0"/>
              <w:marRight w:val="0"/>
              <w:marTop w:val="0"/>
              <w:marBottom w:val="0"/>
              <w:divBdr>
                <w:top w:val="none" w:sz="0" w:space="0" w:color="auto"/>
                <w:left w:val="none" w:sz="0" w:space="0" w:color="auto"/>
                <w:bottom w:val="none" w:sz="0" w:space="0" w:color="auto"/>
                <w:right w:val="none" w:sz="0" w:space="0" w:color="auto"/>
              </w:divBdr>
            </w:div>
            <w:div w:id="1084112231">
              <w:marLeft w:val="0"/>
              <w:marRight w:val="0"/>
              <w:marTop w:val="0"/>
              <w:marBottom w:val="0"/>
              <w:divBdr>
                <w:top w:val="none" w:sz="0" w:space="0" w:color="auto"/>
                <w:left w:val="none" w:sz="0" w:space="0" w:color="auto"/>
                <w:bottom w:val="none" w:sz="0" w:space="0" w:color="auto"/>
                <w:right w:val="none" w:sz="0" w:space="0" w:color="auto"/>
              </w:divBdr>
            </w:div>
            <w:div w:id="1152679165">
              <w:marLeft w:val="0"/>
              <w:marRight w:val="0"/>
              <w:marTop w:val="0"/>
              <w:marBottom w:val="0"/>
              <w:divBdr>
                <w:top w:val="none" w:sz="0" w:space="0" w:color="auto"/>
                <w:left w:val="none" w:sz="0" w:space="0" w:color="auto"/>
                <w:bottom w:val="none" w:sz="0" w:space="0" w:color="auto"/>
                <w:right w:val="none" w:sz="0" w:space="0" w:color="auto"/>
              </w:divBdr>
            </w:div>
            <w:div w:id="546721852">
              <w:marLeft w:val="0"/>
              <w:marRight w:val="0"/>
              <w:marTop w:val="0"/>
              <w:marBottom w:val="0"/>
              <w:divBdr>
                <w:top w:val="none" w:sz="0" w:space="0" w:color="auto"/>
                <w:left w:val="none" w:sz="0" w:space="0" w:color="auto"/>
                <w:bottom w:val="none" w:sz="0" w:space="0" w:color="auto"/>
                <w:right w:val="none" w:sz="0" w:space="0" w:color="auto"/>
              </w:divBdr>
            </w:div>
            <w:div w:id="962687477">
              <w:marLeft w:val="0"/>
              <w:marRight w:val="0"/>
              <w:marTop w:val="0"/>
              <w:marBottom w:val="0"/>
              <w:divBdr>
                <w:top w:val="none" w:sz="0" w:space="0" w:color="auto"/>
                <w:left w:val="none" w:sz="0" w:space="0" w:color="auto"/>
                <w:bottom w:val="none" w:sz="0" w:space="0" w:color="auto"/>
                <w:right w:val="none" w:sz="0" w:space="0" w:color="auto"/>
              </w:divBdr>
            </w:div>
            <w:div w:id="1733649092">
              <w:marLeft w:val="0"/>
              <w:marRight w:val="0"/>
              <w:marTop w:val="0"/>
              <w:marBottom w:val="0"/>
              <w:divBdr>
                <w:top w:val="none" w:sz="0" w:space="0" w:color="auto"/>
                <w:left w:val="none" w:sz="0" w:space="0" w:color="auto"/>
                <w:bottom w:val="none" w:sz="0" w:space="0" w:color="auto"/>
                <w:right w:val="none" w:sz="0" w:space="0" w:color="auto"/>
              </w:divBdr>
            </w:div>
            <w:div w:id="771896448">
              <w:marLeft w:val="0"/>
              <w:marRight w:val="0"/>
              <w:marTop w:val="0"/>
              <w:marBottom w:val="0"/>
              <w:divBdr>
                <w:top w:val="none" w:sz="0" w:space="0" w:color="auto"/>
                <w:left w:val="none" w:sz="0" w:space="0" w:color="auto"/>
                <w:bottom w:val="none" w:sz="0" w:space="0" w:color="auto"/>
                <w:right w:val="none" w:sz="0" w:space="0" w:color="auto"/>
              </w:divBdr>
            </w:div>
            <w:div w:id="589432294">
              <w:marLeft w:val="0"/>
              <w:marRight w:val="0"/>
              <w:marTop w:val="0"/>
              <w:marBottom w:val="0"/>
              <w:divBdr>
                <w:top w:val="none" w:sz="0" w:space="0" w:color="auto"/>
                <w:left w:val="none" w:sz="0" w:space="0" w:color="auto"/>
                <w:bottom w:val="none" w:sz="0" w:space="0" w:color="auto"/>
                <w:right w:val="none" w:sz="0" w:space="0" w:color="auto"/>
              </w:divBdr>
            </w:div>
            <w:div w:id="1658411801">
              <w:marLeft w:val="0"/>
              <w:marRight w:val="0"/>
              <w:marTop w:val="0"/>
              <w:marBottom w:val="0"/>
              <w:divBdr>
                <w:top w:val="none" w:sz="0" w:space="0" w:color="auto"/>
                <w:left w:val="none" w:sz="0" w:space="0" w:color="auto"/>
                <w:bottom w:val="none" w:sz="0" w:space="0" w:color="auto"/>
                <w:right w:val="none" w:sz="0" w:space="0" w:color="auto"/>
              </w:divBdr>
            </w:div>
            <w:div w:id="1819496258">
              <w:marLeft w:val="0"/>
              <w:marRight w:val="0"/>
              <w:marTop w:val="0"/>
              <w:marBottom w:val="0"/>
              <w:divBdr>
                <w:top w:val="none" w:sz="0" w:space="0" w:color="auto"/>
                <w:left w:val="none" w:sz="0" w:space="0" w:color="auto"/>
                <w:bottom w:val="none" w:sz="0" w:space="0" w:color="auto"/>
                <w:right w:val="none" w:sz="0" w:space="0" w:color="auto"/>
              </w:divBdr>
            </w:div>
            <w:div w:id="1096094397">
              <w:marLeft w:val="0"/>
              <w:marRight w:val="0"/>
              <w:marTop w:val="0"/>
              <w:marBottom w:val="0"/>
              <w:divBdr>
                <w:top w:val="none" w:sz="0" w:space="0" w:color="auto"/>
                <w:left w:val="none" w:sz="0" w:space="0" w:color="auto"/>
                <w:bottom w:val="none" w:sz="0" w:space="0" w:color="auto"/>
                <w:right w:val="none" w:sz="0" w:space="0" w:color="auto"/>
              </w:divBdr>
            </w:div>
            <w:div w:id="1572152303">
              <w:marLeft w:val="0"/>
              <w:marRight w:val="0"/>
              <w:marTop w:val="0"/>
              <w:marBottom w:val="0"/>
              <w:divBdr>
                <w:top w:val="none" w:sz="0" w:space="0" w:color="auto"/>
                <w:left w:val="none" w:sz="0" w:space="0" w:color="auto"/>
                <w:bottom w:val="none" w:sz="0" w:space="0" w:color="auto"/>
                <w:right w:val="none" w:sz="0" w:space="0" w:color="auto"/>
              </w:divBdr>
            </w:div>
            <w:div w:id="178543324">
              <w:marLeft w:val="0"/>
              <w:marRight w:val="0"/>
              <w:marTop w:val="0"/>
              <w:marBottom w:val="0"/>
              <w:divBdr>
                <w:top w:val="none" w:sz="0" w:space="0" w:color="auto"/>
                <w:left w:val="none" w:sz="0" w:space="0" w:color="auto"/>
                <w:bottom w:val="none" w:sz="0" w:space="0" w:color="auto"/>
                <w:right w:val="none" w:sz="0" w:space="0" w:color="auto"/>
              </w:divBdr>
            </w:div>
            <w:div w:id="1303541979">
              <w:marLeft w:val="0"/>
              <w:marRight w:val="0"/>
              <w:marTop w:val="0"/>
              <w:marBottom w:val="0"/>
              <w:divBdr>
                <w:top w:val="none" w:sz="0" w:space="0" w:color="auto"/>
                <w:left w:val="none" w:sz="0" w:space="0" w:color="auto"/>
                <w:bottom w:val="none" w:sz="0" w:space="0" w:color="auto"/>
                <w:right w:val="none" w:sz="0" w:space="0" w:color="auto"/>
              </w:divBdr>
            </w:div>
            <w:div w:id="521016722">
              <w:marLeft w:val="0"/>
              <w:marRight w:val="0"/>
              <w:marTop w:val="0"/>
              <w:marBottom w:val="0"/>
              <w:divBdr>
                <w:top w:val="none" w:sz="0" w:space="0" w:color="auto"/>
                <w:left w:val="none" w:sz="0" w:space="0" w:color="auto"/>
                <w:bottom w:val="none" w:sz="0" w:space="0" w:color="auto"/>
                <w:right w:val="none" w:sz="0" w:space="0" w:color="auto"/>
              </w:divBdr>
            </w:div>
            <w:div w:id="330763627">
              <w:marLeft w:val="0"/>
              <w:marRight w:val="0"/>
              <w:marTop w:val="0"/>
              <w:marBottom w:val="0"/>
              <w:divBdr>
                <w:top w:val="none" w:sz="0" w:space="0" w:color="auto"/>
                <w:left w:val="none" w:sz="0" w:space="0" w:color="auto"/>
                <w:bottom w:val="none" w:sz="0" w:space="0" w:color="auto"/>
                <w:right w:val="none" w:sz="0" w:space="0" w:color="auto"/>
              </w:divBdr>
            </w:div>
            <w:div w:id="1067922453">
              <w:marLeft w:val="0"/>
              <w:marRight w:val="0"/>
              <w:marTop w:val="0"/>
              <w:marBottom w:val="0"/>
              <w:divBdr>
                <w:top w:val="none" w:sz="0" w:space="0" w:color="auto"/>
                <w:left w:val="none" w:sz="0" w:space="0" w:color="auto"/>
                <w:bottom w:val="none" w:sz="0" w:space="0" w:color="auto"/>
                <w:right w:val="none" w:sz="0" w:space="0" w:color="auto"/>
              </w:divBdr>
            </w:div>
            <w:div w:id="447938919">
              <w:marLeft w:val="0"/>
              <w:marRight w:val="0"/>
              <w:marTop w:val="0"/>
              <w:marBottom w:val="0"/>
              <w:divBdr>
                <w:top w:val="none" w:sz="0" w:space="0" w:color="auto"/>
                <w:left w:val="none" w:sz="0" w:space="0" w:color="auto"/>
                <w:bottom w:val="none" w:sz="0" w:space="0" w:color="auto"/>
                <w:right w:val="none" w:sz="0" w:space="0" w:color="auto"/>
              </w:divBdr>
            </w:div>
            <w:div w:id="1193149861">
              <w:marLeft w:val="0"/>
              <w:marRight w:val="0"/>
              <w:marTop w:val="0"/>
              <w:marBottom w:val="0"/>
              <w:divBdr>
                <w:top w:val="none" w:sz="0" w:space="0" w:color="auto"/>
                <w:left w:val="none" w:sz="0" w:space="0" w:color="auto"/>
                <w:bottom w:val="none" w:sz="0" w:space="0" w:color="auto"/>
                <w:right w:val="none" w:sz="0" w:space="0" w:color="auto"/>
              </w:divBdr>
            </w:div>
            <w:div w:id="450825780">
              <w:marLeft w:val="0"/>
              <w:marRight w:val="0"/>
              <w:marTop w:val="0"/>
              <w:marBottom w:val="0"/>
              <w:divBdr>
                <w:top w:val="none" w:sz="0" w:space="0" w:color="auto"/>
                <w:left w:val="none" w:sz="0" w:space="0" w:color="auto"/>
                <w:bottom w:val="none" w:sz="0" w:space="0" w:color="auto"/>
                <w:right w:val="none" w:sz="0" w:space="0" w:color="auto"/>
              </w:divBdr>
            </w:div>
            <w:div w:id="2095666414">
              <w:marLeft w:val="0"/>
              <w:marRight w:val="0"/>
              <w:marTop w:val="0"/>
              <w:marBottom w:val="0"/>
              <w:divBdr>
                <w:top w:val="none" w:sz="0" w:space="0" w:color="auto"/>
                <w:left w:val="none" w:sz="0" w:space="0" w:color="auto"/>
                <w:bottom w:val="none" w:sz="0" w:space="0" w:color="auto"/>
                <w:right w:val="none" w:sz="0" w:space="0" w:color="auto"/>
              </w:divBdr>
            </w:div>
            <w:div w:id="1098868531">
              <w:marLeft w:val="0"/>
              <w:marRight w:val="0"/>
              <w:marTop w:val="0"/>
              <w:marBottom w:val="0"/>
              <w:divBdr>
                <w:top w:val="none" w:sz="0" w:space="0" w:color="auto"/>
                <w:left w:val="none" w:sz="0" w:space="0" w:color="auto"/>
                <w:bottom w:val="none" w:sz="0" w:space="0" w:color="auto"/>
                <w:right w:val="none" w:sz="0" w:space="0" w:color="auto"/>
              </w:divBdr>
            </w:div>
            <w:div w:id="1100487073">
              <w:marLeft w:val="0"/>
              <w:marRight w:val="0"/>
              <w:marTop w:val="0"/>
              <w:marBottom w:val="0"/>
              <w:divBdr>
                <w:top w:val="none" w:sz="0" w:space="0" w:color="auto"/>
                <w:left w:val="none" w:sz="0" w:space="0" w:color="auto"/>
                <w:bottom w:val="none" w:sz="0" w:space="0" w:color="auto"/>
                <w:right w:val="none" w:sz="0" w:space="0" w:color="auto"/>
              </w:divBdr>
            </w:div>
            <w:div w:id="1101872500">
              <w:marLeft w:val="0"/>
              <w:marRight w:val="0"/>
              <w:marTop w:val="0"/>
              <w:marBottom w:val="0"/>
              <w:divBdr>
                <w:top w:val="none" w:sz="0" w:space="0" w:color="auto"/>
                <w:left w:val="none" w:sz="0" w:space="0" w:color="auto"/>
                <w:bottom w:val="none" w:sz="0" w:space="0" w:color="auto"/>
                <w:right w:val="none" w:sz="0" w:space="0" w:color="auto"/>
              </w:divBdr>
            </w:div>
            <w:div w:id="911164848">
              <w:marLeft w:val="0"/>
              <w:marRight w:val="0"/>
              <w:marTop w:val="0"/>
              <w:marBottom w:val="0"/>
              <w:divBdr>
                <w:top w:val="none" w:sz="0" w:space="0" w:color="auto"/>
                <w:left w:val="none" w:sz="0" w:space="0" w:color="auto"/>
                <w:bottom w:val="none" w:sz="0" w:space="0" w:color="auto"/>
                <w:right w:val="none" w:sz="0" w:space="0" w:color="auto"/>
              </w:divBdr>
            </w:div>
            <w:div w:id="187917355">
              <w:marLeft w:val="0"/>
              <w:marRight w:val="0"/>
              <w:marTop w:val="0"/>
              <w:marBottom w:val="0"/>
              <w:divBdr>
                <w:top w:val="none" w:sz="0" w:space="0" w:color="auto"/>
                <w:left w:val="none" w:sz="0" w:space="0" w:color="auto"/>
                <w:bottom w:val="none" w:sz="0" w:space="0" w:color="auto"/>
                <w:right w:val="none" w:sz="0" w:space="0" w:color="auto"/>
              </w:divBdr>
            </w:div>
            <w:div w:id="1990397056">
              <w:marLeft w:val="0"/>
              <w:marRight w:val="0"/>
              <w:marTop w:val="0"/>
              <w:marBottom w:val="0"/>
              <w:divBdr>
                <w:top w:val="none" w:sz="0" w:space="0" w:color="auto"/>
                <w:left w:val="none" w:sz="0" w:space="0" w:color="auto"/>
                <w:bottom w:val="none" w:sz="0" w:space="0" w:color="auto"/>
                <w:right w:val="none" w:sz="0" w:space="0" w:color="auto"/>
              </w:divBdr>
            </w:div>
            <w:div w:id="225192664">
              <w:marLeft w:val="0"/>
              <w:marRight w:val="0"/>
              <w:marTop w:val="0"/>
              <w:marBottom w:val="0"/>
              <w:divBdr>
                <w:top w:val="none" w:sz="0" w:space="0" w:color="auto"/>
                <w:left w:val="none" w:sz="0" w:space="0" w:color="auto"/>
                <w:bottom w:val="none" w:sz="0" w:space="0" w:color="auto"/>
                <w:right w:val="none" w:sz="0" w:space="0" w:color="auto"/>
              </w:divBdr>
            </w:div>
            <w:div w:id="873809892">
              <w:marLeft w:val="0"/>
              <w:marRight w:val="0"/>
              <w:marTop w:val="0"/>
              <w:marBottom w:val="0"/>
              <w:divBdr>
                <w:top w:val="none" w:sz="0" w:space="0" w:color="auto"/>
                <w:left w:val="none" w:sz="0" w:space="0" w:color="auto"/>
                <w:bottom w:val="none" w:sz="0" w:space="0" w:color="auto"/>
                <w:right w:val="none" w:sz="0" w:space="0" w:color="auto"/>
              </w:divBdr>
            </w:div>
            <w:div w:id="8912987">
              <w:marLeft w:val="0"/>
              <w:marRight w:val="0"/>
              <w:marTop w:val="0"/>
              <w:marBottom w:val="0"/>
              <w:divBdr>
                <w:top w:val="none" w:sz="0" w:space="0" w:color="auto"/>
                <w:left w:val="none" w:sz="0" w:space="0" w:color="auto"/>
                <w:bottom w:val="none" w:sz="0" w:space="0" w:color="auto"/>
                <w:right w:val="none" w:sz="0" w:space="0" w:color="auto"/>
              </w:divBdr>
            </w:div>
            <w:div w:id="866873045">
              <w:marLeft w:val="0"/>
              <w:marRight w:val="0"/>
              <w:marTop w:val="0"/>
              <w:marBottom w:val="0"/>
              <w:divBdr>
                <w:top w:val="none" w:sz="0" w:space="0" w:color="auto"/>
                <w:left w:val="none" w:sz="0" w:space="0" w:color="auto"/>
                <w:bottom w:val="none" w:sz="0" w:space="0" w:color="auto"/>
                <w:right w:val="none" w:sz="0" w:space="0" w:color="auto"/>
              </w:divBdr>
            </w:div>
            <w:div w:id="2077170142">
              <w:marLeft w:val="0"/>
              <w:marRight w:val="0"/>
              <w:marTop w:val="0"/>
              <w:marBottom w:val="0"/>
              <w:divBdr>
                <w:top w:val="none" w:sz="0" w:space="0" w:color="auto"/>
                <w:left w:val="none" w:sz="0" w:space="0" w:color="auto"/>
                <w:bottom w:val="none" w:sz="0" w:space="0" w:color="auto"/>
                <w:right w:val="none" w:sz="0" w:space="0" w:color="auto"/>
              </w:divBdr>
            </w:div>
            <w:div w:id="1516770812">
              <w:marLeft w:val="0"/>
              <w:marRight w:val="0"/>
              <w:marTop w:val="0"/>
              <w:marBottom w:val="0"/>
              <w:divBdr>
                <w:top w:val="none" w:sz="0" w:space="0" w:color="auto"/>
                <w:left w:val="none" w:sz="0" w:space="0" w:color="auto"/>
                <w:bottom w:val="none" w:sz="0" w:space="0" w:color="auto"/>
                <w:right w:val="none" w:sz="0" w:space="0" w:color="auto"/>
              </w:divBdr>
            </w:div>
            <w:div w:id="2131626767">
              <w:marLeft w:val="0"/>
              <w:marRight w:val="0"/>
              <w:marTop w:val="0"/>
              <w:marBottom w:val="0"/>
              <w:divBdr>
                <w:top w:val="none" w:sz="0" w:space="0" w:color="auto"/>
                <w:left w:val="none" w:sz="0" w:space="0" w:color="auto"/>
                <w:bottom w:val="none" w:sz="0" w:space="0" w:color="auto"/>
                <w:right w:val="none" w:sz="0" w:space="0" w:color="auto"/>
              </w:divBdr>
            </w:div>
            <w:div w:id="1463037310">
              <w:marLeft w:val="0"/>
              <w:marRight w:val="0"/>
              <w:marTop w:val="0"/>
              <w:marBottom w:val="0"/>
              <w:divBdr>
                <w:top w:val="none" w:sz="0" w:space="0" w:color="auto"/>
                <w:left w:val="none" w:sz="0" w:space="0" w:color="auto"/>
                <w:bottom w:val="none" w:sz="0" w:space="0" w:color="auto"/>
                <w:right w:val="none" w:sz="0" w:space="0" w:color="auto"/>
              </w:divBdr>
            </w:div>
            <w:div w:id="1435856332">
              <w:marLeft w:val="0"/>
              <w:marRight w:val="0"/>
              <w:marTop w:val="0"/>
              <w:marBottom w:val="0"/>
              <w:divBdr>
                <w:top w:val="none" w:sz="0" w:space="0" w:color="auto"/>
                <w:left w:val="none" w:sz="0" w:space="0" w:color="auto"/>
                <w:bottom w:val="none" w:sz="0" w:space="0" w:color="auto"/>
                <w:right w:val="none" w:sz="0" w:space="0" w:color="auto"/>
              </w:divBdr>
            </w:div>
            <w:div w:id="1525899222">
              <w:marLeft w:val="0"/>
              <w:marRight w:val="0"/>
              <w:marTop w:val="0"/>
              <w:marBottom w:val="0"/>
              <w:divBdr>
                <w:top w:val="none" w:sz="0" w:space="0" w:color="auto"/>
                <w:left w:val="none" w:sz="0" w:space="0" w:color="auto"/>
                <w:bottom w:val="none" w:sz="0" w:space="0" w:color="auto"/>
                <w:right w:val="none" w:sz="0" w:space="0" w:color="auto"/>
              </w:divBdr>
            </w:div>
            <w:div w:id="829902634">
              <w:marLeft w:val="0"/>
              <w:marRight w:val="0"/>
              <w:marTop w:val="0"/>
              <w:marBottom w:val="0"/>
              <w:divBdr>
                <w:top w:val="none" w:sz="0" w:space="0" w:color="auto"/>
                <w:left w:val="none" w:sz="0" w:space="0" w:color="auto"/>
                <w:bottom w:val="none" w:sz="0" w:space="0" w:color="auto"/>
                <w:right w:val="none" w:sz="0" w:space="0" w:color="auto"/>
              </w:divBdr>
            </w:div>
            <w:div w:id="557981312">
              <w:marLeft w:val="0"/>
              <w:marRight w:val="0"/>
              <w:marTop w:val="0"/>
              <w:marBottom w:val="0"/>
              <w:divBdr>
                <w:top w:val="none" w:sz="0" w:space="0" w:color="auto"/>
                <w:left w:val="none" w:sz="0" w:space="0" w:color="auto"/>
                <w:bottom w:val="none" w:sz="0" w:space="0" w:color="auto"/>
                <w:right w:val="none" w:sz="0" w:space="0" w:color="auto"/>
              </w:divBdr>
            </w:div>
            <w:div w:id="499465461">
              <w:marLeft w:val="0"/>
              <w:marRight w:val="0"/>
              <w:marTop w:val="0"/>
              <w:marBottom w:val="0"/>
              <w:divBdr>
                <w:top w:val="none" w:sz="0" w:space="0" w:color="auto"/>
                <w:left w:val="none" w:sz="0" w:space="0" w:color="auto"/>
                <w:bottom w:val="none" w:sz="0" w:space="0" w:color="auto"/>
                <w:right w:val="none" w:sz="0" w:space="0" w:color="auto"/>
              </w:divBdr>
            </w:div>
            <w:div w:id="567573345">
              <w:marLeft w:val="0"/>
              <w:marRight w:val="0"/>
              <w:marTop w:val="0"/>
              <w:marBottom w:val="0"/>
              <w:divBdr>
                <w:top w:val="none" w:sz="0" w:space="0" w:color="auto"/>
                <w:left w:val="none" w:sz="0" w:space="0" w:color="auto"/>
                <w:bottom w:val="none" w:sz="0" w:space="0" w:color="auto"/>
                <w:right w:val="none" w:sz="0" w:space="0" w:color="auto"/>
              </w:divBdr>
            </w:div>
            <w:div w:id="1598513777">
              <w:marLeft w:val="0"/>
              <w:marRight w:val="0"/>
              <w:marTop w:val="0"/>
              <w:marBottom w:val="0"/>
              <w:divBdr>
                <w:top w:val="none" w:sz="0" w:space="0" w:color="auto"/>
                <w:left w:val="none" w:sz="0" w:space="0" w:color="auto"/>
                <w:bottom w:val="none" w:sz="0" w:space="0" w:color="auto"/>
                <w:right w:val="none" w:sz="0" w:space="0" w:color="auto"/>
              </w:divBdr>
            </w:div>
            <w:div w:id="729382047">
              <w:marLeft w:val="0"/>
              <w:marRight w:val="0"/>
              <w:marTop w:val="0"/>
              <w:marBottom w:val="0"/>
              <w:divBdr>
                <w:top w:val="none" w:sz="0" w:space="0" w:color="auto"/>
                <w:left w:val="none" w:sz="0" w:space="0" w:color="auto"/>
                <w:bottom w:val="none" w:sz="0" w:space="0" w:color="auto"/>
                <w:right w:val="none" w:sz="0" w:space="0" w:color="auto"/>
              </w:divBdr>
            </w:div>
            <w:div w:id="438988798">
              <w:marLeft w:val="0"/>
              <w:marRight w:val="0"/>
              <w:marTop w:val="0"/>
              <w:marBottom w:val="0"/>
              <w:divBdr>
                <w:top w:val="none" w:sz="0" w:space="0" w:color="auto"/>
                <w:left w:val="none" w:sz="0" w:space="0" w:color="auto"/>
                <w:bottom w:val="none" w:sz="0" w:space="0" w:color="auto"/>
                <w:right w:val="none" w:sz="0" w:space="0" w:color="auto"/>
              </w:divBdr>
            </w:div>
            <w:div w:id="25908854">
              <w:marLeft w:val="0"/>
              <w:marRight w:val="0"/>
              <w:marTop w:val="0"/>
              <w:marBottom w:val="0"/>
              <w:divBdr>
                <w:top w:val="none" w:sz="0" w:space="0" w:color="auto"/>
                <w:left w:val="none" w:sz="0" w:space="0" w:color="auto"/>
                <w:bottom w:val="none" w:sz="0" w:space="0" w:color="auto"/>
                <w:right w:val="none" w:sz="0" w:space="0" w:color="auto"/>
              </w:divBdr>
            </w:div>
            <w:div w:id="179322874">
              <w:marLeft w:val="0"/>
              <w:marRight w:val="0"/>
              <w:marTop w:val="0"/>
              <w:marBottom w:val="0"/>
              <w:divBdr>
                <w:top w:val="none" w:sz="0" w:space="0" w:color="auto"/>
                <w:left w:val="none" w:sz="0" w:space="0" w:color="auto"/>
                <w:bottom w:val="none" w:sz="0" w:space="0" w:color="auto"/>
                <w:right w:val="none" w:sz="0" w:space="0" w:color="auto"/>
              </w:divBdr>
            </w:div>
            <w:div w:id="1946424175">
              <w:marLeft w:val="0"/>
              <w:marRight w:val="0"/>
              <w:marTop w:val="0"/>
              <w:marBottom w:val="0"/>
              <w:divBdr>
                <w:top w:val="none" w:sz="0" w:space="0" w:color="auto"/>
                <w:left w:val="none" w:sz="0" w:space="0" w:color="auto"/>
                <w:bottom w:val="none" w:sz="0" w:space="0" w:color="auto"/>
                <w:right w:val="none" w:sz="0" w:space="0" w:color="auto"/>
              </w:divBdr>
            </w:div>
            <w:div w:id="420109088">
              <w:marLeft w:val="0"/>
              <w:marRight w:val="0"/>
              <w:marTop w:val="0"/>
              <w:marBottom w:val="0"/>
              <w:divBdr>
                <w:top w:val="none" w:sz="0" w:space="0" w:color="auto"/>
                <w:left w:val="none" w:sz="0" w:space="0" w:color="auto"/>
                <w:bottom w:val="none" w:sz="0" w:space="0" w:color="auto"/>
                <w:right w:val="none" w:sz="0" w:space="0" w:color="auto"/>
              </w:divBdr>
            </w:div>
            <w:div w:id="1972199858">
              <w:marLeft w:val="0"/>
              <w:marRight w:val="0"/>
              <w:marTop w:val="0"/>
              <w:marBottom w:val="0"/>
              <w:divBdr>
                <w:top w:val="none" w:sz="0" w:space="0" w:color="auto"/>
                <w:left w:val="none" w:sz="0" w:space="0" w:color="auto"/>
                <w:bottom w:val="none" w:sz="0" w:space="0" w:color="auto"/>
                <w:right w:val="none" w:sz="0" w:space="0" w:color="auto"/>
              </w:divBdr>
            </w:div>
            <w:div w:id="372579910">
              <w:marLeft w:val="0"/>
              <w:marRight w:val="0"/>
              <w:marTop w:val="0"/>
              <w:marBottom w:val="0"/>
              <w:divBdr>
                <w:top w:val="none" w:sz="0" w:space="0" w:color="auto"/>
                <w:left w:val="none" w:sz="0" w:space="0" w:color="auto"/>
                <w:bottom w:val="none" w:sz="0" w:space="0" w:color="auto"/>
                <w:right w:val="none" w:sz="0" w:space="0" w:color="auto"/>
              </w:divBdr>
            </w:div>
            <w:div w:id="1933662072">
              <w:marLeft w:val="0"/>
              <w:marRight w:val="0"/>
              <w:marTop w:val="0"/>
              <w:marBottom w:val="0"/>
              <w:divBdr>
                <w:top w:val="none" w:sz="0" w:space="0" w:color="auto"/>
                <w:left w:val="none" w:sz="0" w:space="0" w:color="auto"/>
                <w:bottom w:val="none" w:sz="0" w:space="0" w:color="auto"/>
                <w:right w:val="none" w:sz="0" w:space="0" w:color="auto"/>
              </w:divBdr>
            </w:div>
            <w:div w:id="1066296333">
              <w:marLeft w:val="0"/>
              <w:marRight w:val="0"/>
              <w:marTop w:val="0"/>
              <w:marBottom w:val="0"/>
              <w:divBdr>
                <w:top w:val="none" w:sz="0" w:space="0" w:color="auto"/>
                <w:left w:val="none" w:sz="0" w:space="0" w:color="auto"/>
                <w:bottom w:val="none" w:sz="0" w:space="0" w:color="auto"/>
                <w:right w:val="none" w:sz="0" w:space="0" w:color="auto"/>
              </w:divBdr>
            </w:div>
            <w:div w:id="1946110787">
              <w:marLeft w:val="0"/>
              <w:marRight w:val="0"/>
              <w:marTop w:val="0"/>
              <w:marBottom w:val="0"/>
              <w:divBdr>
                <w:top w:val="none" w:sz="0" w:space="0" w:color="auto"/>
                <w:left w:val="none" w:sz="0" w:space="0" w:color="auto"/>
                <w:bottom w:val="none" w:sz="0" w:space="0" w:color="auto"/>
                <w:right w:val="none" w:sz="0" w:space="0" w:color="auto"/>
              </w:divBdr>
            </w:div>
            <w:div w:id="1567956965">
              <w:marLeft w:val="0"/>
              <w:marRight w:val="0"/>
              <w:marTop w:val="0"/>
              <w:marBottom w:val="0"/>
              <w:divBdr>
                <w:top w:val="none" w:sz="0" w:space="0" w:color="auto"/>
                <w:left w:val="none" w:sz="0" w:space="0" w:color="auto"/>
                <w:bottom w:val="none" w:sz="0" w:space="0" w:color="auto"/>
                <w:right w:val="none" w:sz="0" w:space="0" w:color="auto"/>
              </w:divBdr>
            </w:div>
            <w:div w:id="757018481">
              <w:marLeft w:val="0"/>
              <w:marRight w:val="0"/>
              <w:marTop w:val="0"/>
              <w:marBottom w:val="0"/>
              <w:divBdr>
                <w:top w:val="none" w:sz="0" w:space="0" w:color="auto"/>
                <w:left w:val="none" w:sz="0" w:space="0" w:color="auto"/>
                <w:bottom w:val="none" w:sz="0" w:space="0" w:color="auto"/>
                <w:right w:val="none" w:sz="0" w:space="0" w:color="auto"/>
              </w:divBdr>
            </w:div>
            <w:div w:id="219681025">
              <w:marLeft w:val="0"/>
              <w:marRight w:val="0"/>
              <w:marTop w:val="0"/>
              <w:marBottom w:val="0"/>
              <w:divBdr>
                <w:top w:val="none" w:sz="0" w:space="0" w:color="auto"/>
                <w:left w:val="none" w:sz="0" w:space="0" w:color="auto"/>
                <w:bottom w:val="none" w:sz="0" w:space="0" w:color="auto"/>
                <w:right w:val="none" w:sz="0" w:space="0" w:color="auto"/>
              </w:divBdr>
            </w:div>
            <w:div w:id="1602372236">
              <w:marLeft w:val="0"/>
              <w:marRight w:val="0"/>
              <w:marTop w:val="0"/>
              <w:marBottom w:val="0"/>
              <w:divBdr>
                <w:top w:val="none" w:sz="0" w:space="0" w:color="auto"/>
                <w:left w:val="none" w:sz="0" w:space="0" w:color="auto"/>
                <w:bottom w:val="none" w:sz="0" w:space="0" w:color="auto"/>
                <w:right w:val="none" w:sz="0" w:space="0" w:color="auto"/>
              </w:divBdr>
            </w:div>
            <w:div w:id="527063420">
              <w:marLeft w:val="0"/>
              <w:marRight w:val="0"/>
              <w:marTop w:val="0"/>
              <w:marBottom w:val="0"/>
              <w:divBdr>
                <w:top w:val="none" w:sz="0" w:space="0" w:color="auto"/>
                <w:left w:val="none" w:sz="0" w:space="0" w:color="auto"/>
                <w:bottom w:val="none" w:sz="0" w:space="0" w:color="auto"/>
                <w:right w:val="none" w:sz="0" w:space="0" w:color="auto"/>
              </w:divBdr>
            </w:div>
            <w:div w:id="95832702">
              <w:marLeft w:val="0"/>
              <w:marRight w:val="0"/>
              <w:marTop w:val="0"/>
              <w:marBottom w:val="0"/>
              <w:divBdr>
                <w:top w:val="none" w:sz="0" w:space="0" w:color="auto"/>
                <w:left w:val="none" w:sz="0" w:space="0" w:color="auto"/>
                <w:bottom w:val="none" w:sz="0" w:space="0" w:color="auto"/>
                <w:right w:val="none" w:sz="0" w:space="0" w:color="auto"/>
              </w:divBdr>
            </w:div>
            <w:div w:id="1775637441">
              <w:marLeft w:val="0"/>
              <w:marRight w:val="0"/>
              <w:marTop w:val="0"/>
              <w:marBottom w:val="0"/>
              <w:divBdr>
                <w:top w:val="none" w:sz="0" w:space="0" w:color="auto"/>
                <w:left w:val="none" w:sz="0" w:space="0" w:color="auto"/>
                <w:bottom w:val="none" w:sz="0" w:space="0" w:color="auto"/>
                <w:right w:val="none" w:sz="0" w:space="0" w:color="auto"/>
              </w:divBdr>
            </w:div>
            <w:div w:id="1567914320">
              <w:marLeft w:val="0"/>
              <w:marRight w:val="0"/>
              <w:marTop w:val="0"/>
              <w:marBottom w:val="0"/>
              <w:divBdr>
                <w:top w:val="none" w:sz="0" w:space="0" w:color="auto"/>
                <w:left w:val="none" w:sz="0" w:space="0" w:color="auto"/>
                <w:bottom w:val="none" w:sz="0" w:space="0" w:color="auto"/>
                <w:right w:val="none" w:sz="0" w:space="0" w:color="auto"/>
              </w:divBdr>
            </w:div>
            <w:div w:id="458648053">
              <w:marLeft w:val="0"/>
              <w:marRight w:val="0"/>
              <w:marTop w:val="0"/>
              <w:marBottom w:val="0"/>
              <w:divBdr>
                <w:top w:val="none" w:sz="0" w:space="0" w:color="auto"/>
                <w:left w:val="none" w:sz="0" w:space="0" w:color="auto"/>
                <w:bottom w:val="none" w:sz="0" w:space="0" w:color="auto"/>
                <w:right w:val="none" w:sz="0" w:space="0" w:color="auto"/>
              </w:divBdr>
            </w:div>
            <w:div w:id="1980962592">
              <w:marLeft w:val="0"/>
              <w:marRight w:val="0"/>
              <w:marTop w:val="0"/>
              <w:marBottom w:val="0"/>
              <w:divBdr>
                <w:top w:val="none" w:sz="0" w:space="0" w:color="auto"/>
                <w:left w:val="none" w:sz="0" w:space="0" w:color="auto"/>
                <w:bottom w:val="none" w:sz="0" w:space="0" w:color="auto"/>
                <w:right w:val="none" w:sz="0" w:space="0" w:color="auto"/>
              </w:divBdr>
            </w:div>
            <w:div w:id="1005671803">
              <w:marLeft w:val="0"/>
              <w:marRight w:val="0"/>
              <w:marTop w:val="0"/>
              <w:marBottom w:val="0"/>
              <w:divBdr>
                <w:top w:val="none" w:sz="0" w:space="0" w:color="auto"/>
                <w:left w:val="none" w:sz="0" w:space="0" w:color="auto"/>
                <w:bottom w:val="none" w:sz="0" w:space="0" w:color="auto"/>
                <w:right w:val="none" w:sz="0" w:space="0" w:color="auto"/>
              </w:divBdr>
            </w:div>
            <w:div w:id="1829202336">
              <w:marLeft w:val="0"/>
              <w:marRight w:val="0"/>
              <w:marTop w:val="0"/>
              <w:marBottom w:val="0"/>
              <w:divBdr>
                <w:top w:val="none" w:sz="0" w:space="0" w:color="auto"/>
                <w:left w:val="none" w:sz="0" w:space="0" w:color="auto"/>
                <w:bottom w:val="none" w:sz="0" w:space="0" w:color="auto"/>
                <w:right w:val="none" w:sz="0" w:space="0" w:color="auto"/>
              </w:divBdr>
            </w:div>
            <w:div w:id="1045251533">
              <w:marLeft w:val="0"/>
              <w:marRight w:val="0"/>
              <w:marTop w:val="0"/>
              <w:marBottom w:val="0"/>
              <w:divBdr>
                <w:top w:val="none" w:sz="0" w:space="0" w:color="auto"/>
                <w:left w:val="none" w:sz="0" w:space="0" w:color="auto"/>
                <w:bottom w:val="none" w:sz="0" w:space="0" w:color="auto"/>
                <w:right w:val="none" w:sz="0" w:space="0" w:color="auto"/>
              </w:divBdr>
            </w:div>
            <w:div w:id="1530141117">
              <w:marLeft w:val="0"/>
              <w:marRight w:val="0"/>
              <w:marTop w:val="0"/>
              <w:marBottom w:val="0"/>
              <w:divBdr>
                <w:top w:val="none" w:sz="0" w:space="0" w:color="auto"/>
                <w:left w:val="none" w:sz="0" w:space="0" w:color="auto"/>
                <w:bottom w:val="none" w:sz="0" w:space="0" w:color="auto"/>
                <w:right w:val="none" w:sz="0" w:space="0" w:color="auto"/>
              </w:divBdr>
            </w:div>
            <w:div w:id="1857026">
              <w:marLeft w:val="0"/>
              <w:marRight w:val="0"/>
              <w:marTop w:val="0"/>
              <w:marBottom w:val="0"/>
              <w:divBdr>
                <w:top w:val="none" w:sz="0" w:space="0" w:color="auto"/>
                <w:left w:val="none" w:sz="0" w:space="0" w:color="auto"/>
                <w:bottom w:val="none" w:sz="0" w:space="0" w:color="auto"/>
                <w:right w:val="none" w:sz="0" w:space="0" w:color="auto"/>
              </w:divBdr>
            </w:div>
            <w:div w:id="782111890">
              <w:marLeft w:val="0"/>
              <w:marRight w:val="0"/>
              <w:marTop w:val="0"/>
              <w:marBottom w:val="0"/>
              <w:divBdr>
                <w:top w:val="none" w:sz="0" w:space="0" w:color="auto"/>
                <w:left w:val="none" w:sz="0" w:space="0" w:color="auto"/>
                <w:bottom w:val="none" w:sz="0" w:space="0" w:color="auto"/>
                <w:right w:val="none" w:sz="0" w:space="0" w:color="auto"/>
              </w:divBdr>
            </w:div>
            <w:div w:id="1072895410">
              <w:marLeft w:val="0"/>
              <w:marRight w:val="0"/>
              <w:marTop w:val="0"/>
              <w:marBottom w:val="0"/>
              <w:divBdr>
                <w:top w:val="none" w:sz="0" w:space="0" w:color="auto"/>
                <w:left w:val="none" w:sz="0" w:space="0" w:color="auto"/>
                <w:bottom w:val="none" w:sz="0" w:space="0" w:color="auto"/>
                <w:right w:val="none" w:sz="0" w:space="0" w:color="auto"/>
              </w:divBdr>
            </w:div>
            <w:div w:id="1568609232">
              <w:marLeft w:val="0"/>
              <w:marRight w:val="0"/>
              <w:marTop w:val="0"/>
              <w:marBottom w:val="0"/>
              <w:divBdr>
                <w:top w:val="none" w:sz="0" w:space="0" w:color="auto"/>
                <w:left w:val="none" w:sz="0" w:space="0" w:color="auto"/>
                <w:bottom w:val="none" w:sz="0" w:space="0" w:color="auto"/>
                <w:right w:val="none" w:sz="0" w:space="0" w:color="auto"/>
              </w:divBdr>
            </w:div>
            <w:div w:id="532696723">
              <w:marLeft w:val="0"/>
              <w:marRight w:val="0"/>
              <w:marTop w:val="0"/>
              <w:marBottom w:val="0"/>
              <w:divBdr>
                <w:top w:val="none" w:sz="0" w:space="0" w:color="auto"/>
                <w:left w:val="none" w:sz="0" w:space="0" w:color="auto"/>
                <w:bottom w:val="none" w:sz="0" w:space="0" w:color="auto"/>
                <w:right w:val="none" w:sz="0" w:space="0" w:color="auto"/>
              </w:divBdr>
            </w:div>
            <w:div w:id="1857232560">
              <w:marLeft w:val="0"/>
              <w:marRight w:val="0"/>
              <w:marTop w:val="0"/>
              <w:marBottom w:val="0"/>
              <w:divBdr>
                <w:top w:val="none" w:sz="0" w:space="0" w:color="auto"/>
                <w:left w:val="none" w:sz="0" w:space="0" w:color="auto"/>
                <w:bottom w:val="none" w:sz="0" w:space="0" w:color="auto"/>
                <w:right w:val="none" w:sz="0" w:space="0" w:color="auto"/>
              </w:divBdr>
            </w:div>
            <w:div w:id="1650480379">
              <w:marLeft w:val="0"/>
              <w:marRight w:val="0"/>
              <w:marTop w:val="0"/>
              <w:marBottom w:val="0"/>
              <w:divBdr>
                <w:top w:val="none" w:sz="0" w:space="0" w:color="auto"/>
                <w:left w:val="none" w:sz="0" w:space="0" w:color="auto"/>
                <w:bottom w:val="none" w:sz="0" w:space="0" w:color="auto"/>
                <w:right w:val="none" w:sz="0" w:space="0" w:color="auto"/>
              </w:divBdr>
            </w:div>
            <w:div w:id="1099134015">
              <w:marLeft w:val="0"/>
              <w:marRight w:val="0"/>
              <w:marTop w:val="0"/>
              <w:marBottom w:val="0"/>
              <w:divBdr>
                <w:top w:val="none" w:sz="0" w:space="0" w:color="auto"/>
                <w:left w:val="none" w:sz="0" w:space="0" w:color="auto"/>
                <w:bottom w:val="none" w:sz="0" w:space="0" w:color="auto"/>
                <w:right w:val="none" w:sz="0" w:space="0" w:color="auto"/>
              </w:divBdr>
            </w:div>
            <w:div w:id="1027021426">
              <w:marLeft w:val="0"/>
              <w:marRight w:val="0"/>
              <w:marTop w:val="0"/>
              <w:marBottom w:val="0"/>
              <w:divBdr>
                <w:top w:val="none" w:sz="0" w:space="0" w:color="auto"/>
                <w:left w:val="none" w:sz="0" w:space="0" w:color="auto"/>
                <w:bottom w:val="none" w:sz="0" w:space="0" w:color="auto"/>
                <w:right w:val="none" w:sz="0" w:space="0" w:color="auto"/>
              </w:divBdr>
            </w:div>
            <w:div w:id="164245277">
              <w:marLeft w:val="0"/>
              <w:marRight w:val="0"/>
              <w:marTop w:val="0"/>
              <w:marBottom w:val="0"/>
              <w:divBdr>
                <w:top w:val="none" w:sz="0" w:space="0" w:color="auto"/>
                <w:left w:val="none" w:sz="0" w:space="0" w:color="auto"/>
                <w:bottom w:val="none" w:sz="0" w:space="0" w:color="auto"/>
                <w:right w:val="none" w:sz="0" w:space="0" w:color="auto"/>
              </w:divBdr>
            </w:div>
            <w:div w:id="55666792">
              <w:marLeft w:val="0"/>
              <w:marRight w:val="0"/>
              <w:marTop w:val="0"/>
              <w:marBottom w:val="0"/>
              <w:divBdr>
                <w:top w:val="none" w:sz="0" w:space="0" w:color="auto"/>
                <w:left w:val="none" w:sz="0" w:space="0" w:color="auto"/>
                <w:bottom w:val="none" w:sz="0" w:space="0" w:color="auto"/>
                <w:right w:val="none" w:sz="0" w:space="0" w:color="auto"/>
              </w:divBdr>
            </w:div>
            <w:div w:id="390885243">
              <w:marLeft w:val="0"/>
              <w:marRight w:val="0"/>
              <w:marTop w:val="0"/>
              <w:marBottom w:val="0"/>
              <w:divBdr>
                <w:top w:val="none" w:sz="0" w:space="0" w:color="auto"/>
                <w:left w:val="none" w:sz="0" w:space="0" w:color="auto"/>
                <w:bottom w:val="none" w:sz="0" w:space="0" w:color="auto"/>
                <w:right w:val="none" w:sz="0" w:space="0" w:color="auto"/>
              </w:divBdr>
            </w:div>
            <w:div w:id="2076050337">
              <w:marLeft w:val="0"/>
              <w:marRight w:val="0"/>
              <w:marTop w:val="0"/>
              <w:marBottom w:val="0"/>
              <w:divBdr>
                <w:top w:val="none" w:sz="0" w:space="0" w:color="auto"/>
                <w:left w:val="none" w:sz="0" w:space="0" w:color="auto"/>
                <w:bottom w:val="none" w:sz="0" w:space="0" w:color="auto"/>
                <w:right w:val="none" w:sz="0" w:space="0" w:color="auto"/>
              </w:divBdr>
            </w:div>
            <w:div w:id="1229027777">
              <w:marLeft w:val="0"/>
              <w:marRight w:val="0"/>
              <w:marTop w:val="0"/>
              <w:marBottom w:val="0"/>
              <w:divBdr>
                <w:top w:val="none" w:sz="0" w:space="0" w:color="auto"/>
                <w:left w:val="none" w:sz="0" w:space="0" w:color="auto"/>
                <w:bottom w:val="none" w:sz="0" w:space="0" w:color="auto"/>
                <w:right w:val="none" w:sz="0" w:space="0" w:color="auto"/>
              </w:divBdr>
            </w:div>
            <w:div w:id="2108769613">
              <w:marLeft w:val="0"/>
              <w:marRight w:val="0"/>
              <w:marTop w:val="0"/>
              <w:marBottom w:val="0"/>
              <w:divBdr>
                <w:top w:val="none" w:sz="0" w:space="0" w:color="auto"/>
                <w:left w:val="none" w:sz="0" w:space="0" w:color="auto"/>
                <w:bottom w:val="none" w:sz="0" w:space="0" w:color="auto"/>
                <w:right w:val="none" w:sz="0" w:space="0" w:color="auto"/>
              </w:divBdr>
            </w:div>
            <w:div w:id="807748077">
              <w:marLeft w:val="0"/>
              <w:marRight w:val="0"/>
              <w:marTop w:val="0"/>
              <w:marBottom w:val="0"/>
              <w:divBdr>
                <w:top w:val="none" w:sz="0" w:space="0" w:color="auto"/>
                <w:left w:val="none" w:sz="0" w:space="0" w:color="auto"/>
                <w:bottom w:val="none" w:sz="0" w:space="0" w:color="auto"/>
                <w:right w:val="none" w:sz="0" w:space="0" w:color="auto"/>
              </w:divBdr>
            </w:div>
            <w:div w:id="1029524100">
              <w:marLeft w:val="0"/>
              <w:marRight w:val="0"/>
              <w:marTop w:val="0"/>
              <w:marBottom w:val="0"/>
              <w:divBdr>
                <w:top w:val="none" w:sz="0" w:space="0" w:color="auto"/>
                <w:left w:val="none" w:sz="0" w:space="0" w:color="auto"/>
                <w:bottom w:val="none" w:sz="0" w:space="0" w:color="auto"/>
                <w:right w:val="none" w:sz="0" w:space="0" w:color="auto"/>
              </w:divBdr>
            </w:div>
            <w:div w:id="1355841524">
              <w:marLeft w:val="0"/>
              <w:marRight w:val="0"/>
              <w:marTop w:val="0"/>
              <w:marBottom w:val="0"/>
              <w:divBdr>
                <w:top w:val="none" w:sz="0" w:space="0" w:color="auto"/>
                <w:left w:val="none" w:sz="0" w:space="0" w:color="auto"/>
                <w:bottom w:val="none" w:sz="0" w:space="0" w:color="auto"/>
                <w:right w:val="none" w:sz="0" w:space="0" w:color="auto"/>
              </w:divBdr>
            </w:div>
            <w:div w:id="1525551992">
              <w:marLeft w:val="0"/>
              <w:marRight w:val="0"/>
              <w:marTop w:val="0"/>
              <w:marBottom w:val="0"/>
              <w:divBdr>
                <w:top w:val="none" w:sz="0" w:space="0" w:color="auto"/>
                <w:left w:val="none" w:sz="0" w:space="0" w:color="auto"/>
                <w:bottom w:val="none" w:sz="0" w:space="0" w:color="auto"/>
                <w:right w:val="none" w:sz="0" w:space="0" w:color="auto"/>
              </w:divBdr>
            </w:div>
            <w:div w:id="1986932256">
              <w:marLeft w:val="0"/>
              <w:marRight w:val="0"/>
              <w:marTop w:val="0"/>
              <w:marBottom w:val="0"/>
              <w:divBdr>
                <w:top w:val="none" w:sz="0" w:space="0" w:color="auto"/>
                <w:left w:val="none" w:sz="0" w:space="0" w:color="auto"/>
                <w:bottom w:val="none" w:sz="0" w:space="0" w:color="auto"/>
                <w:right w:val="none" w:sz="0" w:space="0" w:color="auto"/>
              </w:divBdr>
            </w:div>
            <w:div w:id="533618977">
              <w:marLeft w:val="0"/>
              <w:marRight w:val="0"/>
              <w:marTop w:val="0"/>
              <w:marBottom w:val="0"/>
              <w:divBdr>
                <w:top w:val="none" w:sz="0" w:space="0" w:color="auto"/>
                <w:left w:val="none" w:sz="0" w:space="0" w:color="auto"/>
                <w:bottom w:val="none" w:sz="0" w:space="0" w:color="auto"/>
                <w:right w:val="none" w:sz="0" w:space="0" w:color="auto"/>
              </w:divBdr>
            </w:div>
            <w:div w:id="1377312263">
              <w:marLeft w:val="0"/>
              <w:marRight w:val="0"/>
              <w:marTop w:val="0"/>
              <w:marBottom w:val="0"/>
              <w:divBdr>
                <w:top w:val="none" w:sz="0" w:space="0" w:color="auto"/>
                <w:left w:val="none" w:sz="0" w:space="0" w:color="auto"/>
                <w:bottom w:val="none" w:sz="0" w:space="0" w:color="auto"/>
                <w:right w:val="none" w:sz="0" w:space="0" w:color="auto"/>
              </w:divBdr>
            </w:div>
            <w:div w:id="8794599">
              <w:marLeft w:val="0"/>
              <w:marRight w:val="0"/>
              <w:marTop w:val="0"/>
              <w:marBottom w:val="0"/>
              <w:divBdr>
                <w:top w:val="none" w:sz="0" w:space="0" w:color="auto"/>
                <w:left w:val="none" w:sz="0" w:space="0" w:color="auto"/>
                <w:bottom w:val="none" w:sz="0" w:space="0" w:color="auto"/>
                <w:right w:val="none" w:sz="0" w:space="0" w:color="auto"/>
              </w:divBdr>
            </w:div>
            <w:div w:id="65038092">
              <w:marLeft w:val="0"/>
              <w:marRight w:val="0"/>
              <w:marTop w:val="0"/>
              <w:marBottom w:val="0"/>
              <w:divBdr>
                <w:top w:val="none" w:sz="0" w:space="0" w:color="auto"/>
                <w:left w:val="none" w:sz="0" w:space="0" w:color="auto"/>
                <w:bottom w:val="none" w:sz="0" w:space="0" w:color="auto"/>
                <w:right w:val="none" w:sz="0" w:space="0" w:color="auto"/>
              </w:divBdr>
            </w:div>
            <w:div w:id="1504004992">
              <w:marLeft w:val="0"/>
              <w:marRight w:val="0"/>
              <w:marTop w:val="0"/>
              <w:marBottom w:val="0"/>
              <w:divBdr>
                <w:top w:val="none" w:sz="0" w:space="0" w:color="auto"/>
                <w:left w:val="none" w:sz="0" w:space="0" w:color="auto"/>
                <w:bottom w:val="none" w:sz="0" w:space="0" w:color="auto"/>
                <w:right w:val="none" w:sz="0" w:space="0" w:color="auto"/>
              </w:divBdr>
            </w:div>
            <w:div w:id="384530155">
              <w:marLeft w:val="0"/>
              <w:marRight w:val="0"/>
              <w:marTop w:val="0"/>
              <w:marBottom w:val="0"/>
              <w:divBdr>
                <w:top w:val="none" w:sz="0" w:space="0" w:color="auto"/>
                <w:left w:val="none" w:sz="0" w:space="0" w:color="auto"/>
                <w:bottom w:val="none" w:sz="0" w:space="0" w:color="auto"/>
                <w:right w:val="none" w:sz="0" w:space="0" w:color="auto"/>
              </w:divBdr>
            </w:div>
            <w:div w:id="1082751240">
              <w:marLeft w:val="0"/>
              <w:marRight w:val="0"/>
              <w:marTop w:val="0"/>
              <w:marBottom w:val="0"/>
              <w:divBdr>
                <w:top w:val="none" w:sz="0" w:space="0" w:color="auto"/>
                <w:left w:val="none" w:sz="0" w:space="0" w:color="auto"/>
                <w:bottom w:val="none" w:sz="0" w:space="0" w:color="auto"/>
                <w:right w:val="none" w:sz="0" w:space="0" w:color="auto"/>
              </w:divBdr>
            </w:div>
            <w:div w:id="1369912030">
              <w:marLeft w:val="0"/>
              <w:marRight w:val="0"/>
              <w:marTop w:val="0"/>
              <w:marBottom w:val="0"/>
              <w:divBdr>
                <w:top w:val="none" w:sz="0" w:space="0" w:color="auto"/>
                <w:left w:val="none" w:sz="0" w:space="0" w:color="auto"/>
                <w:bottom w:val="none" w:sz="0" w:space="0" w:color="auto"/>
                <w:right w:val="none" w:sz="0" w:space="0" w:color="auto"/>
              </w:divBdr>
            </w:div>
            <w:div w:id="1935437536">
              <w:marLeft w:val="0"/>
              <w:marRight w:val="0"/>
              <w:marTop w:val="0"/>
              <w:marBottom w:val="0"/>
              <w:divBdr>
                <w:top w:val="none" w:sz="0" w:space="0" w:color="auto"/>
                <w:left w:val="none" w:sz="0" w:space="0" w:color="auto"/>
                <w:bottom w:val="none" w:sz="0" w:space="0" w:color="auto"/>
                <w:right w:val="none" w:sz="0" w:space="0" w:color="auto"/>
              </w:divBdr>
            </w:div>
            <w:div w:id="1010371282">
              <w:marLeft w:val="0"/>
              <w:marRight w:val="0"/>
              <w:marTop w:val="0"/>
              <w:marBottom w:val="0"/>
              <w:divBdr>
                <w:top w:val="none" w:sz="0" w:space="0" w:color="auto"/>
                <w:left w:val="none" w:sz="0" w:space="0" w:color="auto"/>
                <w:bottom w:val="none" w:sz="0" w:space="0" w:color="auto"/>
                <w:right w:val="none" w:sz="0" w:space="0" w:color="auto"/>
              </w:divBdr>
            </w:div>
            <w:div w:id="742029692">
              <w:marLeft w:val="0"/>
              <w:marRight w:val="0"/>
              <w:marTop w:val="0"/>
              <w:marBottom w:val="0"/>
              <w:divBdr>
                <w:top w:val="none" w:sz="0" w:space="0" w:color="auto"/>
                <w:left w:val="none" w:sz="0" w:space="0" w:color="auto"/>
                <w:bottom w:val="none" w:sz="0" w:space="0" w:color="auto"/>
                <w:right w:val="none" w:sz="0" w:space="0" w:color="auto"/>
              </w:divBdr>
            </w:div>
            <w:div w:id="631373925">
              <w:marLeft w:val="0"/>
              <w:marRight w:val="0"/>
              <w:marTop w:val="0"/>
              <w:marBottom w:val="0"/>
              <w:divBdr>
                <w:top w:val="none" w:sz="0" w:space="0" w:color="auto"/>
                <w:left w:val="none" w:sz="0" w:space="0" w:color="auto"/>
                <w:bottom w:val="none" w:sz="0" w:space="0" w:color="auto"/>
                <w:right w:val="none" w:sz="0" w:space="0" w:color="auto"/>
              </w:divBdr>
            </w:div>
            <w:div w:id="862323593">
              <w:marLeft w:val="0"/>
              <w:marRight w:val="0"/>
              <w:marTop w:val="0"/>
              <w:marBottom w:val="0"/>
              <w:divBdr>
                <w:top w:val="none" w:sz="0" w:space="0" w:color="auto"/>
                <w:left w:val="none" w:sz="0" w:space="0" w:color="auto"/>
                <w:bottom w:val="none" w:sz="0" w:space="0" w:color="auto"/>
                <w:right w:val="none" w:sz="0" w:space="0" w:color="auto"/>
              </w:divBdr>
            </w:div>
            <w:div w:id="374358506">
              <w:marLeft w:val="0"/>
              <w:marRight w:val="0"/>
              <w:marTop w:val="0"/>
              <w:marBottom w:val="0"/>
              <w:divBdr>
                <w:top w:val="none" w:sz="0" w:space="0" w:color="auto"/>
                <w:left w:val="none" w:sz="0" w:space="0" w:color="auto"/>
                <w:bottom w:val="none" w:sz="0" w:space="0" w:color="auto"/>
                <w:right w:val="none" w:sz="0" w:space="0" w:color="auto"/>
              </w:divBdr>
            </w:div>
            <w:div w:id="1106390950">
              <w:marLeft w:val="0"/>
              <w:marRight w:val="0"/>
              <w:marTop w:val="0"/>
              <w:marBottom w:val="0"/>
              <w:divBdr>
                <w:top w:val="none" w:sz="0" w:space="0" w:color="auto"/>
                <w:left w:val="none" w:sz="0" w:space="0" w:color="auto"/>
                <w:bottom w:val="none" w:sz="0" w:space="0" w:color="auto"/>
                <w:right w:val="none" w:sz="0" w:space="0" w:color="auto"/>
              </w:divBdr>
            </w:div>
            <w:div w:id="208690847">
              <w:marLeft w:val="0"/>
              <w:marRight w:val="0"/>
              <w:marTop w:val="0"/>
              <w:marBottom w:val="0"/>
              <w:divBdr>
                <w:top w:val="none" w:sz="0" w:space="0" w:color="auto"/>
                <w:left w:val="none" w:sz="0" w:space="0" w:color="auto"/>
                <w:bottom w:val="none" w:sz="0" w:space="0" w:color="auto"/>
                <w:right w:val="none" w:sz="0" w:space="0" w:color="auto"/>
              </w:divBdr>
            </w:div>
            <w:div w:id="389185334">
              <w:marLeft w:val="0"/>
              <w:marRight w:val="0"/>
              <w:marTop w:val="0"/>
              <w:marBottom w:val="0"/>
              <w:divBdr>
                <w:top w:val="none" w:sz="0" w:space="0" w:color="auto"/>
                <w:left w:val="none" w:sz="0" w:space="0" w:color="auto"/>
                <w:bottom w:val="none" w:sz="0" w:space="0" w:color="auto"/>
                <w:right w:val="none" w:sz="0" w:space="0" w:color="auto"/>
              </w:divBdr>
            </w:div>
            <w:div w:id="1685595380">
              <w:marLeft w:val="0"/>
              <w:marRight w:val="0"/>
              <w:marTop w:val="0"/>
              <w:marBottom w:val="0"/>
              <w:divBdr>
                <w:top w:val="none" w:sz="0" w:space="0" w:color="auto"/>
                <w:left w:val="none" w:sz="0" w:space="0" w:color="auto"/>
                <w:bottom w:val="none" w:sz="0" w:space="0" w:color="auto"/>
                <w:right w:val="none" w:sz="0" w:space="0" w:color="auto"/>
              </w:divBdr>
            </w:div>
            <w:div w:id="1112473945">
              <w:marLeft w:val="0"/>
              <w:marRight w:val="0"/>
              <w:marTop w:val="0"/>
              <w:marBottom w:val="0"/>
              <w:divBdr>
                <w:top w:val="none" w:sz="0" w:space="0" w:color="auto"/>
                <w:left w:val="none" w:sz="0" w:space="0" w:color="auto"/>
                <w:bottom w:val="none" w:sz="0" w:space="0" w:color="auto"/>
                <w:right w:val="none" w:sz="0" w:space="0" w:color="auto"/>
              </w:divBdr>
            </w:div>
            <w:div w:id="1218080208">
              <w:marLeft w:val="0"/>
              <w:marRight w:val="0"/>
              <w:marTop w:val="0"/>
              <w:marBottom w:val="0"/>
              <w:divBdr>
                <w:top w:val="none" w:sz="0" w:space="0" w:color="auto"/>
                <w:left w:val="none" w:sz="0" w:space="0" w:color="auto"/>
                <w:bottom w:val="none" w:sz="0" w:space="0" w:color="auto"/>
                <w:right w:val="none" w:sz="0" w:space="0" w:color="auto"/>
              </w:divBdr>
            </w:div>
            <w:div w:id="1883597268">
              <w:marLeft w:val="0"/>
              <w:marRight w:val="0"/>
              <w:marTop w:val="0"/>
              <w:marBottom w:val="0"/>
              <w:divBdr>
                <w:top w:val="none" w:sz="0" w:space="0" w:color="auto"/>
                <w:left w:val="none" w:sz="0" w:space="0" w:color="auto"/>
                <w:bottom w:val="none" w:sz="0" w:space="0" w:color="auto"/>
                <w:right w:val="none" w:sz="0" w:space="0" w:color="auto"/>
              </w:divBdr>
            </w:div>
            <w:div w:id="562955868">
              <w:marLeft w:val="0"/>
              <w:marRight w:val="0"/>
              <w:marTop w:val="0"/>
              <w:marBottom w:val="0"/>
              <w:divBdr>
                <w:top w:val="none" w:sz="0" w:space="0" w:color="auto"/>
                <w:left w:val="none" w:sz="0" w:space="0" w:color="auto"/>
                <w:bottom w:val="none" w:sz="0" w:space="0" w:color="auto"/>
                <w:right w:val="none" w:sz="0" w:space="0" w:color="auto"/>
              </w:divBdr>
            </w:div>
            <w:div w:id="1934052556">
              <w:marLeft w:val="0"/>
              <w:marRight w:val="0"/>
              <w:marTop w:val="0"/>
              <w:marBottom w:val="0"/>
              <w:divBdr>
                <w:top w:val="none" w:sz="0" w:space="0" w:color="auto"/>
                <w:left w:val="none" w:sz="0" w:space="0" w:color="auto"/>
                <w:bottom w:val="none" w:sz="0" w:space="0" w:color="auto"/>
                <w:right w:val="none" w:sz="0" w:space="0" w:color="auto"/>
              </w:divBdr>
            </w:div>
            <w:div w:id="1207567774">
              <w:marLeft w:val="0"/>
              <w:marRight w:val="0"/>
              <w:marTop w:val="0"/>
              <w:marBottom w:val="0"/>
              <w:divBdr>
                <w:top w:val="none" w:sz="0" w:space="0" w:color="auto"/>
                <w:left w:val="none" w:sz="0" w:space="0" w:color="auto"/>
                <w:bottom w:val="none" w:sz="0" w:space="0" w:color="auto"/>
                <w:right w:val="none" w:sz="0" w:space="0" w:color="auto"/>
              </w:divBdr>
            </w:div>
            <w:div w:id="2095778582">
              <w:marLeft w:val="0"/>
              <w:marRight w:val="0"/>
              <w:marTop w:val="0"/>
              <w:marBottom w:val="0"/>
              <w:divBdr>
                <w:top w:val="none" w:sz="0" w:space="0" w:color="auto"/>
                <w:left w:val="none" w:sz="0" w:space="0" w:color="auto"/>
                <w:bottom w:val="none" w:sz="0" w:space="0" w:color="auto"/>
                <w:right w:val="none" w:sz="0" w:space="0" w:color="auto"/>
              </w:divBdr>
            </w:div>
            <w:div w:id="1405106410">
              <w:marLeft w:val="0"/>
              <w:marRight w:val="0"/>
              <w:marTop w:val="0"/>
              <w:marBottom w:val="0"/>
              <w:divBdr>
                <w:top w:val="none" w:sz="0" w:space="0" w:color="auto"/>
                <w:left w:val="none" w:sz="0" w:space="0" w:color="auto"/>
                <w:bottom w:val="none" w:sz="0" w:space="0" w:color="auto"/>
                <w:right w:val="none" w:sz="0" w:space="0" w:color="auto"/>
              </w:divBdr>
            </w:div>
            <w:div w:id="222065620">
              <w:marLeft w:val="0"/>
              <w:marRight w:val="0"/>
              <w:marTop w:val="0"/>
              <w:marBottom w:val="0"/>
              <w:divBdr>
                <w:top w:val="none" w:sz="0" w:space="0" w:color="auto"/>
                <w:left w:val="none" w:sz="0" w:space="0" w:color="auto"/>
                <w:bottom w:val="none" w:sz="0" w:space="0" w:color="auto"/>
                <w:right w:val="none" w:sz="0" w:space="0" w:color="auto"/>
              </w:divBdr>
            </w:div>
            <w:div w:id="958530780">
              <w:marLeft w:val="0"/>
              <w:marRight w:val="0"/>
              <w:marTop w:val="0"/>
              <w:marBottom w:val="0"/>
              <w:divBdr>
                <w:top w:val="none" w:sz="0" w:space="0" w:color="auto"/>
                <w:left w:val="none" w:sz="0" w:space="0" w:color="auto"/>
                <w:bottom w:val="none" w:sz="0" w:space="0" w:color="auto"/>
                <w:right w:val="none" w:sz="0" w:space="0" w:color="auto"/>
              </w:divBdr>
            </w:div>
            <w:div w:id="1688171521">
              <w:marLeft w:val="0"/>
              <w:marRight w:val="0"/>
              <w:marTop w:val="0"/>
              <w:marBottom w:val="0"/>
              <w:divBdr>
                <w:top w:val="none" w:sz="0" w:space="0" w:color="auto"/>
                <w:left w:val="none" w:sz="0" w:space="0" w:color="auto"/>
                <w:bottom w:val="none" w:sz="0" w:space="0" w:color="auto"/>
                <w:right w:val="none" w:sz="0" w:space="0" w:color="auto"/>
              </w:divBdr>
            </w:div>
            <w:div w:id="1976520188">
              <w:marLeft w:val="0"/>
              <w:marRight w:val="0"/>
              <w:marTop w:val="0"/>
              <w:marBottom w:val="0"/>
              <w:divBdr>
                <w:top w:val="none" w:sz="0" w:space="0" w:color="auto"/>
                <w:left w:val="none" w:sz="0" w:space="0" w:color="auto"/>
                <w:bottom w:val="none" w:sz="0" w:space="0" w:color="auto"/>
                <w:right w:val="none" w:sz="0" w:space="0" w:color="auto"/>
              </w:divBdr>
            </w:div>
            <w:div w:id="1452165469">
              <w:marLeft w:val="0"/>
              <w:marRight w:val="0"/>
              <w:marTop w:val="0"/>
              <w:marBottom w:val="0"/>
              <w:divBdr>
                <w:top w:val="none" w:sz="0" w:space="0" w:color="auto"/>
                <w:left w:val="none" w:sz="0" w:space="0" w:color="auto"/>
                <w:bottom w:val="none" w:sz="0" w:space="0" w:color="auto"/>
                <w:right w:val="none" w:sz="0" w:space="0" w:color="auto"/>
              </w:divBdr>
            </w:div>
            <w:div w:id="21981243">
              <w:marLeft w:val="0"/>
              <w:marRight w:val="0"/>
              <w:marTop w:val="0"/>
              <w:marBottom w:val="0"/>
              <w:divBdr>
                <w:top w:val="none" w:sz="0" w:space="0" w:color="auto"/>
                <w:left w:val="none" w:sz="0" w:space="0" w:color="auto"/>
                <w:bottom w:val="none" w:sz="0" w:space="0" w:color="auto"/>
                <w:right w:val="none" w:sz="0" w:space="0" w:color="auto"/>
              </w:divBdr>
            </w:div>
            <w:div w:id="1105420899">
              <w:marLeft w:val="0"/>
              <w:marRight w:val="0"/>
              <w:marTop w:val="0"/>
              <w:marBottom w:val="0"/>
              <w:divBdr>
                <w:top w:val="none" w:sz="0" w:space="0" w:color="auto"/>
                <w:left w:val="none" w:sz="0" w:space="0" w:color="auto"/>
                <w:bottom w:val="none" w:sz="0" w:space="0" w:color="auto"/>
                <w:right w:val="none" w:sz="0" w:space="0" w:color="auto"/>
              </w:divBdr>
            </w:div>
            <w:div w:id="630522480">
              <w:marLeft w:val="0"/>
              <w:marRight w:val="0"/>
              <w:marTop w:val="0"/>
              <w:marBottom w:val="0"/>
              <w:divBdr>
                <w:top w:val="none" w:sz="0" w:space="0" w:color="auto"/>
                <w:left w:val="none" w:sz="0" w:space="0" w:color="auto"/>
                <w:bottom w:val="none" w:sz="0" w:space="0" w:color="auto"/>
                <w:right w:val="none" w:sz="0" w:space="0" w:color="auto"/>
              </w:divBdr>
            </w:div>
            <w:div w:id="2133092008">
              <w:marLeft w:val="0"/>
              <w:marRight w:val="0"/>
              <w:marTop w:val="0"/>
              <w:marBottom w:val="0"/>
              <w:divBdr>
                <w:top w:val="none" w:sz="0" w:space="0" w:color="auto"/>
                <w:left w:val="none" w:sz="0" w:space="0" w:color="auto"/>
                <w:bottom w:val="none" w:sz="0" w:space="0" w:color="auto"/>
                <w:right w:val="none" w:sz="0" w:space="0" w:color="auto"/>
              </w:divBdr>
            </w:div>
            <w:div w:id="1875968931">
              <w:marLeft w:val="0"/>
              <w:marRight w:val="0"/>
              <w:marTop w:val="0"/>
              <w:marBottom w:val="0"/>
              <w:divBdr>
                <w:top w:val="none" w:sz="0" w:space="0" w:color="auto"/>
                <w:left w:val="none" w:sz="0" w:space="0" w:color="auto"/>
                <w:bottom w:val="none" w:sz="0" w:space="0" w:color="auto"/>
                <w:right w:val="none" w:sz="0" w:space="0" w:color="auto"/>
              </w:divBdr>
            </w:div>
            <w:div w:id="178088091">
              <w:marLeft w:val="0"/>
              <w:marRight w:val="0"/>
              <w:marTop w:val="0"/>
              <w:marBottom w:val="0"/>
              <w:divBdr>
                <w:top w:val="none" w:sz="0" w:space="0" w:color="auto"/>
                <w:left w:val="none" w:sz="0" w:space="0" w:color="auto"/>
                <w:bottom w:val="none" w:sz="0" w:space="0" w:color="auto"/>
                <w:right w:val="none" w:sz="0" w:space="0" w:color="auto"/>
              </w:divBdr>
            </w:div>
            <w:div w:id="1011878669">
              <w:marLeft w:val="0"/>
              <w:marRight w:val="0"/>
              <w:marTop w:val="0"/>
              <w:marBottom w:val="0"/>
              <w:divBdr>
                <w:top w:val="none" w:sz="0" w:space="0" w:color="auto"/>
                <w:left w:val="none" w:sz="0" w:space="0" w:color="auto"/>
                <w:bottom w:val="none" w:sz="0" w:space="0" w:color="auto"/>
                <w:right w:val="none" w:sz="0" w:space="0" w:color="auto"/>
              </w:divBdr>
            </w:div>
            <w:div w:id="1926835628">
              <w:marLeft w:val="0"/>
              <w:marRight w:val="0"/>
              <w:marTop w:val="0"/>
              <w:marBottom w:val="0"/>
              <w:divBdr>
                <w:top w:val="none" w:sz="0" w:space="0" w:color="auto"/>
                <w:left w:val="none" w:sz="0" w:space="0" w:color="auto"/>
                <w:bottom w:val="none" w:sz="0" w:space="0" w:color="auto"/>
                <w:right w:val="none" w:sz="0" w:space="0" w:color="auto"/>
              </w:divBdr>
            </w:div>
            <w:div w:id="617565456">
              <w:marLeft w:val="0"/>
              <w:marRight w:val="0"/>
              <w:marTop w:val="0"/>
              <w:marBottom w:val="0"/>
              <w:divBdr>
                <w:top w:val="none" w:sz="0" w:space="0" w:color="auto"/>
                <w:left w:val="none" w:sz="0" w:space="0" w:color="auto"/>
                <w:bottom w:val="none" w:sz="0" w:space="0" w:color="auto"/>
                <w:right w:val="none" w:sz="0" w:space="0" w:color="auto"/>
              </w:divBdr>
            </w:div>
            <w:div w:id="2033217864">
              <w:marLeft w:val="0"/>
              <w:marRight w:val="0"/>
              <w:marTop w:val="0"/>
              <w:marBottom w:val="0"/>
              <w:divBdr>
                <w:top w:val="none" w:sz="0" w:space="0" w:color="auto"/>
                <w:left w:val="none" w:sz="0" w:space="0" w:color="auto"/>
                <w:bottom w:val="none" w:sz="0" w:space="0" w:color="auto"/>
                <w:right w:val="none" w:sz="0" w:space="0" w:color="auto"/>
              </w:divBdr>
            </w:div>
            <w:div w:id="2115396293">
              <w:marLeft w:val="0"/>
              <w:marRight w:val="0"/>
              <w:marTop w:val="0"/>
              <w:marBottom w:val="0"/>
              <w:divBdr>
                <w:top w:val="none" w:sz="0" w:space="0" w:color="auto"/>
                <w:left w:val="none" w:sz="0" w:space="0" w:color="auto"/>
                <w:bottom w:val="none" w:sz="0" w:space="0" w:color="auto"/>
                <w:right w:val="none" w:sz="0" w:space="0" w:color="auto"/>
              </w:divBdr>
            </w:div>
            <w:div w:id="1269237594">
              <w:marLeft w:val="0"/>
              <w:marRight w:val="0"/>
              <w:marTop w:val="0"/>
              <w:marBottom w:val="0"/>
              <w:divBdr>
                <w:top w:val="none" w:sz="0" w:space="0" w:color="auto"/>
                <w:left w:val="none" w:sz="0" w:space="0" w:color="auto"/>
                <w:bottom w:val="none" w:sz="0" w:space="0" w:color="auto"/>
                <w:right w:val="none" w:sz="0" w:space="0" w:color="auto"/>
              </w:divBdr>
            </w:div>
            <w:div w:id="460149200">
              <w:marLeft w:val="0"/>
              <w:marRight w:val="0"/>
              <w:marTop w:val="0"/>
              <w:marBottom w:val="0"/>
              <w:divBdr>
                <w:top w:val="none" w:sz="0" w:space="0" w:color="auto"/>
                <w:left w:val="none" w:sz="0" w:space="0" w:color="auto"/>
                <w:bottom w:val="none" w:sz="0" w:space="0" w:color="auto"/>
                <w:right w:val="none" w:sz="0" w:space="0" w:color="auto"/>
              </w:divBdr>
            </w:div>
            <w:div w:id="905070209">
              <w:marLeft w:val="0"/>
              <w:marRight w:val="0"/>
              <w:marTop w:val="0"/>
              <w:marBottom w:val="0"/>
              <w:divBdr>
                <w:top w:val="none" w:sz="0" w:space="0" w:color="auto"/>
                <w:left w:val="none" w:sz="0" w:space="0" w:color="auto"/>
                <w:bottom w:val="none" w:sz="0" w:space="0" w:color="auto"/>
                <w:right w:val="none" w:sz="0" w:space="0" w:color="auto"/>
              </w:divBdr>
            </w:div>
            <w:div w:id="1549682902">
              <w:marLeft w:val="0"/>
              <w:marRight w:val="0"/>
              <w:marTop w:val="0"/>
              <w:marBottom w:val="0"/>
              <w:divBdr>
                <w:top w:val="none" w:sz="0" w:space="0" w:color="auto"/>
                <w:left w:val="none" w:sz="0" w:space="0" w:color="auto"/>
                <w:bottom w:val="none" w:sz="0" w:space="0" w:color="auto"/>
                <w:right w:val="none" w:sz="0" w:space="0" w:color="auto"/>
              </w:divBdr>
            </w:div>
            <w:div w:id="1675919016">
              <w:marLeft w:val="0"/>
              <w:marRight w:val="0"/>
              <w:marTop w:val="0"/>
              <w:marBottom w:val="0"/>
              <w:divBdr>
                <w:top w:val="none" w:sz="0" w:space="0" w:color="auto"/>
                <w:left w:val="none" w:sz="0" w:space="0" w:color="auto"/>
                <w:bottom w:val="none" w:sz="0" w:space="0" w:color="auto"/>
                <w:right w:val="none" w:sz="0" w:space="0" w:color="auto"/>
              </w:divBdr>
            </w:div>
            <w:div w:id="674845987">
              <w:marLeft w:val="0"/>
              <w:marRight w:val="0"/>
              <w:marTop w:val="0"/>
              <w:marBottom w:val="0"/>
              <w:divBdr>
                <w:top w:val="none" w:sz="0" w:space="0" w:color="auto"/>
                <w:left w:val="none" w:sz="0" w:space="0" w:color="auto"/>
                <w:bottom w:val="none" w:sz="0" w:space="0" w:color="auto"/>
                <w:right w:val="none" w:sz="0" w:space="0" w:color="auto"/>
              </w:divBdr>
            </w:div>
            <w:div w:id="1134443142">
              <w:marLeft w:val="0"/>
              <w:marRight w:val="0"/>
              <w:marTop w:val="0"/>
              <w:marBottom w:val="0"/>
              <w:divBdr>
                <w:top w:val="none" w:sz="0" w:space="0" w:color="auto"/>
                <w:left w:val="none" w:sz="0" w:space="0" w:color="auto"/>
                <w:bottom w:val="none" w:sz="0" w:space="0" w:color="auto"/>
                <w:right w:val="none" w:sz="0" w:space="0" w:color="auto"/>
              </w:divBdr>
            </w:div>
            <w:div w:id="1208495565">
              <w:marLeft w:val="0"/>
              <w:marRight w:val="0"/>
              <w:marTop w:val="0"/>
              <w:marBottom w:val="0"/>
              <w:divBdr>
                <w:top w:val="none" w:sz="0" w:space="0" w:color="auto"/>
                <w:left w:val="none" w:sz="0" w:space="0" w:color="auto"/>
                <w:bottom w:val="none" w:sz="0" w:space="0" w:color="auto"/>
                <w:right w:val="none" w:sz="0" w:space="0" w:color="auto"/>
              </w:divBdr>
            </w:div>
            <w:div w:id="550657027">
              <w:marLeft w:val="0"/>
              <w:marRight w:val="0"/>
              <w:marTop w:val="0"/>
              <w:marBottom w:val="0"/>
              <w:divBdr>
                <w:top w:val="none" w:sz="0" w:space="0" w:color="auto"/>
                <w:left w:val="none" w:sz="0" w:space="0" w:color="auto"/>
                <w:bottom w:val="none" w:sz="0" w:space="0" w:color="auto"/>
                <w:right w:val="none" w:sz="0" w:space="0" w:color="auto"/>
              </w:divBdr>
            </w:div>
            <w:div w:id="56130150">
              <w:marLeft w:val="0"/>
              <w:marRight w:val="0"/>
              <w:marTop w:val="0"/>
              <w:marBottom w:val="0"/>
              <w:divBdr>
                <w:top w:val="none" w:sz="0" w:space="0" w:color="auto"/>
                <w:left w:val="none" w:sz="0" w:space="0" w:color="auto"/>
                <w:bottom w:val="none" w:sz="0" w:space="0" w:color="auto"/>
                <w:right w:val="none" w:sz="0" w:space="0" w:color="auto"/>
              </w:divBdr>
            </w:div>
            <w:div w:id="1033917625">
              <w:marLeft w:val="0"/>
              <w:marRight w:val="0"/>
              <w:marTop w:val="0"/>
              <w:marBottom w:val="0"/>
              <w:divBdr>
                <w:top w:val="none" w:sz="0" w:space="0" w:color="auto"/>
                <w:left w:val="none" w:sz="0" w:space="0" w:color="auto"/>
                <w:bottom w:val="none" w:sz="0" w:space="0" w:color="auto"/>
                <w:right w:val="none" w:sz="0" w:space="0" w:color="auto"/>
              </w:divBdr>
            </w:div>
            <w:div w:id="1437214485">
              <w:marLeft w:val="0"/>
              <w:marRight w:val="0"/>
              <w:marTop w:val="0"/>
              <w:marBottom w:val="0"/>
              <w:divBdr>
                <w:top w:val="none" w:sz="0" w:space="0" w:color="auto"/>
                <w:left w:val="none" w:sz="0" w:space="0" w:color="auto"/>
                <w:bottom w:val="none" w:sz="0" w:space="0" w:color="auto"/>
                <w:right w:val="none" w:sz="0" w:space="0" w:color="auto"/>
              </w:divBdr>
            </w:div>
            <w:div w:id="1859198249">
              <w:marLeft w:val="0"/>
              <w:marRight w:val="0"/>
              <w:marTop w:val="0"/>
              <w:marBottom w:val="0"/>
              <w:divBdr>
                <w:top w:val="none" w:sz="0" w:space="0" w:color="auto"/>
                <w:left w:val="none" w:sz="0" w:space="0" w:color="auto"/>
                <w:bottom w:val="none" w:sz="0" w:space="0" w:color="auto"/>
                <w:right w:val="none" w:sz="0" w:space="0" w:color="auto"/>
              </w:divBdr>
            </w:div>
            <w:div w:id="835069300">
              <w:marLeft w:val="0"/>
              <w:marRight w:val="0"/>
              <w:marTop w:val="0"/>
              <w:marBottom w:val="0"/>
              <w:divBdr>
                <w:top w:val="none" w:sz="0" w:space="0" w:color="auto"/>
                <w:left w:val="none" w:sz="0" w:space="0" w:color="auto"/>
                <w:bottom w:val="none" w:sz="0" w:space="0" w:color="auto"/>
                <w:right w:val="none" w:sz="0" w:space="0" w:color="auto"/>
              </w:divBdr>
            </w:div>
            <w:div w:id="1482498859">
              <w:marLeft w:val="0"/>
              <w:marRight w:val="0"/>
              <w:marTop w:val="0"/>
              <w:marBottom w:val="0"/>
              <w:divBdr>
                <w:top w:val="none" w:sz="0" w:space="0" w:color="auto"/>
                <w:left w:val="none" w:sz="0" w:space="0" w:color="auto"/>
                <w:bottom w:val="none" w:sz="0" w:space="0" w:color="auto"/>
                <w:right w:val="none" w:sz="0" w:space="0" w:color="auto"/>
              </w:divBdr>
            </w:div>
            <w:div w:id="987325588">
              <w:marLeft w:val="0"/>
              <w:marRight w:val="0"/>
              <w:marTop w:val="0"/>
              <w:marBottom w:val="0"/>
              <w:divBdr>
                <w:top w:val="none" w:sz="0" w:space="0" w:color="auto"/>
                <w:left w:val="none" w:sz="0" w:space="0" w:color="auto"/>
                <w:bottom w:val="none" w:sz="0" w:space="0" w:color="auto"/>
                <w:right w:val="none" w:sz="0" w:space="0" w:color="auto"/>
              </w:divBdr>
            </w:div>
            <w:div w:id="390427712">
              <w:marLeft w:val="0"/>
              <w:marRight w:val="0"/>
              <w:marTop w:val="0"/>
              <w:marBottom w:val="0"/>
              <w:divBdr>
                <w:top w:val="none" w:sz="0" w:space="0" w:color="auto"/>
                <w:left w:val="none" w:sz="0" w:space="0" w:color="auto"/>
                <w:bottom w:val="none" w:sz="0" w:space="0" w:color="auto"/>
                <w:right w:val="none" w:sz="0" w:space="0" w:color="auto"/>
              </w:divBdr>
            </w:div>
            <w:div w:id="1457873275">
              <w:marLeft w:val="0"/>
              <w:marRight w:val="0"/>
              <w:marTop w:val="0"/>
              <w:marBottom w:val="0"/>
              <w:divBdr>
                <w:top w:val="none" w:sz="0" w:space="0" w:color="auto"/>
                <w:left w:val="none" w:sz="0" w:space="0" w:color="auto"/>
                <w:bottom w:val="none" w:sz="0" w:space="0" w:color="auto"/>
                <w:right w:val="none" w:sz="0" w:space="0" w:color="auto"/>
              </w:divBdr>
            </w:div>
            <w:div w:id="1042946634">
              <w:marLeft w:val="0"/>
              <w:marRight w:val="0"/>
              <w:marTop w:val="0"/>
              <w:marBottom w:val="0"/>
              <w:divBdr>
                <w:top w:val="none" w:sz="0" w:space="0" w:color="auto"/>
                <w:left w:val="none" w:sz="0" w:space="0" w:color="auto"/>
                <w:bottom w:val="none" w:sz="0" w:space="0" w:color="auto"/>
                <w:right w:val="none" w:sz="0" w:space="0" w:color="auto"/>
              </w:divBdr>
            </w:div>
            <w:div w:id="282931416">
              <w:marLeft w:val="0"/>
              <w:marRight w:val="0"/>
              <w:marTop w:val="0"/>
              <w:marBottom w:val="0"/>
              <w:divBdr>
                <w:top w:val="none" w:sz="0" w:space="0" w:color="auto"/>
                <w:left w:val="none" w:sz="0" w:space="0" w:color="auto"/>
                <w:bottom w:val="none" w:sz="0" w:space="0" w:color="auto"/>
                <w:right w:val="none" w:sz="0" w:space="0" w:color="auto"/>
              </w:divBdr>
            </w:div>
            <w:div w:id="1782869720">
              <w:marLeft w:val="0"/>
              <w:marRight w:val="0"/>
              <w:marTop w:val="0"/>
              <w:marBottom w:val="0"/>
              <w:divBdr>
                <w:top w:val="none" w:sz="0" w:space="0" w:color="auto"/>
                <w:left w:val="none" w:sz="0" w:space="0" w:color="auto"/>
                <w:bottom w:val="none" w:sz="0" w:space="0" w:color="auto"/>
                <w:right w:val="none" w:sz="0" w:space="0" w:color="auto"/>
              </w:divBdr>
            </w:div>
            <w:div w:id="1924991495">
              <w:marLeft w:val="0"/>
              <w:marRight w:val="0"/>
              <w:marTop w:val="0"/>
              <w:marBottom w:val="0"/>
              <w:divBdr>
                <w:top w:val="none" w:sz="0" w:space="0" w:color="auto"/>
                <w:left w:val="none" w:sz="0" w:space="0" w:color="auto"/>
                <w:bottom w:val="none" w:sz="0" w:space="0" w:color="auto"/>
                <w:right w:val="none" w:sz="0" w:space="0" w:color="auto"/>
              </w:divBdr>
            </w:div>
            <w:div w:id="915407866">
              <w:marLeft w:val="0"/>
              <w:marRight w:val="0"/>
              <w:marTop w:val="0"/>
              <w:marBottom w:val="0"/>
              <w:divBdr>
                <w:top w:val="none" w:sz="0" w:space="0" w:color="auto"/>
                <w:left w:val="none" w:sz="0" w:space="0" w:color="auto"/>
                <w:bottom w:val="none" w:sz="0" w:space="0" w:color="auto"/>
                <w:right w:val="none" w:sz="0" w:space="0" w:color="auto"/>
              </w:divBdr>
            </w:div>
            <w:div w:id="174076399">
              <w:marLeft w:val="0"/>
              <w:marRight w:val="0"/>
              <w:marTop w:val="0"/>
              <w:marBottom w:val="0"/>
              <w:divBdr>
                <w:top w:val="none" w:sz="0" w:space="0" w:color="auto"/>
                <w:left w:val="none" w:sz="0" w:space="0" w:color="auto"/>
                <w:bottom w:val="none" w:sz="0" w:space="0" w:color="auto"/>
                <w:right w:val="none" w:sz="0" w:space="0" w:color="auto"/>
              </w:divBdr>
            </w:div>
            <w:div w:id="566846630">
              <w:marLeft w:val="0"/>
              <w:marRight w:val="0"/>
              <w:marTop w:val="0"/>
              <w:marBottom w:val="0"/>
              <w:divBdr>
                <w:top w:val="none" w:sz="0" w:space="0" w:color="auto"/>
                <w:left w:val="none" w:sz="0" w:space="0" w:color="auto"/>
                <w:bottom w:val="none" w:sz="0" w:space="0" w:color="auto"/>
                <w:right w:val="none" w:sz="0" w:space="0" w:color="auto"/>
              </w:divBdr>
            </w:div>
            <w:div w:id="1601985855">
              <w:marLeft w:val="0"/>
              <w:marRight w:val="0"/>
              <w:marTop w:val="0"/>
              <w:marBottom w:val="0"/>
              <w:divBdr>
                <w:top w:val="none" w:sz="0" w:space="0" w:color="auto"/>
                <w:left w:val="none" w:sz="0" w:space="0" w:color="auto"/>
                <w:bottom w:val="none" w:sz="0" w:space="0" w:color="auto"/>
                <w:right w:val="none" w:sz="0" w:space="0" w:color="auto"/>
              </w:divBdr>
            </w:div>
            <w:div w:id="1638533248">
              <w:marLeft w:val="0"/>
              <w:marRight w:val="0"/>
              <w:marTop w:val="0"/>
              <w:marBottom w:val="0"/>
              <w:divBdr>
                <w:top w:val="none" w:sz="0" w:space="0" w:color="auto"/>
                <w:left w:val="none" w:sz="0" w:space="0" w:color="auto"/>
                <w:bottom w:val="none" w:sz="0" w:space="0" w:color="auto"/>
                <w:right w:val="none" w:sz="0" w:space="0" w:color="auto"/>
              </w:divBdr>
            </w:div>
            <w:div w:id="740907878">
              <w:marLeft w:val="0"/>
              <w:marRight w:val="0"/>
              <w:marTop w:val="0"/>
              <w:marBottom w:val="0"/>
              <w:divBdr>
                <w:top w:val="none" w:sz="0" w:space="0" w:color="auto"/>
                <w:left w:val="none" w:sz="0" w:space="0" w:color="auto"/>
                <w:bottom w:val="none" w:sz="0" w:space="0" w:color="auto"/>
                <w:right w:val="none" w:sz="0" w:space="0" w:color="auto"/>
              </w:divBdr>
            </w:div>
            <w:div w:id="1816069281">
              <w:marLeft w:val="0"/>
              <w:marRight w:val="0"/>
              <w:marTop w:val="0"/>
              <w:marBottom w:val="0"/>
              <w:divBdr>
                <w:top w:val="none" w:sz="0" w:space="0" w:color="auto"/>
                <w:left w:val="none" w:sz="0" w:space="0" w:color="auto"/>
                <w:bottom w:val="none" w:sz="0" w:space="0" w:color="auto"/>
                <w:right w:val="none" w:sz="0" w:space="0" w:color="auto"/>
              </w:divBdr>
            </w:div>
            <w:div w:id="302152815">
              <w:marLeft w:val="0"/>
              <w:marRight w:val="0"/>
              <w:marTop w:val="0"/>
              <w:marBottom w:val="0"/>
              <w:divBdr>
                <w:top w:val="none" w:sz="0" w:space="0" w:color="auto"/>
                <w:left w:val="none" w:sz="0" w:space="0" w:color="auto"/>
                <w:bottom w:val="none" w:sz="0" w:space="0" w:color="auto"/>
                <w:right w:val="none" w:sz="0" w:space="0" w:color="auto"/>
              </w:divBdr>
            </w:div>
            <w:div w:id="1654411932">
              <w:marLeft w:val="0"/>
              <w:marRight w:val="0"/>
              <w:marTop w:val="0"/>
              <w:marBottom w:val="0"/>
              <w:divBdr>
                <w:top w:val="none" w:sz="0" w:space="0" w:color="auto"/>
                <w:left w:val="none" w:sz="0" w:space="0" w:color="auto"/>
                <w:bottom w:val="none" w:sz="0" w:space="0" w:color="auto"/>
                <w:right w:val="none" w:sz="0" w:space="0" w:color="auto"/>
              </w:divBdr>
            </w:div>
            <w:div w:id="972834186">
              <w:marLeft w:val="0"/>
              <w:marRight w:val="0"/>
              <w:marTop w:val="0"/>
              <w:marBottom w:val="0"/>
              <w:divBdr>
                <w:top w:val="none" w:sz="0" w:space="0" w:color="auto"/>
                <w:left w:val="none" w:sz="0" w:space="0" w:color="auto"/>
                <w:bottom w:val="none" w:sz="0" w:space="0" w:color="auto"/>
                <w:right w:val="none" w:sz="0" w:space="0" w:color="auto"/>
              </w:divBdr>
            </w:div>
            <w:div w:id="1420905494">
              <w:marLeft w:val="0"/>
              <w:marRight w:val="0"/>
              <w:marTop w:val="0"/>
              <w:marBottom w:val="0"/>
              <w:divBdr>
                <w:top w:val="none" w:sz="0" w:space="0" w:color="auto"/>
                <w:left w:val="none" w:sz="0" w:space="0" w:color="auto"/>
                <w:bottom w:val="none" w:sz="0" w:space="0" w:color="auto"/>
                <w:right w:val="none" w:sz="0" w:space="0" w:color="auto"/>
              </w:divBdr>
            </w:div>
            <w:div w:id="208423819">
              <w:marLeft w:val="0"/>
              <w:marRight w:val="0"/>
              <w:marTop w:val="0"/>
              <w:marBottom w:val="0"/>
              <w:divBdr>
                <w:top w:val="none" w:sz="0" w:space="0" w:color="auto"/>
                <w:left w:val="none" w:sz="0" w:space="0" w:color="auto"/>
                <w:bottom w:val="none" w:sz="0" w:space="0" w:color="auto"/>
                <w:right w:val="none" w:sz="0" w:space="0" w:color="auto"/>
              </w:divBdr>
            </w:div>
            <w:div w:id="907542771">
              <w:marLeft w:val="0"/>
              <w:marRight w:val="0"/>
              <w:marTop w:val="0"/>
              <w:marBottom w:val="0"/>
              <w:divBdr>
                <w:top w:val="none" w:sz="0" w:space="0" w:color="auto"/>
                <w:left w:val="none" w:sz="0" w:space="0" w:color="auto"/>
                <w:bottom w:val="none" w:sz="0" w:space="0" w:color="auto"/>
                <w:right w:val="none" w:sz="0" w:space="0" w:color="auto"/>
              </w:divBdr>
            </w:div>
            <w:div w:id="84421286">
              <w:marLeft w:val="0"/>
              <w:marRight w:val="0"/>
              <w:marTop w:val="0"/>
              <w:marBottom w:val="0"/>
              <w:divBdr>
                <w:top w:val="none" w:sz="0" w:space="0" w:color="auto"/>
                <w:left w:val="none" w:sz="0" w:space="0" w:color="auto"/>
                <w:bottom w:val="none" w:sz="0" w:space="0" w:color="auto"/>
                <w:right w:val="none" w:sz="0" w:space="0" w:color="auto"/>
              </w:divBdr>
            </w:div>
            <w:div w:id="1117800794">
              <w:marLeft w:val="0"/>
              <w:marRight w:val="0"/>
              <w:marTop w:val="0"/>
              <w:marBottom w:val="0"/>
              <w:divBdr>
                <w:top w:val="none" w:sz="0" w:space="0" w:color="auto"/>
                <w:left w:val="none" w:sz="0" w:space="0" w:color="auto"/>
                <w:bottom w:val="none" w:sz="0" w:space="0" w:color="auto"/>
                <w:right w:val="none" w:sz="0" w:space="0" w:color="auto"/>
              </w:divBdr>
            </w:div>
            <w:div w:id="730352606">
              <w:marLeft w:val="0"/>
              <w:marRight w:val="0"/>
              <w:marTop w:val="0"/>
              <w:marBottom w:val="0"/>
              <w:divBdr>
                <w:top w:val="none" w:sz="0" w:space="0" w:color="auto"/>
                <w:left w:val="none" w:sz="0" w:space="0" w:color="auto"/>
                <w:bottom w:val="none" w:sz="0" w:space="0" w:color="auto"/>
                <w:right w:val="none" w:sz="0" w:space="0" w:color="auto"/>
              </w:divBdr>
            </w:div>
            <w:div w:id="461969407">
              <w:marLeft w:val="0"/>
              <w:marRight w:val="0"/>
              <w:marTop w:val="0"/>
              <w:marBottom w:val="0"/>
              <w:divBdr>
                <w:top w:val="none" w:sz="0" w:space="0" w:color="auto"/>
                <w:left w:val="none" w:sz="0" w:space="0" w:color="auto"/>
                <w:bottom w:val="none" w:sz="0" w:space="0" w:color="auto"/>
                <w:right w:val="none" w:sz="0" w:space="0" w:color="auto"/>
              </w:divBdr>
            </w:div>
            <w:div w:id="798955523">
              <w:marLeft w:val="0"/>
              <w:marRight w:val="0"/>
              <w:marTop w:val="0"/>
              <w:marBottom w:val="0"/>
              <w:divBdr>
                <w:top w:val="none" w:sz="0" w:space="0" w:color="auto"/>
                <w:left w:val="none" w:sz="0" w:space="0" w:color="auto"/>
                <w:bottom w:val="none" w:sz="0" w:space="0" w:color="auto"/>
                <w:right w:val="none" w:sz="0" w:space="0" w:color="auto"/>
              </w:divBdr>
            </w:div>
            <w:div w:id="704795122">
              <w:marLeft w:val="0"/>
              <w:marRight w:val="0"/>
              <w:marTop w:val="0"/>
              <w:marBottom w:val="0"/>
              <w:divBdr>
                <w:top w:val="none" w:sz="0" w:space="0" w:color="auto"/>
                <w:left w:val="none" w:sz="0" w:space="0" w:color="auto"/>
                <w:bottom w:val="none" w:sz="0" w:space="0" w:color="auto"/>
                <w:right w:val="none" w:sz="0" w:space="0" w:color="auto"/>
              </w:divBdr>
            </w:div>
            <w:div w:id="1305963898">
              <w:marLeft w:val="0"/>
              <w:marRight w:val="0"/>
              <w:marTop w:val="0"/>
              <w:marBottom w:val="0"/>
              <w:divBdr>
                <w:top w:val="none" w:sz="0" w:space="0" w:color="auto"/>
                <w:left w:val="none" w:sz="0" w:space="0" w:color="auto"/>
                <w:bottom w:val="none" w:sz="0" w:space="0" w:color="auto"/>
                <w:right w:val="none" w:sz="0" w:space="0" w:color="auto"/>
              </w:divBdr>
            </w:div>
            <w:div w:id="2093621343">
              <w:marLeft w:val="0"/>
              <w:marRight w:val="0"/>
              <w:marTop w:val="0"/>
              <w:marBottom w:val="0"/>
              <w:divBdr>
                <w:top w:val="none" w:sz="0" w:space="0" w:color="auto"/>
                <w:left w:val="none" w:sz="0" w:space="0" w:color="auto"/>
                <w:bottom w:val="none" w:sz="0" w:space="0" w:color="auto"/>
                <w:right w:val="none" w:sz="0" w:space="0" w:color="auto"/>
              </w:divBdr>
            </w:div>
            <w:div w:id="1825852541">
              <w:marLeft w:val="0"/>
              <w:marRight w:val="0"/>
              <w:marTop w:val="0"/>
              <w:marBottom w:val="0"/>
              <w:divBdr>
                <w:top w:val="none" w:sz="0" w:space="0" w:color="auto"/>
                <w:left w:val="none" w:sz="0" w:space="0" w:color="auto"/>
                <w:bottom w:val="none" w:sz="0" w:space="0" w:color="auto"/>
                <w:right w:val="none" w:sz="0" w:space="0" w:color="auto"/>
              </w:divBdr>
            </w:div>
            <w:div w:id="1900629116">
              <w:marLeft w:val="0"/>
              <w:marRight w:val="0"/>
              <w:marTop w:val="0"/>
              <w:marBottom w:val="0"/>
              <w:divBdr>
                <w:top w:val="none" w:sz="0" w:space="0" w:color="auto"/>
                <w:left w:val="none" w:sz="0" w:space="0" w:color="auto"/>
                <w:bottom w:val="none" w:sz="0" w:space="0" w:color="auto"/>
                <w:right w:val="none" w:sz="0" w:space="0" w:color="auto"/>
              </w:divBdr>
            </w:div>
            <w:div w:id="1149131553">
              <w:marLeft w:val="0"/>
              <w:marRight w:val="0"/>
              <w:marTop w:val="0"/>
              <w:marBottom w:val="0"/>
              <w:divBdr>
                <w:top w:val="none" w:sz="0" w:space="0" w:color="auto"/>
                <w:left w:val="none" w:sz="0" w:space="0" w:color="auto"/>
                <w:bottom w:val="none" w:sz="0" w:space="0" w:color="auto"/>
                <w:right w:val="none" w:sz="0" w:space="0" w:color="auto"/>
              </w:divBdr>
            </w:div>
            <w:div w:id="291790529">
              <w:marLeft w:val="0"/>
              <w:marRight w:val="0"/>
              <w:marTop w:val="0"/>
              <w:marBottom w:val="0"/>
              <w:divBdr>
                <w:top w:val="none" w:sz="0" w:space="0" w:color="auto"/>
                <w:left w:val="none" w:sz="0" w:space="0" w:color="auto"/>
                <w:bottom w:val="none" w:sz="0" w:space="0" w:color="auto"/>
                <w:right w:val="none" w:sz="0" w:space="0" w:color="auto"/>
              </w:divBdr>
            </w:div>
            <w:div w:id="1233544773">
              <w:marLeft w:val="0"/>
              <w:marRight w:val="0"/>
              <w:marTop w:val="0"/>
              <w:marBottom w:val="0"/>
              <w:divBdr>
                <w:top w:val="none" w:sz="0" w:space="0" w:color="auto"/>
                <w:left w:val="none" w:sz="0" w:space="0" w:color="auto"/>
                <w:bottom w:val="none" w:sz="0" w:space="0" w:color="auto"/>
                <w:right w:val="none" w:sz="0" w:space="0" w:color="auto"/>
              </w:divBdr>
            </w:div>
            <w:div w:id="425425563">
              <w:marLeft w:val="0"/>
              <w:marRight w:val="0"/>
              <w:marTop w:val="0"/>
              <w:marBottom w:val="0"/>
              <w:divBdr>
                <w:top w:val="none" w:sz="0" w:space="0" w:color="auto"/>
                <w:left w:val="none" w:sz="0" w:space="0" w:color="auto"/>
                <w:bottom w:val="none" w:sz="0" w:space="0" w:color="auto"/>
                <w:right w:val="none" w:sz="0" w:space="0" w:color="auto"/>
              </w:divBdr>
            </w:div>
            <w:div w:id="1258902451">
              <w:marLeft w:val="0"/>
              <w:marRight w:val="0"/>
              <w:marTop w:val="0"/>
              <w:marBottom w:val="0"/>
              <w:divBdr>
                <w:top w:val="none" w:sz="0" w:space="0" w:color="auto"/>
                <w:left w:val="none" w:sz="0" w:space="0" w:color="auto"/>
                <w:bottom w:val="none" w:sz="0" w:space="0" w:color="auto"/>
                <w:right w:val="none" w:sz="0" w:space="0" w:color="auto"/>
              </w:divBdr>
            </w:div>
            <w:div w:id="444466589">
              <w:marLeft w:val="0"/>
              <w:marRight w:val="0"/>
              <w:marTop w:val="0"/>
              <w:marBottom w:val="0"/>
              <w:divBdr>
                <w:top w:val="none" w:sz="0" w:space="0" w:color="auto"/>
                <w:left w:val="none" w:sz="0" w:space="0" w:color="auto"/>
                <w:bottom w:val="none" w:sz="0" w:space="0" w:color="auto"/>
                <w:right w:val="none" w:sz="0" w:space="0" w:color="auto"/>
              </w:divBdr>
            </w:div>
            <w:div w:id="1919896387">
              <w:marLeft w:val="0"/>
              <w:marRight w:val="0"/>
              <w:marTop w:val="0"/>
              <w:marBottom w:val="0"/>
              <w:divBdr>
                <w:top w:val="none" w:sz="0" w:space="0" w:color="auto"/>
                <w:left w:val="none" w:sz="0" w:space="0" w:color="auto"/>
                <w:bottom w:val="none" w:sz="0" w:space="0" w:color="auto"/>
                <w:right w:val="none" w:sz="0" w:space="0" w:color="auto"/>
              </w:divBdr>
            </w:div>
            <w:div w:id="1436170403">
              <w:marLeft w:val="0"/>
              <w:marRight w:val="0"/>
              <w:marTop w:val="0"/>
              <w:marBottom w:val="0"/>
              <w:divBdr>
                <w:top w:val="none" w:sz="0" w:space="0" w:color="auto"/>
                <w:left w:val="none" w:sz="0" w:space="0" w:color="auto"/>
                <w:bottom w:val="none" w:sz="0" w:space="0" w:color="auto"/>
                <w:right w:val="none" w:sz="0" w:space="0" w:color="auto"/>
              </w:divBdr>
            </w:div>
            <w:div w:id="1874149172">
              <w:marLeft w:val="0"/>
              <w:marRight w:val="0"/>
              <w:marTop w:val="0"/>
              <w:marBottom w:val="0"/>
              <w:divBdr>
                <w:top w:val="none" w:sz="0" w:space="0" w:color="auto"/>
                <w:left w:val="none" w:sz="0" w:space="0" w:color="auto"/>
                <w:bottom w:val="none" w:sz="0" w:space="0" w:color="auto"/>
                <w:right w:val="none" w:sz="0" w:space="0" w:color="auto"/>
              </w:divBdr>
            </w:div>
            <w:div w:id="1404453954">
              <w:marLeft w:val="0"/>
              <w:marRight w:val="0"/>
              <w:marTop w:val="0"/>
              <w:marBottom w:val="0"/>
              <w:divBdr>
                <w:top w:val="none" w:sz="0" w:space="0" w:color="auto"/>
                <w:left w:val="none" w:sz="0" w:space="0" w:color="auto"/>
                <w:bottom w:val="none" w:sz="0" w:space="0" w:color="auto"/>
                <w:right w:val="none" w:sz="0" w:space="0" w:color="auto"/>
              </w:divBdr>
            </w:div>
            <w:div w:id="753284614">
              <w:marLeft w:val="0"/>
              <w:marRight w:val="0"/>
              <w:marTop w:val="0"/>
              <w:marBottom w:val="0"/>
              <w:divBdr>
                <w:top w:val="none" w:sz="0" w:space="0" w:color="auto"/>
                <w:left w:val="none" w:sz="0" w:space="0" w:color="auto"/>
                <w:bottom w:val="none" w:sz="0" w:space="0" w:color="auto"/>
                <w:right w:val="none" w:sz="0" w:space="0" w:color="auto"/>
              </w:divBdr>
            </w:div>
            <w:div w:id="637228528">
              <w:marLeft w:val="0"/>
              <w:marRight w:val="0"/>
              <w:marTop w:val="0"/>
              <w:marBottom w:val="0"/>
              <w:divBdr>
                <w:top w:val="none" w:sz="0" w:space="0" w:color="auto"/>
                <w:left w:val="none" w:sz="0" w:space="0" w:color="auto"/>
                <w:bottom w:val="none" w:sz="0" w:space="0" w:color="auto"/>
                <w:right w:val="none" w:sz="0" w:space="0" w:color="auto"/>
              </w:divBdr>
            </w:div>
            <w:div w:id="1985893504">
              <w:marLeft w:val="0"/>
              <w:marRight w:val="0"/>
              <w:marTop w:val="0"/>
              <w:marBottom w:val="0"/>
              <w:divBdr>
                <w:top w:val="none" w:sz="0" w:space="0" w:color="auto"/>
                <w:left w:val="none" w:sz="0" w:space="0" w:color="auto"/>
                <w:bottom w:val="none" w:sz="0" w:space="0" w:color="auto"/>
                <w:right w:val="none" w:sz="0" w:space="0" w:color="auto"/>
              </w:divBdr>
            </w:div>
            <w:div w:id="1122647153">
              <w:marLeft w:val="0"/>
              <w:marRight w:val="0"/>
              <w:marTop w:val="0"/>
              <w:marBottom w:val="0"/>
              <w:divBdr>
                <w:top w:val="none" w:sz="0" w:space="0" w:color="auto"/>
                <w:left w:val="none" w:sz="0" w:space="0" w:color="auto"/>
                <w:bottom w:val="none" w:sz="0" w:space="0" w:color="auto"/>
                <w:right w:val="none" w:sz="0" w:space="0" w:color="auto"/>
              </w:divBdr>
            </w:div>
            <w:div w:id="1438788921">
              <w:marLeft w:val="0"/>
              <w:marRight w:val="0"/>
              <w:marTop w:val="0"/>
              <w:marBottom w:val="0"/>
              <w:divBdr>
                <w:top w:val="none" w:sz="0" w:space="0" w:color="auto"/>
                <w:left w:val="none" w:sz="0" w:space="0" w:color="auto"/>
                <w:bottom w:val="none" w:sz="0" w:space="0" w:color="auto"/>
                <w:right w:val="none" w:sz="0" w:space="0" w:color="auto"/>
              </w:divBdr>
            </w:div>
            <w:div w:id="1720788257">
              <w:marLeft w:val="0"/>
              <w:marRight w:val="0"/>
              <w:marTop w:val="0"/>
              <w:marBottom w:val="0"/>
              <w:divBdr>
                <w:top w:val="none" w:sz="0" w:space="0" w:color="auto"/>
                <w:left w:val="none" w:sz="0" w:space="0" w:color="auto"/>
                <w:bottom w:val="none" w:sz="0" w:space="0" w:color="auto"/>
                <w:right w:val="none" w:sz="0" w:space="0" w:color="auto"/>
              </w:divBdr>
            </w:div>
            <w:div w:id="1959678023">
              <w:marLeft w:val="0"/>
              <w:marRight w:val="0"/>
              <w:marTop w:val="0"/>
              <w:marBottom w:val="0"/>
              <w:divBdr>
                <w:top w:val="none" w:sz="0" w:space="0" w:color="auto"/>
                <w:left w:val="none" w:sz="0" w:space="0" w:color="auto"/>
                <w:bottom w:val="none" w:sz="0" w:space="0" w:color="auto"/>
                <w:right w:val="none" w:sz="0" w:space="0" w:color="auto"/>
              </w:divBdr>
            </w:div>
            <w:div w:id="1547136302">
              <w:marLeft w:val="0"/>
              <w:marRight w:val="0"/>
              <w:marTop w:val="0"/>
              <w:marBottom w:val="0"/>
              <w:divBdr>
                <w:top w:val="none" w:sz="0" w:space="0" w:color="auto"/>
                <w:left w:val="none" w:sz="0" w:space="0" w:color="auto"/>
                <w:bottom w:val="none" w:sz="0" w:space="0" w:color="auto"/>
                <w:right w:val="none" w:sz="0" w:space="0" w:color="auto"/>
              </w:divBdr>
            </w:div>
            <w:div w:id="559943887">
              <w:marLeft w:val="0"/>
              <w:marRight w:val="0"/>
              <w:marTop w:val="0"/>
              <w:marBottom w:val="0"/>
              <w:divBdr>
                <w:top w:val="none" w:sz="0" w:space="0" w:color="auto"/>
                <w:left w:val="none" w:sz="0" w:space="0" w:color="auto"/>
                <w:bottom w:val="none" w:sz="0" w:space="0" w:color="auto"/>
                <w:right w:val="none" w:sz="0" w:space="0" w:color="auto"/>
              </w:divBdr>
            </w:div>
            <w:div w:id="1921134507">
              <w:marLeft w:val="0"/>
              <w:marRight w:val="0"/>
              <w:marTop w:val="0"/>
              <w:marBottom w:val="0"/>
              <w:divBdr>
                <w:top w:val="none" w:sz="0" w:space="0" w:color="auto"/>
                <w:left w:val="none" w:sz="0" w:space="0" w:color="auto"/>
                <w:bottom w:val="none" w:sz="0" w:space="0" w:color="auto"/>
                <w:right w:val="none" w:sz="0" w:space="0" w:color="auto"/>
              </w:divBdr>
            </w:div>
            <w:div w:id="1459758810">
              <w:marLeft w:val="0"/>
              <w:marRight w:val="0"/>
              <w:marTop w:val="0"/>
              <w:marBottom w:val="0"/>
              <w:divBdr>
                <w:top w:val="none" w:sz="0" w:space="0" w:color="auto"/>
                <w:left w:val="none" w:sz="0" w:space="0" w:color="auto"/>
                <w:bottom w:val="none" w:sz="0" w:space="0" w:color="auto"/>
                <w:right w:val="none" w:sz="0" w:space="0" w:color="auto"/>
              </w:divBdr>
            </w:div>
            <w:div w:id="203493579">
              <w:marLeft w:val="0"/>
              <w:marRight w:val="0"/>
              <w:marTop w:val="0"/>
              <w:marBottom w:val="0"/>
              <w:divBdr>
                <w:top w:val="none" w:sz="0" w:space="0" w:color="auto"/>
                <w:left w:val="none" w:sz="0" w:space="0" w:color="auto"/>
                <w:bottom w:val="none" w:sz="0" w:space="0" w:color="auto"/>
                <w:right w:val="none" w:sz="0" w:space="0" w:color="auto"/>
              </w:divBdr>
            </w:div>
            <w:div w:id="936597571">
              <w:marLeft w:val="0"/>
              <w:marRight w:val="0"/>
              <w:marTop w:val="0"/>
              <w:marBottom w:val="0"/>
              <w:divBdr>
                <w:top w:val="none" w:sz="0" w:space="0" w:color="auto"/>
                <w:left w:val="none" w:sz="0" w:space="0" w:color="auto"/>
                <w:bottom w:val="none" w:sz="0" w:space="0" w:color="auto"/>
                <w:right w:val="none" w:sz="0" w:space="0" w:color="auto"/>
              </w:divBdr>
            </w:div>
            <w:div w:id="447941422">
              <w:marLeft w:val="0"/>
              <w:marRight w:val="0"/>
              <w:marTop w:val="0"/>
              <w:marBottom w:val="0"/>
              <w:divBdr>
                <w:top w:val="none" w:sz="0" w:space="0" w:color="auto"/>
                <w:left w:val="none" w:sz="0" w:space="0" w:color="auto"/>
                <w:bottom w:val="none" w:sz="0" w:space="0" w:color="auto"/>
                <w:right w:val="none" w:sz="0" w:space="0" w:color="auto"/>
              </w:divBdr>
            </w:div>
            <w:div w:id="1569654211">
              <w:marLeft w:val="0"/>
              <w:marRight w:val="0"/>
              <w:marTop w:val="0"/>
              <w:marBottom w:val="0"/>
              <w:divBdr>
                <w:top w:val="none" w:sz="0" w:space="0" w:color="auto"/>
                <w:left w:val="none" w:sz="0" w:space="0" w:color="auto"/>
                <w:bottom w:val="none" w:sz="0" w:space="0" w:color="auto"/>
                <w:right w:val="none" w:sz="0" w:space="0" w:color="auto"/>
              </w:divBdr>
            </w:div>
            <w:div w:id="132600441">
              <w:marLeft w:val="0"/>
              <w:marRight w:val="0"/>
              <w:marTop w:val="0"/>
              <w:marBottom w:val="0"/>
              <w:divBdr>
                <w:top w:val="none" w:sz="0" w:space="0" w:color="auto"/>
                <w:left w:val="none" w:sz="0" w:space="0" w:color="auto"/>
                <w:bottom w:val="none" w:sz="0" w:space="0" w:color="auto"/>
                <w:right w:val="none" w:sz="0" w:space="0" w:color="auto"/>
              </w:divBdr>
            </w:div>
            <w:div w:id="324479698">
              <w:marLeft w:val="0"/>
              <w:marRight w:val="0"/>
              <w:marTop w:val="0"/>
              <w:marBottom w:val="0"/>
              <w:divBdr>
                <w:top w:val="none" w:sz="0" w:space="0" w:color="auto"/>
                <w:left w:val="none" w:sz="0" w:space="0" w:color="auto"/>
                <w:bottom w:val="none" w:sz="0" w:space="0" w:color="auto"/>
                <w:right w:val="none" w:sz="0" w:space="0" w:color="auto"/>
              </w:divBdr>
            </w:div>
            <w:div w:id="1266693682">
              <w:marLeft w:val="0"/>
              <w:marRight w:val="0"/>
              <w:marTop w:val="0"/>
              <w:marBottom w:val="0"/>
              <w:divBdr>
                <w:top w:val="none" w:sz="0" w:space="0" w:color="auto"/>
                <w:left w:val="none" w:sz="0" w:space="0" w:color="auto"/>
                <w:bottom w:val="none" w:sz="0" w:space="0" w:color="auto"/>
                <w:right w:val="none" w:sz="0" w:space="0" w:color="auto"/>
              </w:divBdr>
            </w:div>
            <w:div w:id="663436932">
              <w:marLeft w:val="0"/>
              <w:marRight w:val="0"/>
              <w:marTop w:val="0"/>
              <w:marBottom w:val="0"/>
              <w:divBdr>
                <w:top w:val="none" w:sz="0" w:space="0" w:color="auto"/>
                <w:left w:val="none" w:sz="0" w:space="0" w:color="auto"/>
                <w:bottom w:val="none" w:sz="0" w:space="0" w:color="auto"/>
                <w:right w:val="none" w:sz="0" w:space="0" w:color="auto"/>
              </w:divBdr>
            </w:div>
            <w:div w:id="1560743868">
              <w:marLeft w:val="0"/>
              <w:marRight w:val="0"/>
              <w:marTop w:val="0"/>
              <w:marBottom w:val="0"/>
              <w:divBdr>
                <w:top w:val="none" w:sz="0" w:space="0" w:color="auto"/>
                <w:left w:val="none" w:sz="0" w:space="0" w:color="auto"/>
                <w:bottom w:val="none" w:sz="0" w:space="0" w:color="auto"/>
                <w:right w:val="none" w:sz="0" w:space="0" w:color="auto"/>
              </w:divBdr>
            </w:div>
            <w:div w:id="891036880">
              <w:marLeft w:val="0"/>
              <w:marRight w:val="0"/>
              <w:marTop w:val="0"/>
              <w:marBottom w:val="0"/>
              <w:divBdr>
                <w:top w:val="none" w:sz="0" w:space="0" w:color="auto"/>
                <w:left w:val="none" w:sz="0" w:space="0" w:color="auto"/>
                <w:bottom w:val="none" w:sz="0" w:space="0" w:color="auto"/>
                <w:right w:val="none" w:sz="0" w:space="0" w:color="auto"/>
              </w:divBdr>
            </w:div>
            <w:div w:id="1298992175">
              <w:marLeft w:val="0"/>
              <w:marRight w:val="0"/>
              <w:marTop w:val="0"/>
              <w:marBottom w:val="0"/>
              <w:divBdr>
                <w:top w:val="none" w:sz="0" w:space="0" w:color="auto"/>
                <w:left w:val="none" w:sz="0" w:space="0" w:color="auto"/>
                <w:bottom w:val="none" w:sz="0" w:space="0" w:color="auto"/>
                <w:right w:val="none" w:sz="0" w:space="0" w:color="auto"/>
              </w:divBdr>
            </w:div>
            <w:div w:id="1712877756">
              <w:marLeft w:val="0"/>
              <w:marRight w:val="0"/>
              <w:marTop w:val="0"/>
              <w:marBottom w:val="0"/>
              <w:divBdr>
                <w:top w:val="none" w:sz="0" w:space="0" w:color="auto"/>
                <w:left w:val="none" w:sz="0" w:space="0" w:color="auto"/>
                <w:bottom w:val="none" w:sz="0" w:space="0" w:color="auto"/>
                <w:right w:val="none" w:sz="0" w:space="0" w:color="auto"/>
              </w:divBdr>
            </w:div>
            <w:div w:id="10761590">
              <w:marLeft w:val="0"/>
              <w:marRight w:val="0"/>
              <w:marTop w:val="0"/>
              <w:marBottom w:val="0"/>
              <w:divBdr>
                <w:top w:val="none" w:sz="0" w:space="0" w:color="auto"/>
                <w:left w:val="none" w:sz="0" w:space="0" w:color="auto"/>
                <w:bottom w:val="none" w:sz="0" w:space="0" w:color="auto"/>
                <w:right w:val="none" w:sz="0" w:space="0" w:color="auto"/>
              </w:divBdr>
            </w:div>
            <w:div w:id="127163726">
              <w:marLeft w:val="0"/>
              <w:marRight w:val="0"/>
              <w:marTop w:val="0"/>
              <w:marBottom w:val="0"/>
              <w:divBdr>
                <w:top w:val="none" w:sz="0" w:space="0" w:color="auto"/>
                <w:left w:val="none" w:sz="0" w:space="0" w:color="auto"/>
                <w:bottom w:val="none" w:sz="0" w:space="0" w:color="auto"/>
                <w:right w:val="none" w:sz="0" w:space="0" w:color="auto"/>
              </w:divBdr>
            </w:div>
            <w:div w:id="233779647">
              <w:marLeft w:val="0"/>
              <w:marRight w:val="0"/>
              <w:marTop w:val="0"/>
              <w:marBottom w:val="0"/>
              <w:divBdr>
                <w:top w:val="none" w:sz="0" w:space="0" w:color="auto"/>
                <w:left w:val="none" w:sz="0" w:space="0" w:color="auto"/>
                <w:bottom w:val="none" w:sz="0" w:space="0" w:color="auto"/>
                <w:right w:val="none" w:sz="0" w:space="0" w:color="auto"/>
              </w:divBdr>
            </w:div>
            <w:div w:id="368067525">
              <w:marLeft w:val="0"/>
              <w:marRight w:val="0"/>
              <w:marTop w:val="0"/>
              <w:marBottom w:val="0"/>
              <w:divBdr>
                <w:top w:val="none" w:sz="0" w:space="0" w:color="auto"/>
                <w:left w:val="none" w:sz="0" w:space="0" w:color="auto"/>
                <w:bottom w:val="none" w:sz="0" w:space="0" w:color="auto"/>
                <w:right w:val="none" w:sz="0" w:space="0" w:color="auto"/>
              </w:divBdr>
            </w:div>
            <w:div w:id="1829513404">
              <w:marLeft w:val="0"/>
              <w:marRight w:val="0"/>
              <w:marTop w:val="0"/>
              <w:marBottom w:val="0"/>
              <w:divBdr>
                <w:top w:val="none" w:sz="0" w:space="0" w:color="auto"/>
                <w:left w:val="none" w:sz="0" w:space="0" w:color="auto"/>
                <w:bottom w:val="none" w:sz="0" w:space="0" w:color="auto"/>
                <w:right w:val="none" w:sz="0" w:space="0" w:color="auto"/>
              </w:divBdr>
            </w:div>
            <w:div w:id="1229465117">
              <w:marLeft w:val="0"/>
              <w:marRight w:val="0"/>
              <w:marTop w:val="0"/>
              <w:marBottom w:val="0"/>
              <w:divBdr>
                <w:top w:val="none" w:sz="0" w:space="0" w:color="auto"/>
                <w:left w:val="none" w:sz="0" w:space="0" w:color="auto"/>
                <w:bottom w:val="none" w:sz="0" w:space="0" w:color="auto"/>
                <w:right w:val="none" w:sz="0" w:space="0" w:color="auto"/>
              </w:divBdr>
            </w:div>
            <w:div w:id="706754852">
              <w:marLeft w:val="0"/>
              <w:marRight w:val="0"/>
              <w:marTop w:val="0"/>
              <w:marBottom w:val="0"/>
              <w:divBdr>
                <w:top w:val="none" w:sz="0" w:space="0" w:color="auto"/>
                <w:left w:val="none" w:sz="0" w:space="0" w:color="auto"/>
                <w:bottom w:val="none" w:sz="0" w:space="0" w:color="auto"/>
                <w:right w:val="none" w:sz="0" w:space="0" w:color="auto"/>
              </w:divBdr>
            </w:div>
            <w:div w:id="859126226">
              <w:marLeft w:val="0"/>
              <w:marRight w:val="0"/>
              <w:marTop w:val="0"/>
              <w:marBottom w:val="0"/>
              <w:divBdr>
                <w:top w:val="none" w:sz="0" w:space="0" w:color="auto"/>
                <w:left w:val="none" w:sz="0" w:space="0" w:color="auto"/>
                <w:bottom w:val="none" w:sz="0" w:space="0" w:color="auto"/>
                <w:right w:val="none" w:sz="0" w:space="0" w:color="auto"/>
              </w:divBdr>
            </w:div>
            <w:div w:id="936717871">
              <w:marLeft w:val="0"/>
              <w:marRight w:val="0"/>
              <w:marTop w:val="0"/>
              <w:marBottom w:val="0"/>
              <w:divBdr>
                <w:top w:val="none" w:sz="0" w:space="0" w:color="auto"/>
                <w:left w:val="none" w:sz="0" w:space="0" w:color="auto"/>
                <w:bottom w:val="none" w:sz="0" w:space="0" w:color="auto"/>
                <w:right w:val="none" w:sz="0" w:space="0" w:color="auto"/>
              </w:divBdr>
            </w:div>
            <w:div w:id="1484809456">
              <w:marLeft w:val="0"/>
              <w:marRight w:val="0"/>
              <w:marTop w:val="0"/>
              <w:marBottom w:val="0"/>
              <w:divBdr>
                <w:top w:val="none" w:sz="0" w:space="0" w:color="auto"/>
                <w:left w:val="none" w:sz="0" w:space="0" w:color="auto"/>
                <w:bottom w:val="none" w:sz="0" w:space="0" w:color="auto"/>
                <w:right w:val="none" w:sz="0" w:space="0" w:color="auto"/>
              </w:divBdr>
            </w:div>
            <w:div w:id="46876415">
              <w:marLeft w:val="0"/>
              <w:marRight w:val="0"/>
              <w:marTop w:val="0"/>
              <w:marBottom w:val="0"/>
              <w:divBdr>
                <w:top w:val="none" w:sz="0" w:space="0" w:color="auto"/>
                <w:left w:val="none" w:sz="0" w:space="0" w:color="auto"/>
                <w:bottom w:val="none" w:sz="0" w:space="0" w:color="auto"/>
                <w:right w:val="none" w:sz="0" w:space="0" w:color="auto"/>
              </w:divBdr>
            </w:div>
            <w:div w:id="1105922954">
              <w:marLeft w:val="0"/>
              <w:marRight w:val="0"/>
              <w:marTop w:val="0"/>
              <w:marBottom w:val="0"/>
              <w:divBdr>
                <w:top w:val="none" w:sz="0" w:space="0" w:color="auto"/>
                <w:left w:val="none" w:sz="0" w:space="0" w:color="auto"/>
                <w:bottom w:val="none" w:sz="0" w:space="0" w:color="auto"/>
                <w:right w:val="none" w:sz="0" w:space="0" w:color="auto"/>
              </w:divBdr>
            </w:div>
            <w:div w:id="821311053">
              <w:marLeft w:val="0"/>
              <w:marRight w:val="0"/>
              <w:marTop w:val="0"/>
              <w:marBottom w:val="0"/>
              <w:divBdr>
                <w:top w:val="none" w:sz="0" w:space="0" w:color="auto"/>
                <w:left w:val="none" w:sz="0" w:space="0" w:color="auto"/>
                <w:bottom w:val="none" w:sz="0" w:space="0" w:color="auto"/>
                <w:right w:val="none" w:sz="0" w:space="0" w:color="auto"/>
              </w:divBdr>
            </w:div>
            <w:div w:id="1307706303">
              <w:marLeft w:val="0"/>
              <w:marRight w:val="0"/>
              <w:marTop w:val="0"/>
              <w:marBottom w:val="0"/>
              <w:divBdr>
                <w:top w:val="none" w:sz="0" w:space="0" w:color="auto"/>
                <w:left w:val="none" w:sz="0" w:space="0" w:color="auto"/>
                <w:bottom w:val="none" w:sz="0" w:space="0" w:color="auto"/>
                <w:right w:val="none" w:sz="0" w:space="0" w:color="auto"/>
              </w:divBdr>
            </w:div>
            <w:div w:id="1292398941">
              <w:marLeft w:val="0"/>
              <w:marRight w:val="0"/>
              <w:marTop w:val="0"/>
              <w:marBottom w:val="0"/>
              <w:divBdr>
                <w:top w:val="none" w:sz="0" w:space="0" w:color="auto"/>
                <w:left w:val="none" w:sz="0" w:space="0" w:color="auto"/>
                <w:bottom w:val="none" w:sz="0" w:space="0" w:color="auto"/>
                <w:right w:val="none" w:sz="0" w:space="0" w:color="auto"/>
              </w:divBdr>
            </w:div>
            <w:div w:id="723404288">
              <w:marLeft w:val="0"/>
              <w:marRight w:val="0"/>
              <w:marTop w:val="0"/>
              <w:marBottom w:val="0"/>
              <w:divBdr>
                <w:top w:val="none" w:sz="0" w:space="0" w:color="auto"/>
                <w:left w:val="none" w:sz="0" w:space="0" w:color="auto"/>
                <w:bottom w:val="none" w:sz="0" w:space="0" w:color="auto"/>
                <w:right w:val="none" w:sz="0" w:space="0" w:color="auto"/>
              </w:divBdr>
            </w:div>
            <w:div w:id="240912100">
              <w:marLeft w:val="0"/>
              <w:marRight w:val="0"/>
              <w:marTop w:val="0"/>
              <w:marBottom w:val="0"/>
              <w:divBdr>
                <w:top w:val="none" w:sz="0" w:space="0" w:color="auto"/>
                <w:left w:val="none" w:sz="0" w:space="0" w:color="auto"/>
                <w:bottom w:val="none" w:sz="0" w:space="0" w:color="auto"/>
                <w:right w:val="none" w:sz="0" w:space="0" w:color="auto"/>
              </w:divBdr>
            </w:div>
            <w:div w:id="1655454890">
              <w:marLeft w:val="0"/>
              <w:marRight w:val="0"/>
              <w:marTop w:val="0"/>
              <w:marBottom w:val="0"/>
              <w:divBdr>
                <w:top w:val="none" w:sz="0" w:space="0" w:color="auto"/>
                <w:left w:val="none" w:sz="0" w:space="0" w:color="auto"/>
                <w:bottom w:val="none" w:sz="0" w:space="0" w:color="auto"/>
                <w:right w:val="none" w:sz="0" w:space="0" w:color="auto"/>
              </w:divBdr>
            </w:div>
            <w:div w:id="1345548238">
              <w:marLeft w:val="0"/>
              <w:marRight w:val="0"/>
              <w:marTop w:val="0"/>
              <w:marBottom w:val="0"/>
              <w:divBdr>
                <w:top w:val="none" w:sz="0" w:space="0" w:color="auto"/>
                <w:left w:val="none" w:sz="0" w:space="0" w:color="auto"/>
                <w:bottom w:val="none" w:sz="0" w:space="0" w:color="auto"/>
                <w:right w:val="none" w:sz="0" w:space="0" w:color="auto"/>
              </w:divBdr>
            </w:div>
            <w:div w:id="1753239857">
              <w:marLeft w:val="0"/>
              <w:marRight w:val="0"/>
              <w:marTop w:val="0"/>
              <w:marBottom w:val="0"/>
              <w:divBdr>
                <w:top w:val="none" w:sz="0" w:space="0" w:color="auto"/>
                <w:left w:val="none" w:sz="0" w:space="0" w:color="auto"/>
                <w:bottom w:val="none" w:sz="0" w:space="0" w:color="auto"/>
                <w:right w:val="none" w:sz="0" w:space="0" w:color="auto"/>
              </w:divBdr>
            </w:div>
            <w:div w:id="1649089537">
              <w:marLeft w:val="0"/>
              <w:marRight w:val="0"/>
              <w:marTop w:val="0"/>
              <w:marBottom w:val="0"/>
              <w:divBdr>
                <w:top w:val="none" w:sz="0" w:space="0" w:color="auto"/>
                <w:left w:val="none" w:sz="0" w:space="0" w:color="auto"/>
                <w:bottom w:val="none" w:sz="0" w:space="0" w:color="auto"/>
                <w:right w:val="none" w:sz="0" w:space="0" w:color="auto"/>
              </w:divBdr>
            </w:div>
            <w:div w:id="1909221559">
              <w:marLeft w:val="0"/>
              <w:marRight w:val="0"/>
              <w:marTop w:val="0"/>
              <w:marBottom w:val="0"/>
              <w:divBdr>
                <w:top w:val="none" w:sz="0" w:space="0" w:color="auto"/>
                <w:left w:val="none" w:sz="0" w:space="0" w:color="auto"/>
                <w:bottom w:val="none" w:sz="0" w:space="0" w:color="auto"/>
                <w:right w:val="none" w:sz="0" w:space="0" w:color="auto"/>
              </w:divBdr>
            </w:div>
            <w:div w:id="1222643195">
              <w:marLeft w:val="0"/>
              <w:marRight w:val="0"/>
              <w:marTop w:val="0"/>
              <w:marBottom w:val="0"/>
              <w:divBdr>
                <w:top w:val="none" w:sz="0" w:space="0" w:color="auto"/>
                <w:left w:val="none" w:sz="0" w:space="0" w:color="auto"/>
                <w:bottom w:val="none" w:sz="0" w:space="0" w:color="auto"/>
                <w:right w:val="none" w:sz="0" w:space="0" w:color="auto"/>
              </w:divBdr>
            </w:div>
            <w:div w:id="1654798464">
              <w:marLeft w:val="0"/>
              <w:marRight w:val="0"/>
              <w:marTop w:val="0"/>
              <w:marBottom w:val="0"/>
              <w:divBdr>
                <w:top w:val="none" w:sz="0" w:space="0" w:color="auto"/>
                <w:left w:val="none" w:sz="0" w:space="0" w:color="auto"/>
                <w:bottom w:val="none" w:sz="0" w:space="0" w:color="auto"/>
                <w:right w:val="none" w:sz="0" w:space="0" w:color="auto"/>
              </w:divBdr>
            </w:div>
            <w:div w:id="503083636">
              <w:marLeft w:val="0"/>
              <w:marRight w:val="0"/>
              <w:marTop w:val="0"/>
              <w:marBottom w:val="0"/>
              <w:divBdr>
                <w:top w:val="none" w:sz="0" w:space="0" w:color="auto"/>
                <w:left w:val="none" w:sz="0" w:space="0" w:color="auto"/>
                <w:bottom w:val="none" w:sz="0" w:space="0" w:color="auto"/>
                <w:right w:val="none" w:sz="0" w:space="0" w:color="auto"/>
              </w:divBdr>
            </w:div>
            <w:div w:id="1704289291">
              <w:marLeft w:val="0"/>
              <w:marRight w:val="0"/>
              <w:marTop w:val="0"/>
              <w:marBottom w:val="0"/>
              <w:divBdr>
                <w:top w:val="none" w:sz="0" w:space="0" w:color="auto"/>
                <w:left w:val="none" w:sz="0" w:space="0" w:color="auto"/>
                <w:bottom w:val="none" w:sz="0" w:space="0" w:color="auto"/>
                <w:right w:val="none" w:sz="0" w:space="0" w:color="auto"/>
              </w:divBdr>
            </w:div>
            <w:div w:id="623385280">
              <w:marLeft w:val="0"/>
              <w:marRight w:val="0"/>
              <w:marTop w:val="0"/>
              <w:marBottom w:val="0"/>
              <w:divBdr>
                <w:top w:val="none" w:sz="0" w:space="0" w:color="auto"/>
                <w:left w:val="none" w:sz="0" w:space="0" w:color="auto"/>
                <w:bottom w:val="none" w:sz="0" w:space="0" w:color="auto"/>
                <w:right w:val="none" w:sz="0" w:space="0" w:color="auto"/>
              </w:divBdr>
            </w:div>
            <w:div w:id="1231964092">
              <w:marLeft w:val="0"/>
              <w:marRight w:val="0"/>
              <w:marTop w:val="0"/>
              <w:marBottom w:val="0"/>
              <w:divBdr>
                <w:top w:val="none" w:sz="0" w:space="0" w:color="auto"/>
                <w:left w:val="none" w:sz="0" w:space="0" w:color="auto"/>
                <w:bottom w:val="none" w:sz="0" w:space="0" w:color="auto"/>
                <w:right w:val="none" w:sz="0" w:space="0" w:color="auto"/>
              </w:divBdr>
            </w:div>
            <w:div w:id="265039863">
              <w:marLeft w:val="0"/>
              <w:marRight w:val="0"/>
              <w:marTop w:val="0"/>
              <w:marBottom w:val="0"/>
              <w:divBdr>
                <w:top w:val="none" w:sz="0" w:space="0" w:color="auto"/>
                <w:left w:val="none" w:sz="0" w:space="0" w:color="auto"/>
                <w:bottom w:val="none" w:sz="0" w:space="0" w:color="auto"/>
                <w:right w:val="none" w:sz="0" w:space="0" w:color="auto"/>
              </w:divBdr>
            </w:div>
            <w:div w:id="1061486700">
              <w:marLeft w:val="0"/>
              <w:marRight w:val="0"/>
              <w:marTop w:val="0"/>
              <w:marBottom w:val="0"/>
              <w:divBdr>
                <w:top w:val="none" w:sz="0" w:space="0" w:color="auto"/>
                <w:left w:val="none" w:sz="0" w:space="0" w:color="auto"/>
                <w:bottom w:val="none" w:sz="0" w:space="0" w:color="auto"/>
                <w:right w:val="none" w:sz="0" w:space="0" w:color="auto"/>
              </w:divBdr>
            </w:div>
            <w:div w:id="1199775435">
              <w:marLeft w:val="0"/>
              <w:marRight w:val="0"/>
              <w:marTop w:val="0"/>
              <w:marBottom w:val="0"/>
              <w:divBdr>
                <w:top w:val="none" w:sz="0" w:space="0" w:color="auto"/>
                <w:left w:val="none" w:sz="0" w:space="0" w:color="auto"/>
                <w:bottom w:val="none" w:sz="0" w:space="0" w:color="auto"/>
                <w:right w:val="none" w:sz="0" w:space="0" w:color="auto"/>
              </w:divBdr>
            </w:div>
            <w:div w:id="1762792253">
              <w:marLeft w:val="0"/>
              <w:marRight w:val="0"/>
              <w:marTop w:val="0"/>
              <w:marBottom w:val="0"/>
              <w:divBdr>
                <w:top w:val="none" w:sz="0" w:space="0" w:color="auto"/>
                <w:left w:val="none" w:sz="0" w:space="0" w:color="auto"/>
                <w:bottom w:val="none" w:sz="0" w:space="0" w:color="auto"/>
                <w:right w:val="none" w:sz="0" w:space="0" w:color="auto"/>
              </w:divBdr>
            </w:div>
            <w:div w:id="154297576">
              <w:marLeft w:val="0"/>
              <w:marRight w:val="0"/>
              <w:marTop w:val="0"/>
              <w:marBottom w:val="0"/>
              <w:divBdr>
                <w:top w:val="none" w:sz="0" w:space="0" w:color="auto"/>
                <w:left w:val="none" w:sz="0" w:space="0" w:color="auto"/>
                <w:bottom w:val="none" w:sz="0" w:space="0" w:color="auto"/>
                <w:right w:val="none" w:sz="0" w:space="0" w:color="auto"/>
              </w:divBdr>
            </w:div>
            <w:div w:id="1025256605">
              <w:marLeft w:val="0"/>
              <w:marRight w:val="0"/>
              <w:marTop w:val="0"/>
              <w:marBottom w:val="0"/>
              <w:divBdr>
                <w:top w:val="none" w:sz="0" w:space="0" w:color="auto"/>
                <w:left w:val="none" w:sz="0" w:space="0" w:color="auto"/>
                <w:bottom w:val="none" w:sz="0" w:space="0" w:color="auto"/>
                <w:right w:val="none" w:sz="0" w:space="0" w:color="auto"/>
              </w:divBdr>
            </w:div>
            <w:div w:id="504438691">
              <w:marLeft w:val="0"/>
              <w:marRight w:val="0"/>
              <w:marTop w:val="0"/>
              <w:marBottom w:val="0"/>
              <w:divBdr>
                <w:top w:val="none" w:sz="0" w:space="0" w:color="auto"/>
                <w:left w:val="none" w:sz="0" w:space="0" w:color="auto"/>
                <w:bottom w:val="none" w:sz="0" w:space="0" w:color="auto"/>
                <w:right w:val="none" w:sz="0" w:space="0" w:color="auto"/>
              </w:divBdr>
            </w:div>
            <w:div w:id="1368602929">
              <w:marLeft w:val="0"/>
              <w:marRight w:val="0"/>
              <w:marTop w:val="0"/>
              <w:marBottom w:val="0"/>
              <w:divBdr>
                <w:top w:val="none" w:sz="0" w:space="0" w:color="auto"/>
                <w:left w:val="none" w:sz="0" w:space="0" w:color="auto"/>
                <w:bottom w:val="none" w:sz="0" w:space="0" w:color="auto"/>
                <w:right w:val="none" w:sz="0" w:space="0" w:color="auto"/>
              </w:divBdr>
            </w:div>
            <w:div w:id="509373743">
              <w:marLeft w:val="0"/>
              <w:marRight w:val="0"/>
              <w:marTop w:val="0"/>
              <w:marBottom w:val="0"/>
              <w:divBdr>
                <w:top w:val="none" w:sz="0" w:space="0" w:color="auto"/>
                <w:left w:val="none" w:sz="0" w:space="0" w:color="auto"/>
                <w:bottom w:val="none" w:sz="0" w:space="0" w:color="auto"/>
                <w:right w:val="none" w:sz="0" w:space="0" w:color="auto"/>
              </w:divBdr>
            </w:div>
            <w:div w:id="1361323523">
              <w:marLeft w:val="0"/>
              <w:marRight w:val="0"/>
              <w:marTop w:val="0"/>
              <w:marBottom w:val="0"/>
              <w:divBdr>
                <w:top w:val="none" w:sz="0" w:space="0" w:color="auto"/>
                <w:left w:val="none" w:sz="0" w:space="0" w:color="auto"/>
                <w:bottom w:val="none" w:sz="0" w:space="0" w:color="auto"/>
                <w:right w:val="none" w:sz="0" w:space="0" w:color="auto"/>
              </w:divBdr>
            </w:div>
            <w:div w:id="1393625787">
              <w:marLeft w:val="0"/>
              <w:marRight w:val="0"/>
              <w:marTop w:val="0"/>
              <w:marBottom w:val="0"/>
              <w:divBdr>
                <w:top w:val="none" w:sz="0" w:space="0" w:color="auto"/>
                <w:left w:val="none" w:sz="0" w:space="0" w:color="auto"/>
                <w:bottom w:val="none" w:sz="0" w:space="0" w:color="auto"/>
                <w:right w:val="none" w:sz="0" w:space="0" w:color="auto"/>
              </w:divBdr>
            </w:div>
            <w:div w:id="803888372">
              <w:marLeft w:val="0"/>
              <w:marRight w:val="0"/>
              <w:marTop w:val="0"/>
              <w:marBottom w:val="0"/>
              <w:divBdr>
                <w:top w:val="none" w:sz="0" w:space="0" w:color="auto"/>
                <w:left w:val="none" w:sz="0" w:space="0" w:color="auto"/>
                <w:bottom w:val="none" w:sz="0" w:space="0" w:color="auto"/>
                <w:right w:val="none" w:sz="0" w:space="0" w:color="auto"/>
              </w:divBdr>
            </w:div>
            <w:div w:id="688335597">
              <w:marLeft w:val="0"/>
              <w:marRight w:val="0"/>
              <w:marTop w:val="0"/>
              <w:marBottom w:val="0"/>
              <w:divBdr>
                <w:top w:val="none" w:sz="0" w:space="0" w:color="auto"/>
                <w:left w:val="none" w:sz="0" w:space="0" w:color="auto"/>
                <w:bottom w:val="none" w:sz="0" w:space="0" w:color="auto"/>
                <w:right w:val="none" w:sz="0" w:space="0" w:color="auto"/>
              </w:divBdr>
            </w:div>
            <w:div w:id="1569341216">
              <w:marLeft w:val="0"/>
              <w:marRight w:val="0"/>
              <w:marTop w:val="0"/>
              <w:marBottom w:val="0"/>
              <w:divBdr>
                <w:top w:val="none" w:sz="0" w:space="0" w:color="auto"/>
                <w:left w:val="none" w:sz="0" w:space="0" w:color="auto"/>
                <w:bottom w:val="none" w:sz="0" w:space="0" w:color="auto"/>
                <w:right w:val="none" w:sz="0" w:space="0" w:color="auto"/>
              </w:divBdr>
            </w:div>
            <w:div w:id="1098061469">
              <w:marLeft w:val="0"/>
              <w:marRight w:val="0"/>
              <w:marTop w:val="0"/>
              <w:marBottom w:val="0"/>
              <w:divBdr>
                <w:top w:val="none" w:sz="0" w:space="0" w:color="auto"/>
                <w:left w:val="none" w:sz="0" w:space="0" w:color="auto"/>
                <w:bottom w:val="none" w:sz="0" w:space="0" w:color="auto"/>
                <w:right w:val="none" w:sz="0" w:space="0" w:color="auto"/>
              </w:divBdr>
            </w:div>
            <w:div w:id="614869256">
              <w:marLeft w:val="0"/>
              <w:marRight w:val="0"/>
              <w:marTop w:val="0"/>
              <w:marBottom w:val="0"/>
              <w:divBdr>
                <w:top w:val="none" w:sz="0" w:space="0" w:color="auto"/>
                <w:left w:val="none" w:sz="0" w:space="0" w:color="auto"/>
                <w:bottom w:val="none" w:sz="0" w:space="0" w:color="auto"/>
                <w:right w:val="none" w:sz="0" w:space="0" w:color="auto"/>
              </w:divBdr>
            </w:div>
            <w:div w:id="449592131">
              <w:marLeft w:val="0"/>
              <w:marRight w:val="0"/>
              <w:marTop w:val="0"/>
              <w:marBottom w:val="0"/>
              <w:divBdr>
                <w:top w:val="none" w:sz="0" w:space="0" w:color="auto"/>
                <w:left w:val="none" w:sz="0" w:space="0" w:color="auto"/>
                <w:bottom w:val="none" w:sz="0" w:space="0" w:color="auto"/>
                <w:right w:val="none" w:sz="0" w:space="0" w:color="auto"/>
              </w:divBdr>
            </w:div>
            <w:div w:id="505873389">
              <w:marLeft w:val="0"/>
              <w:marRight w:val="0"/>
              <w:marTop w:val="0"/>
              <w:marBottom w:val="0"/>
              <w:divBdr>
                <w:top w:val="none" w:sz="0" w:space="0" w:color="auto"/>
                <w:left w:val="none" w:sz="0" w:space="0" w:color="auto"/>
                <w:bottom w:val="none" w:sz="0" w:space="0" w:color="auto"/>
                <w:right w:val="none" w:sz="0" w:space="0" w:color="auto"/>
              </w:divBdr>
            </w:div>
            <w:div w:id="782386123">
              <w:marLeft w:val="0"/>
              <w:marRight w:val="0"/>
              <w:marTop w:val="0"/>
              <w:marBottom w:val="0"/>
              <w:divBdr>
                <w:top w:val="none" w:sz="0" w:space="0" w:color="auto"/>
                <w:left w:val="none" w:sz="0" w:space="0" w:color="auto"/>
                <w:bottom w:val="none" w:sz="0" w:space="0" w:color="auto"/>
                <w:right w:val="none" w:sz="0" w:space="0" w:color="auto"/>
              </w:divBdr>
            </w:div>
            <w:div w:id="1302154558">
              <w:marLeft w:val="0"/>
              <w:marRight w:val="0"/>
              <w:marTop w:val="0"/>
              <w:marBottom w:val="0"/>
              <w:divBdr>
                <w:top w:val="none" w:sz="0" w:space="0" w:color="auto"/>
                <w:left w:val="none" w:sz="0" w:space="0" w:color="auto"/>
                <w:bottom w:val="none" w:sz="0" w:space="0" w:color="auto"/>
                <w:right w:val="none" w:sz="0" w:space="0" w:color="auto"/>
              </w:divBdr>
            </w:div>
            <w:div w:id="1605914335">
              <w:marLeft w:val="0"/>
              <w:marRight w:val="0"/>
              <w:marTop w:val="0"/>
              <w:marBottom w:val="0"/>
              <w:divBdr>
                <w:top w:val="none" w:sz="0" w:space="0" w:color="auto"/>
                <w:left w:val="none" w:sz="0" w:space="0" w:color="auto"/>
                <w:bottom w:val="none" w:sz="0" w:space="0" w:color="auto"/>
                <w:right w:val="none" w:sz="0" w:space="0" w:color="auto"/>
              </w:divBdr>
            </w:div>
            <w:div w:id="1655596562">
              <w:marLeft w:val="0"/>
              <w:marRight w:val="0"/>
              <w:marTop w:val="0"/>
              <w:marBottom w:val="0"/>
              <w:divBdr>
                <w:top w:val="none" w:sz="0" w:space="0" w:color="auto"/>
                <w:left w:val="none" w:sz="0" w:space="0" w:color="auto"/>
                <w:bottom w:val="none" w:sz="0" w:space="0" w:color="auto"/>
                <w:right w:val="none" w:sz="0" w:space="0" w:color="auto"/>
              </w:divBdr>
            </w:div>
            <w:div w:id="1414742972">
              <w:marLeft w:val="0"/>
              <w:marRight w:val="0"/>
              <w:marTop w:val="0"/>
              <w:marBottom w:val="0"/>
              <w:divBdr>
                <w:top w:val="none" w:sz="0" w:space="0" w:color="auto"/>
                <w:left w:val="none" w:sz="0" w:space="0" w:color="auto"/>
                <w:bottom w:val="none" w:sz="0" w:space="0" w:color="auto"/>
                <w:right w:val="none" w:sz="0" w:space="0" w:color="auto"/>
              </w:divBdr>
            </w:div>
            <w:div w:id="332614877">
              <w:marLeft w:val="0"/>
              <w:marRight w:val="0"/>
              <w:marTop w:val="0"/>
              <w:marBottom w:val="0"/>
              <w:divBdr>
                <w:top w:val="none" w:sz="0" w:space="0" w:color="auto"/>
                <w:left w:val="none" w:sz="0" w:space="0" w:color="auto"/>
                <w:bottom w:val="none" w:sz="0" w:space="0" w:color="auto"/>
                <w:right w:val="none" w:sz="0" w:space="0" w:color="auto"/>
              </w:divBdr>
            </w:div>
            <w:div w:id="1645550194">
              <w:marLeft w:val="0"/>
              <w:marRight w:val="0"/>
              <w:marTop w:val="0"/>
              <w:marBottom w:val="0"/>
              <w:divBdr>
                <w:top w:val="none" w:sz="0" w:space="0" w:color="auto"/>
                <w:left w:val="none" w:sz="0" w:space="0" w:color="auto"/>
                <w:bottom w:val="none" w:sz="0" w:space="0" w:color="auto"/>
                <w:right w:val="none" w:sz="0" w:space="0" w:color="auto"/>
              </w:divBdr>
            </w:div>
            <w:div w:id="221907885">
              <w:marLeft w:val="0"/>
              <w:marRight w:val="0"/>
              <w:marTop w:val="0"/>
              <w:marBottom w:val="0"/>
              <w:divBdr>
                <w:top w:val="none" w:sz="0" w:space="0" w:color="auto"/>
                <w:left w:val="none" w:sz="0" w:space="0" w:color="auto"/>
                <w:bottom w:val="none" w:sz="0" w:space="0" w:color="auto"/>
                <w:right w:val="none" w:sz="0" w:space="0" w:color="auto"/>
              </w:divBdr>
            </w:div>
            <w:div w:id="70323652">
              <w:marLeft w:val="0"/>
              <w:marRight w:val="0"/>
              <w:marTop w:val="0"/>
              <w:marBottom w:val="0"/>
              <w:divBdr>
                <w:top w:val="none" w:sz="0" w:space="0" w:color="auto"/>
                <w:left w:val="none" w:sz="0" w:space="0" w:color="auto"/>
                <w:bottom w:val="none" w:sz="0" w:space="0" w:color="auto"/>
                <w:right w:val="none" w:sz="0" w:space="0" w:color="auto"/>
              </w:divBdr>
            </w:div>
            <w:div w:id="925386570">
              <w:marLeft w:val="0"/>
              <w:marRight w:val="0"/>
              <w:marTop w:val="0"/>
              <w:marBottom w:val="0"/>
              <w:divBdr>
                <w:top w:val="none" w:sz="0" w:space="0" w:color="auto"/>
                <w:left w:val="none" w:sz="0" w:space="0" w:color="auto"/>
                <w:bottom w:val="none" w:sz="0" w:space="0" w:color="auto"/>
                <w:right w:val="none" w:sz="0" w:space="0" w:color="auto"/>
              </w:divBdr>
            </w:div>
            <w:div w:id="2055542740">
              <w:marLeft w:val="0"/>
              <w:marRight w:val="0"/>
              <w:marTop w:val="0"/>
              <w:marBottom w:val="0"/>
              <w:divBdr>
                <w:top w:val="none" w:sz="0" w:space="0" w:color="auto"/>
                <w:left w:val="none" w:sz="0" w:space="0" w:color="auto"/>
                <w:bottom w:val="none" w:sz="0" w:space="0" w:color="auto"/>
                <w:right w:val="none" w:sz="0" w:space="0" w:color="auto"/>
              </w:divBdr>
            </w:div>
            <w:div w:id="1108547547">
              <w:marLeft w:val="0"/>
              <w:marRight w:val="0"/>
              <w:marTop w:val="0"/>
              <w:marBottom w:val="0"/>
              <w:divBdr>
                <w:top w:val="none" w:sz="0" w:space="0" w:color="auto"/>
                <w:left w:val="none" w:sz="0" w:space="0" w:color="auto"/>
                <w:bottom w:val="none" w:sz="0" w:space="0" w:color="auto"/>
                <w:right w:val="none" w:sz="0" w:space="0" w:color="auto"/>
              </w:divBdr>
            </w:div>
            <w:div w:id="906720061">
              <w:marLeft w:val="0"/>
              <w:marRight w:val="0"/>
              <w:marTop w:val="0"/>
              <w:marBottom w:val="0"/>
              <w:divBdr>
                <w:top w:val="none" w:sz="0" w:space="0" w:color="auto"/>
                <w:left w:val="none" w:sz="0" w:space="0" w:color="auto"/>
                <w:bottom w:val="none" w:sz="0" w:space="0" w:color="auto"/>
                <w:right w:val="none" w:sz="0" w:space="0" w:color="auto"/>
              </w:divBdr>
            </w:div>
            <w:div w:id="429396472">
              <w:marLeft w:val="0"/>
              <w:marRight w:val="0"/>
              <w:marTop w:val="0"/>
              <w:marBottom w:val="0"/>
              <w:divBdr>
                <w:top w:val="none" w:sz="0" w:space="0" w:color="auto"/>
                <w:left w:val="none" w:sz="0" w:space="0" w:color="auto"/>
                <w:bottom w:val="none" w:sz="0" w:space="0" w:color="auto"/>
                <w:right w:val="none" w:sz="0" w:space="0" w:color="auto"/>
              </w:divBdr>
            </w:div>
            <w:div w:id="1769035876">
              <w:marLeft w:val="0"/>
              <w:marRight w:val="0"/>
              <w:marTop w:val="0"/>
              <w:marBottom w:val="0"/>
              <w:divBdr>
                <w:top w:val="none" w:sz="0" w:space="0" w:color="auto"/>
                <w:left w:val="none" w:sz="0" w:space="0" w:color="auto"/>
                <w:bottom w:val="none" w:sz="0" w:space="0" w:color="auto"/>
                <w:right w:val="none" w:sz="0" w:space="0" w:color="auto"/>
              </w:divBdr>
            </w:div>
            <w:div w:id="353115889">
              <w:marLeft w:val="0"/>
              <w:marRight w:val="0"/>
              <w:marTop w:val="0"/>
              <w:marBottom w:val="0"/>
              <w:divBdr>
                <w:top w:val="none" w:sz="0" w:space="0" w:color="auto"/>
                <w:left w:val="none" w:sz="0" w:space="0" w:color="auto"/>
                <w:bottom w:val="none" w:sz="0" w:space="0" w:color="auto"/>
                <w:right w:val="none" w:sz="0" w:space="0" w:color="auto"/>
              </w:divBdr>
            </w:div>
            <w:div w:id="387850596">
              <w:marLeft w:val="0"/>
              <w:marRight w:val="0"/>
              <w:marTop w:val="0"/>
              <w:marBottom w:val="0"/>
              <w:divBdr>
                <w:top w:val="none" w:sz="0" w:space="0" w:color="auto"/>
                <w:left w:val="none" w:sz="0" w:space="0" w:color="auto"/>
                <w:bottom w:val="none" w:sz="0" w:space="0" w:color="auto"/>
                <w:right w:val="none" w:sz="0" w:space="0" w:color="auto"/>
              </w:divBdr>
            </w:div>
            <w:div w:id="338967565">
              <w:marLeft w:val="0"/>
              <w:marRight w:val="0"/>
              <w:marTop w:val="0"/>
              <w:marBottom w:val="0"/>
              <w:divBdr>
                <w:top w:val="none" w:sz="0" w:space="0" w:color="auto"/>
                <w:left w:val="none" w:sz="0" w:space="0" w:color="auto"/>
                <w:bottom w:val="none" w:sz="0" w:space="0" w:color="auto"/>
                <w:right w:val="none" w:sz="0" w:space="0" w:color="auto"/>
              </w:divBdr>
            </w:div>
            <w:div w:id="1244142652">
              <w:marLeft w:val="0"/>
              <w:marRight w:val="0"/>
              <w:marTop w:val="0"/>
              <w:marBottom w:val="0"/>
              <w:divBdr>
                <w:top w:val="none" w:sz="0" w:space="0" w:color="auto"/>
                <w:left w:val="none" w:sz="0" w:space="0" w:color="auto"/>
                <w:bottom w:val="none" w:sz="0" w:space="0" w:color="auto"/>
                <w:right w:val="none" w:sz="0" w:space="0" w:color="auto"/>
              </w:divBdr>
            </w:div>
            <w:div w:id="864248384">
              <w:marLeft w:val="0"/>
              <w:marRight w:val="0"/>
              <w:marTop w:val="0"/>
              <w:marBottom w:val="0"/>
              <w:divBdr>
                <w:top w:val="none" w:sz="0" w:space="0" w:color="auto"/>
                <w:left w:val="none" w:sz="0" w:space="0" w:color="auto"/>
                <w:bottom w:val="none" w:sz="0" w:space="0" w:color="auto"/>
                <w:right w:val="none" w:sz="0" w:space="0" w:color="auto"/>
              </w:divBdr>
            </w:div>
            <w:div w:id="1169366081">
              <w:marLeft w:val="0"/>
              <w:marRight w:val="0"/>
              <w:marTop w:val="0"/>
              <w:marBottom w:val="0"/>
              <w:divBdr>
                <w:top w:val="none" w:sz="0" w:space="0" w:color="auto"/>
                <w:left w:val="none" w:sz="0" w:space="0" w:color="auto"/>
                <w:bottom w:val="none" w:sz="0" w:space="0" w:color="auto"/>
                <w:right w:val="none" w:sz="0" w:space="0" w:color="auto"/>
              </w:divBdr>
            </w:div>
            <w:div w:id="1972976823">
              <w:marLeft w:val="0"/>
              <w:marRight w:val="0"/>
              <w:marTop w:val="0"/>
              <w:marBottom w:val="0"/>
              <w:divBdr>
                <w:top w:val="none" w:sz="0" w:space="0" w:color="auto"/>
                <w:left w:val="none" w:sz="0" w:space="0" w:color="auto"/>
                <w:bottom w:val="none" w:sz="0" w:space="0" w:color="auto"/>
                <w:right w:val="none" w:sz="0" w:space="0" w:color="auto"/>
              </w:divBdr>
            </w:div>
            <w:div w:id="1146313294">
              <w:marLeft w:val="0"/>
              <w:marRight w:val="0"/>
              <w:marTop w:val="0"/>
              <w:marBottom w:val="0"/>
              <w:divBdr>
                <w:top w:val="none" w:sz="0" w:space="0" w:color="auto"/>
                <w:left w:val="none" w:sz="0" w:space="0" w:color="auto"/>
                <w:bottom w:val="none" w:sz="0" w:space="0" w:color="auto"/>
                <w:right w:val="none" w:sz="0" w:space="0" w:color="auto"/>
              </w:divBdr>
            </w:div>
            <w:div w:id="241448866">
              <w:marLeft w:val="0"/>
              <w:marRight w:val="0"/>
              <w:marTop w:val="0"/>
              <w:marBottom w:val="0"/>
              <w:divBdr>
                <w:top w:val="none" w:sz="0" w:space="0" w:color="auto"/>
                <w:left w:val="none" w:sz="0" w:space="0" w:color="auto"/>
                <w:bottom w:val="none" w:sz="0" w:space="0" w:color="auto"/>
                <w:right w:val="none" w:sz="0" w:space="0" w:color="auto"/>
              </w:divBdr>
            </w:div>
            <w:div w:id="1812092526">
              <w:marLeft w:val="0"/>
              <w:marRight w:val="0"/>
              <w:marTop w:val="0"/>
              <w:marBottom w:val="0"/>
              <w:divBdr>
                <w:top w:val="none" w:sz="0" w:space="0" w:color="auto"/>
                <w:left w:val="none" w:sz="0" w:space="0" w:color="auto"/>
                <w:bottom w:val="none" w:sz="0" w:space="0" w:color="auto"/>
                <w:right w:val="none" w:sz="0" w:space="0" w:color="auto"/>
              </w:divBdr>
            </w:div>
            <w:div w:id="1529219854">
              <w:marLeft w:val="0"/>
              <w:marRight w:val="0"/>
              <w:marTop w:val="0"/>
              <w:marBottom w:val="0"/>
              <w:divBdr>
                <w:top w:val="none" w:sz="0" w:space="0" w:color="auto"/>
                <w:left w:val="none" w:sz="0" w:space="0" w:color="auto"/>
                <w:bottom w:val="none" w:sz="0" w:space="0" w:color="auto"/>
                <w:right w:val="none" w:sz="0" w:space="0" w:color="auto"/>
              </w:divBdr>
            </w:div>
            <w:div w:id="826170777">
              <w:marLeft w:val="0"/>
              <w:marRight w:val="0"/>
              <w:marTop w:val="0"/>
              <w:marBottom w:val="0"/>
              <w:divBdr>
                <w:top w:val="none" w:sz="0" w:space="0" w:color="auto"/>
                <w:left w:val="none" w:sz="0" w:space="0" w:color="auto"/>
                <w:bottom w:val="none" w:sz="0" w:space="0" w:color="auto"/>
                <w:right w:val="none" w:sz="0" w:space="0" w:color="auto"/>
              </w:divBdr>
            </w:div>
            <w:div w:id="1713799011">
              <w:marLeft w:val="0"/>
              <w:marRight w:val="0"/>
              <w:marTop w:val="0"/>
              <w:marBottom w:val="0"/>
              <w:divBdr>
                <w:top w:val="none" w:sz="0" w:space="0" w:color="auto"/>
                <w:left w:val="none" w:sz="0" w:space="0" w:color="auto"/>
                <w:bottom w:val="none" w:sz="0" w:space="0" w:color="auto"/>
                <w:right w:val="none" w:sz="0" w:space="0" w:color="auto"/>
              </w:divBdr>
            </w:div>
            <w:div w:id="684484306">
              <w:marLeft w:val="0"/>
              <w:marRight w:val="0"/>
              <w:marTop w:val="0"/>
              <w:marBottom w:val="0"/>
              <w:divBdr>
                <w:top w:val="none" w:sz="0" w:space="0" w:color="auto"/>
                <w:left w:val="none" w:sz="0" w:space="0" w:color="auto"/>
                <w:bottom w:val="none" w:sz="0" w:space="0" w:color="auto"/>
                <w:right w:val="none" w:sz="0" w:space="0" w:color="auto"/>
              </w:divBdr>
            </w:div>
            <w:div w:id="774136956">
              <w:marLeft w:val="0"/>
              <w:marRight w:val="0"/>
              <w:marTop w:val="0"/>
              <w:marBottom w:val="0"/>
              <w:divBdr>
                <w:top w:val="none" w:sz="0" w:space="0" w:color="auto"/>
                <w:left w:val="none" w:sz="0" w:space="0" w:color="auto"/>
                <w:bottom w:val="none" w:sz="0" w:space="0" w:color="auto"/>
                <w:right w:val="none" w:sz="0" w:space="0" w:color="auto"/>
              </w:divBdr>
            </w:div>
            <w:div w:id="2097549902">
              <w:marLeft w:val="0"/>
              <w:marRight w:val="0"/>
              <w:marTop w:val="0"/>
              <w:marBottom w:val="0"/>
              <w:divBdr>
                <w:top w:val="none" w:sz="0" w:space="0" w:color="auto"/>
                <w:left w:val="none" w:sz="0" w:space="0" w:color="auto"/>
                <w:bottom w:val="none" w:sz="0" w:space="0" w:color="auto"/>
                <w:right w:val="none" w:sz="0" w:space="0" w:color="auto"/>
              </w:divBdr>
            </w:div>
            <w:div w:id="1247424112">
              <w:marLeft w:val="0"/>
              <w:marRight w:val="0"/>
              <w:marTop w:val="0"/>
              <w:marBottom w:val="0"/>
              <w:divBdr>
                <w:top w:val="none" w:sz="0" w:space="0" w:color="auto"/>
                <w:left w:val="none" w:sz="0" w:space="0" w:color="auto"/>
                <w:bottom w:val="none" w:sz="0" w:space="0" w:color="auto"/>
                <w:right w:val="none" w:sz="0" w:space="0" w:color="auto"/>
              </w:divBdr>
            </w:div>
            <w:div w:id="386078112">
              <w:marLeft w:val="0"/>
              <w:marRight w:val="0"/>
              <w:marTop w:val="0"/>
              <w:marBottom w:val="0"/>
              <w:divBdr>
                <w:top w:val="none" w:sz="0" w:space="0" w:color="auto"/>
                <w:left w:val="none" w:sz="0" w:space="0" w:color="auto"/>
                <w:bottom w:val="none" w:sz="0" w:space="0" w:color="auto"/>
                <w:right w:val="none" w:sz="0" w:space="0" w:color="auto"/>
              </w:divBdr>
            </w:div>
            <w:div w:id="816344044">
              <w:marLeft w:val="0"/>
              <w:marRight w:val="0"/>
              <w:marTop w:val="0"/>
              <w:marBottom w:val="0"/>
              <w:divBdr>
                <w:top w:val="none" w:sz="0" w:space="0" w:color="auto"/>
                <w:left w:val="none" w:sz="0" w:space="0" w:color="auto"/>
                <w:bottom w:val="none" w:sz="0" w:space="0" w:color="auto"/>
                <w:right w:val="none" w:sz="0" w:space="0" w:color="auto"/>
              </w:divBdr>
            </w:div>
            <w:div w:id="1705669390">
              <w:marLeft w:val="0"/>
              <w:marRight w:val="0"/>
              <w:marTop w:val="0"/>
              <w:marBottom w:val="0"/>
              <w:divBdr>
                <w:top w:val="none" w:sz="0" w:space="0" w:color="auto"/>
                <w:left w:val="none" w:sz="0" w:space="0" w:color="auto"/>
                <w:bottom w:val="none" w:sz="0" w:space="0" w:color="auto"/>
                <w:right w:val="none" w:sz="0" w:space="0" w:color="auto"/>
              </w:divBdr>
            </w:div>
            <w:div w:id="2140568087">
              <w:marLeft w:val="0"/>
              <w:marRight w:val="0"/>
              <w:marTop w:val="0"/>
              <w:marBottom w:val="0"/>
              <w:divBdr>
                <w:top w:val="none" w:sz="0" w:space="0" w:color="auto"/>
                <w:left w:val="none" w:sz="0" w:space="0" w:color="auto"/>
                <w:bottom w:val="none" w:sz="0" w:space="0" w:color="auto"/>
                <w:right w:val="none" w:sz="0" w:space="0" w:color="auto"/>
              </w:divBdr>
            </w:div>
            <w:div w:id="19942323">
              <w:marLeft w:val="0"/>
              <w:marRight w:val="0"/>
              <w:marTop w:val="0"/>
              <w:marBottom w:val="0"/>
              <w:divBdr>
                <w:top w:val="none" w:sz="0" w:space="0" w:color="auto"/>
                <w:left w:val="none" w:sz="0" w:space="0" w:color="auto"/>
                <w:bottom w:val="none" w:sz="0" w:space="0" w:color="auto"/>
                <w:right w:val="none" w:sz="0" w:space="0" w:color="auto"/>
              </w:divBdr>
            </w:div>
            <w:div w:id="863402375">
              <w:marLeft w:val="0"/>
              <w:marRight w:val="0"/>
              <w:marTop w:val="0"/>
              <w:marBottom w:val="0"/>
              <w:divBdr>
                <w:top w:val="none" w:sz="0" w:space="0" w:color="auto"/>
                <w:left w:val="none" w:sz="0" w:space="0" w:color="auto"/>
                <w:bottom w:val="none" w:sz="0" w:space="0" w:color="auto"/>
                <w:right w:val="none" w:sz="0" w:space="0" w:color="auto"/>
              </w:divBdr>
            </w:div>
            <w:div w:id="1375159451">
              <w:marLeft w:val="0"/>
              <w:marRight w:val="0"/>
              <w:marTop w:val="0"/>
              <w:marBottom w:val="0"/>
              <w:divBdr>
                <w:top w:val="none" w:sz="0" w:space="0" w:color="auto"/>
                <w:left w:val="none" w:sz="0" w:space="0" w:color="auto"/>
                <w:bottom w:val="none" w:sz="0" w:space="0" w:color="auto"/>
                <w:right w:val="none" w:sz="0" w:space="0" w:color="auto"/>
              </w:divBdr>
            </w:div>
            <w:div w:id="16003808">
              <w:marLeft w:val="0"/>
              <w:marRight w:val="0"/>
              <w:marTop w:val="0"/>
              <w:marBottom w:val="0"/>
              <w:divBdr>
                <w:top w:val="none" w:sz="0" w:space="0" w:color="auto"/>
                <w:left w:val="none" w:sz="0" w:space="0" w:color="auto"/>
                <w:bottom w:val="none" w:sz="0" w:space="0" w:color="auto"/>
                <w:right w:val="none" w:sz="0" w:space="0" w:color="auto"/>
              </w:divBdr>
            </w:div>
            <w:div w:id="1132408402">
              <w:marLeft w:val="0"/>
              <w:marRight w:val="0"/>
              <w:marTop w:val="0"/>
              <w:marBottom w:val="0"/>
              <w:divBdr>
                <w:top w:val="none" w:sz="0" w:space="0" w:color="auto"/>
                <w:left w:val="none" w:sz="0" w:space="0" w:color="auto"/>
                <w:bottom w:val="none" w:sz="0" w:space="0" w:color="auto"/>
                <w:right w:val="none" w:sz="0" w:space="0" w:color="auto"/>
              </w:divBdr>
            </w:div>
            <w:div w:id="52147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6362">
      <w:bodyDiv w:val="1"/>
      <w:marLeft w:val="0"/>
      <w:marRight w:val="0"/>
      <w:marTop w:val="0"/>
      <w:marBottom w:val="0"/>
      <w:divBdr>
        <w:top w:val="none" w:sz="0" w:space="0" w:color="auto"/>
        <w:left w:val="none" w:sz="0" w:space="0" w:color="auto"/>
        <w:bottom w:val="none" w:sz="0" w:space="0" w:color="auto"/>
        <w:right w:val="none" w:sz="0" w:space="0" w:color="auto"/>
      </w:divBdr>
    </w:div>
    <w:div w:id="2119179602">
      <w:bodyDiv w:val="1"/>
      <w:marLeft w:val="0"/>
      <w:marRight w:val="0"/>
      <w:marTop w:val="0"/>
      <w:marBottom w:val="0"/>
      <w:divBdr>
        <w:top w:val="none" w:sz="0" w:space="0" w:color="auto"/>
        <w:left w:val="none" w:sz="0" w:space="0" w:color="auto"/>
        <w:bottom w:val="none" w:sz="0" w:space="0" w:color="auto"/>
        <w:right w:val="none" w:sz="0" w:space="0" w:color="auto"/>
      </w:divBdr>
    </w:div>
    <w:div w:id="2143305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proglib.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stackoverflow.com/" TargetMode="External"/><Relationship Id="rId58" Type="http://schemas.openxmlformats.org/officeDocument/2006/relationships/header" Target="header2.xm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tproger.ru/" TargetMode="External"/><Relationship Id="rId8" Type="http://schemas.openxmlformats.org/officeDocument/2006/relationships/hyperlink" Target="https://gitlab.com/pi60_hvo/course-project-sadivnyk"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metanit.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www.passportjs.org/"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2"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FC3B74D-D360-412B-80AE-F6514870A4C8}">
  <we:reference id="wa104382008" version="1.0.0.0" store="en-US" storeType="OMEX"/>
  <we:alternateReferences>
    <we:reference id="wa104382008" version="1.0.0.0" store="WA104382008" storeType="OMEX"/>
  </we:alternateReferences>
  <we:properties>
    <we:property name="codify_consent" value="true"/>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7FB026-E4E4-4EFC-897B-D73D6EF08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TotalTime>
  <Pages>130</Pages>
  <Words>40665</Words>
  <Characters>231791</Characters>
  <Application>Microsoft Office Word</Application>
  <DocSecurity>0</DocSecurity>
  <Lines>1931</Lines>
  <Paragraphs>543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1</vt:lpstr>
      <vt:lpstr>1</vt:lpstr>
    </vt:vector>
  </TitlesOfParts>
  <Company>Home</Company>
  <LinksUpToDate>false</LinksUpToDate>
  <CharactersWithSpaces>271913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Зозуля Ярослав</dc:creator>
  <cp:keywords/>
  <dc:description/>
  <cp:lastModifiedBy>Владислав Химич</cp:lastModifiedBy>
  <cp:revision>43</cp:revision>
  <cp:lastPrinted>2020-06-07T13:19:00Z</cp:lastPrinted>
  <dcterms:created xsi:type="dcterms:W3CDTF">2020-06-08T12:38:00Z</dcterms:created>
  <dcterms:modified xsi:type="dcterms:W3CDTF">2020-06-10T09:51:00Z</dcterms:modified>
</cp:coreProperties>
</file>